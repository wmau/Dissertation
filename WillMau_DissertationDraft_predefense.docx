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34192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34192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341922"/>
      <w:r w:rsidRPr="009D5FA7">
        <w:t>ABSTRACT</w:t>
      </w:r>
      <w:bookmarkEnd w:id="2"/>
    </w:p>
    <w:p w14:paraId="34937A64" w14:textId="7CC16BFB" w:rsidR="00864EEA" w:rsidRDefault="00864EEA" w:rsidP="00864EEA">
      <w:pPr>
        <w:rPr>
          <w:rFonts w:cs="Times New Roman"/>
        </w:rPr>
      </w:pPr>
      <w:r>
        <w:rPr>
          <w:rFonts w:cs="Times New Roman"/>
        </w:rPr>
        <w:tab/>
      </w:r>
      <w:r w:rsidR="0078754E">
        <w:rPr>
          <w:rFonts w:cs="Times New Roman"/>
        </w:rPr>
        <w:t>Episodic memory is</w:t>
      </w:r>
      <w:bookmarkStart w:id="3" w:name="_GoBack"/>
      <w:bookmarkEnd w:id="3"/>
      <w:r w:rsidR="00130E5B">
        <w:rPr>
          <w:rFonts w:cs="Times New Roman"/>
        </w:rPr>
        <w:t xml:space="preserve">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415341923"/>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415341924"/>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415341925"/>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415341926"/>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415341927"/>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415341928"/>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415341929"/>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2CA7AA43"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ins w:id="11" w:author="Michael Hasselmo" w:date="2019-04-09T13:56:00Z">
        <w:r w:rsidR="000B7FEA">
          <w:t>o</w:t>
        </w:r>
      </w:ins>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2" w:name="_Toc415341930"/>
      <w:r>
        <w:t>Dentate gyrus</w:t>
      </w:r>
      <w:bookmarkEnd w:id="12"/>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3" w:name="_Toc415341931"/>
      <w:r>
        <w:t>CA3</w:t>
      </w:r>
      <w:bookmarkEnd w:id="13"/>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w:t>
      </w:r>
      <w:r w:rsidR="00AC35FD" w:rsidRPr="000B7FEA">
        <w:rPr>
          <w:highlight w:val="yellow"/>
          <w:rPrChange w:id="14" w:author="Michael Hasselmo" w:date="2019-04-09T13:57:00Z">
            <w:rPr/>
          </w:rPrChange>
        </w:rPr>
        <w:t>unmitigated</w:t>
      </w:r>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5341932"/>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5341933"/>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5341934"/>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5341935"/>
      <w:r>
        <w:t>Medial septum</w:t>
      </w:r>
      <w:bookmarkEnd w:id="18"/>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5341936"/>
      <w:r>
        <w:t>Lateral entorhinal cortex</w:t>
      </w:r>
      <w:bookmarkEnd w:id="19"/>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5341937"/>
      <w:r>
        <w:t>Medial entorhinal cortex</w:t>
      </w:r>
      <w:bookmarkEnd w:id="20"/>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5341938"/>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5341939"/>
      <w:r>
        <w:t>Hippocampal function</w:t>
      </w:r>
      <w:bookmarkEnd w:id="22"/>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5341940"/>
      <w:r>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5341941"/>
      <w:r>
        <w:t>Theta sequences</w:t>
      </w:r>
      <w:bookmarkEnd w:id="24"/>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5341942"/>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5341943"/>
      <w:r>
        <w:t>Behavioral-timescale temporal sequences</w:t>
      </w:r>
      <w:bookmarkEnd w:id="26"/>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w:t>
      </w:r>
      <w:r>
        <w:lastRenderedPageBreak/>
        <w:t xml:space="preserve">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5341944"/>
      <w:r>
        <w:lastRenderedPageBreak/>
        <w:t>Population “drift” and instability</w:t>
      </w:r>
      <w:bookmarkEnd w:id="27"/>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5341945"/>
      <w:r>
        <w:t>“Engrams”</w:t>
      </w:r>
      <w:bookmarkEnd w:id="28"/>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w:t>
      </w:r>
      <w:r w:rsidR="000D4165">
        <w:lastRenderedPageBreak/>
        <w:t>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9" w:name="_Toc415341946"/>
      <w:r>
        <w:t>Systems level consolidation</w:t>
      </w:r>
      <w:bookmarkEnd w:id="29"/>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w:t>
      </w:r>
      <w:r w:rsidR="00E92558">
        <w:lastRenderedPageBreak/>
        <w:t xml:space="preserve">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30" w:name="_Toc415341947"/>
      <w:r>
        <w:t>Hippocampal interactions with the amygdala</w:t>
      </w:r>
      <w:bookmarkEnd w:id="30"/>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amygdalar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415341948"/>
      <w:r>
        <w:t>Integrating hippocampal literature</w:t>
      </w:r>
      <w:bookmarkEnd w:id="31"/>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415341949"/>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2"/>
      <w:bookmarkEnd w:id="33"/>
      <w:bookmarkEnd w:id="34"/>
      <w:bookmarkEnd w:id="35"/>
      <w:bookmarkEnd w:id="36"/>
      <w:bookmarkEnd w:id="37"/>
      <w:bookmarkEnd w:id="38"/>
    </w:p>
    <w:p w14:paraId="055A80C4" w14:textId="0D1AF4ED" w:rsidR="00AA4070" w:rsidRPr="00AA4070" w:rsidRDefault="00AA4070" w:rsidP="00AA4070">
      <w:pPr>
        <w:pStyle w:val="Heading2"/>
      </w:pPr>
      <w:bookmarkStart w:id="39" w:name="_Toc415341950"/>
      <w:r>
        <w:t>Introduction</w:t>
      </w:r>
      <w:bookmarkEnd w:id="39"/>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415341951"/>
      <w:r>
        <w:lastRenderedPageBreak/>
        <w:t>Methods</w:t>
      </w:r>
      <w:bookmarkEnd w:id="40"/>
    </w:p>
    <w:p w14:paraId="1002683D" w14:textId="2296AF1F" w:rsidR="00301A99" w:rsidRPr="00301A99" w:rsidRDefault="00301A99" w:rsidP="00301A99">
      <w:pPr>
        <w:pStyle w:val="Heading3"/>
      </w:pPr>
      <w:bookmarkStart w:id="41" w:name="_Toc415341952"/>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415341953"/>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415341954"/>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4" w:name="OLE_LINK39"/>
      <w:bookmarkStart w:id="45" w:name="OLE_LINK40"/>
      <w:r w:rsidRPr="00301A99">
        <w:t xml:space="preserve">Flow-It ALC Flowable Composite </w:t>
      </w:r>
      <w:bookmarkEnd w:id="44"/>
      <w:bookmarkEnd w:id="45"/>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415341955"/>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415341956"/>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415341957"/>
      <w:r w:rsidRPr="00301A99">
        <w:t xml:space="preserve">Histology and </w:t>
      </w:r>
      <w:bookmarkStart w:id="49" w:name="OLE_LINK48"/>
      <w:bookmarkStart w:id="50" w:name="OLE_LINK49"/>
      <w:r w:rsidRPr="00301A99">
        <w:t xml:space="preserve">Epifluorescent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transcardially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415341958"/>
      <w:r w:rsidRPr="00B953FA">
        <w:t>Time Cell Selection</w:t>
      </w:r>
      <w:bookmarkEnd w:id="53"/>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1" w:name="OLE_LINK30"/>
      <w:bookmarkStart w:id="62" w:name="OLE_LINK31"/>
      <w:bookmarkStart w:id="63" w:name="OLE_LINK32"/>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415341959"/>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415341960"/>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415341961"/>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415341962"/>
      <w:r w:rsidRPr="005876B0">
        <w:t>Statistical Tests</w:t>
      </w:r>
      <w:bookmarkEnd w:id="67"/>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8" w:name="_Toc415341963"/>
      <w:r>
        <w:lastRenderedPageBreak/>
        <w:t>Results</w:t>
      </w:r>
      <w:bookmarkEnd w:id="68"/>
    </w:p>
    <w:p w14:paraId="370D0888" w14:textId="79ACB922" w:rsidR="006E4994" w:rsidRDefault="006E4994" w:rsidP="006E4994">
      <w:pPr>
        <w:pStyle w:val="Heading3"/>
      </w:pPr>
      <w:bookmarkStart w:id="69" w:name="_Toc415341964"/>
      <w:r>
        <w:t>Behavioral Task and Epifluorescence Imaging of Calcium Transients</w:t>
      </w:r>
      <w:bookmarkEnd w:id="69"/>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415341965"/>
      <w:r>
        <w:t>Reconstructing Temporal Information from Ordered Neuronal Firing</w:t>
      </w:r>
      <w:bookmarkEnd w:id="70"/>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415341966"/>
      <w:r>
        <w:t>Evolution of Time Cell Sequences on the Scale of Minutes</w:t>
      </w:r>
      <w:bookmarkEnd w:id="71"/>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415341967"/>
      <w:r>
        <w:t>Longitudinal Tracking of Time Cell Sequences</w:t>
      </w:r>
      <w:bookmarkEnd w:id="75"/>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415341968"/>
      <w:r>
        <w:t>Evolution of Time Cell Sequences on the Scale of Days</w:t>
      </w:r>
      <w:bookmarkEnd w:id="82"/>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415341969"/>
      <w:r>
        <w:t>Discussion</w:t>
      </w:r>
      <w:bookmarkEnd w:id="83"/>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415341970"/>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DB6842">
      <w:pPr>
        <w:pStyle w:val="Heading3"/>
      </w:pPr>
      <w:bookmarkStart w:id="88" w:name="_Toc415341971"/>
      <w:r>
        <w:t>Advantages of Neural Instability in an Unstable World: Drift as a Mechanism for Timestamping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9" w:name="OLE_LINK37"/>
      <w:bookmarkStart w:id="90" w:name="OLE_LINK38"/>
      <w:bookmarkStart w:id="91" w:name="OLE_LINK41"/>
      <w:bookmarkStart w:id="92"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415341972"/>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415341973"/>
      <w:r w:rsidRPr="00220B3B">
        <w:t>Formation of Schemata via Integration of Experiences across Macrotime</w:t>
      </w:r>
      <w:bookmarkEnd w:id="94"/>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415341974"/>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6" w:name="_Toc415341975"/>
      <w:r>
        <w:lastRenderedPageBreak/>
        <w:t>Chapter Two Figure List</w:t>
      </w:r>
      <w:bookmarkEnd w:id="96"/>
    </w:p>
    <w:p w14:paraId="45AFB380" w14:textId="18EAE0BE" w:rsidR="00334C88" w:rsidRDefault="00334C88" w:rsidP="00E60BD2">
      <w:pPr>
        <w:pStyle w:val="BUFigureCaption"/>
      </w:pPr>
      <w:bookmarkStart w:id="97"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7"/>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8"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8"/>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9"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9"/>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00"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00"/>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1"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1"/>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2" w:name="OLE_LINK9"/>
      <w:bookmarkStart w:id="103" w:name="OLE_LINK10"/>
      <w:r w:rsidRPr="00912332">
        <w:t>Data are represented as means ± S.E.M.</w:t>
      </w:r>
      <w:bookmarkEnd w:id="102"/>
      <w:bookmarkEnd w:id="103"/>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4"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4"/>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5" w:name="_Toc410040893"/>
      <w:r w:rsidRPr="005B6101">
        <w:lastRenderedPageBreak/>
        <w:t>Figure S2.</w:t>
      </w:r>
      <w:r>
        <w:t>2.</w:t>
      </w:r>
      <w:r w:rsidRPr="005B6101">
        <w:t xml:space="preserve"> Example time cell with place co-occurring place field. Related to Figure </w:t>
      </w:r>
      <w:r>
        <w:t>2.</w:t>
      </w:r>
      <w:r w:rsidRPr="005B6101">
        <w:t>1.</w:t>
      </w:r>
      <w:bookmarkEnd w:id="105"/>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6" w:name="_Toc410040894"/>
      <w:r w:rsidRPr="005B6101">
        <w:lastRenderedPageBreak/>
        <w:t>Figure S</w:t>
      </w:r>
      <w:r>
        <w:t>2.</w:t>
      </w:r>
      <w:r w:rsidRPr="005B6101">
        <w:t>3. Classifier dependence on cell count in training set. Related to Figure 2.</w:t>
      </w:r>
      <w:r>
        <w:t>2.</w:t>
      </w:r>
      <w:bookmarkEnd w:id="106"/>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7" w:name="_Hlk508355810"/>
      <w:bookmarkStart w:id="108" w:name="OLE_LINK43"/>
      <w:bookmarkStart w:id="109" w:name="OLE_LINK44"/>
      <w:bookmarkStart w:id="110" w:name="_Hlk508355812"/>
      <w:r w:rsidRPr="005B6101">
        <w:t xml:space="preserve">means </w:t>
      </w:r>
      <w:bookmarkStart w:id="111" w:name="OLE_LINK45"/>
      <w:bookmarkStart w:id="112" w:name="OLE_LINK46"/>
      <w:bookmarkStart w:id="113" w:name="OLE_LINK47"/>
      <w:r w:rsidRPr="005B6101">
        <w:t>± S.E.M.</w:t>
      </w:r>
      <w:bookmarkEnd w:id="107"/>
      <w:bookmarkEnd w:id="108"/>
      <w:bookmarkEnd w:id="109"/>
      <w:bookmarkEnd w:id="110"/>
      <w:bookmarkEnd w:id="111"/>
      <w:bookmarkEnd w:id="112"/>
      <w:bookmarkEnd w:id="113"/>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4" w:name="_Toc410040895"/>
      <w:r w:rsidRPr="00845D11">
        <w:lastRenderedPageBreak/>
        <w:t>Figure S</w:t>
      </w:r>
      <w:r>
        <w:t>2.</w:t>
      </w:r>
      <w:r w:rsidRPr="00845D11">
        <w:t xml:space="preserve">4. Distribution of within-session trial bias scores. Related to Figure </w:t>
      </w:r>
      <w:r>
        <w:t>2.</w:t>
      </w:r>
      <w:r w:rsidRPr="00845D11">
        <w:t>3.</w:t>
      </w:r>
      <w:bookmarkEnd w:id="114"/>
    </w:p>
    <w:p w14:paraId="69B22593" w14:textId="1CC87B46" w:rsidR="005B6101" w:rsidRDefault="00845D11" w:rsidP="00220B3B">
      <w:r>
        <w:rPr>
          <w:noProof/>
          <w:lang w:eastAsia="ko-KR"/>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5"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5"/>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6" w:name="_Toc415341976"/>
      <w:r>
        <w:lastRenderedPageBreak/>
        <w:t>CHAPTER THREE</w:t>
      </w:r>
      <w:bookmarkStart w:id="117" w:name="_Toc536022369"/>
      <w:bookmarkStart w:id="118" w:name="_Toc536022861"/>
      <w:bookmarkEnd w:id="116"/>
      <w:bookmarkEnd w:id="117"/>
      <w:bookmarkEnd w:id="118"/>
    </w:p>
    <w:p w14:paraId="5FB3D7F6" w14:textId="0E76D89E" w:rsidR="0044199E" w:rsidRDefault="0044199E" w:rsidP="00A42588">
      <w:pPr>
        <w:pStyle w:val="Heading2"/>
      </w:pPr>
      <w:bookmarkStart w:id="119" w:name="_Toc415341977"/>
      <w:r>
        <w:t>Introduction</w:t>
      </w:r>
      <w:bookmarkEnd w:id="119"/>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gyrus of the hippocampus (DG) and in the basolateral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20" w:name="_Toc415341978"/>
      <w:r>
        <w:t>Methods</w:t>
      </w:r>
      <w:bookmarkEnd w:id="120"/>
    </w:p>
    <w:p w14:paraId="17282988" w14:textId="27211D98" w:rsidR="00E55496" w:rsidRPr="00E55496" w:rsidRDefault="00E55496" w:rsidP="00425644">
      <w:pPr>
        <w:pStyle w:val="Heading3"/>
      </w:pPr>
      <w:bookmarkStart w:id="121" w:name="_Toc415341979"/>
      <w:r w:rsidRPr="00E55496">
        <w:t>Subjects</w:t>
      </w:r>
      <w:bookmarkEnd w:id="121"/>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2" w:name="_Toc415341980"/>
      <w:r w:rsidRPr="00E55496">
        <w:t>Activity-dependent viral constructs</w:t>
      </w:r>
      <w:bookmarkEnd w:id="122"/>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3" w:name="_Toc415341981"/>
      <w:r w:rsidRPr="00E55496">
        <w:t>Stereotaxic surgeries</w:t>
      </w:r>
      <w:bookmarkEnd w:id="123"/>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4" w:name="_Toc415341982"/>
      <w:r w:rsidRPr="00E55496">
        <w:t>Optogenetic methods</w:t>
      </w:r>
      <w:bookmarkEnd w:id="124"/>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t>
      </w:r>
      <w:r w:rsidR="00E55496" w:rsidRPr="00E55496">
        <w:lastRenderedPageBreak/>
        <w:t>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5" w:name="_Toc415341983"/>
      <w:r w:rsidRPr="00E55496">
        <w:t>Behavioral tagging</w:t>
      </w:r>
      <w:bookmarkEnd w:id="125"/>
    </w:p>
    <w:p w14:paraId="48932DD1" w14:textId="47666CE7" w:rsidR="00ED4C2E" w:rsidRDefault="00E55496" w:rsidP="00E55496">
      <w:r w:rsidRPr="00E55496">
        <w:tab/>
      </w:r>
      <w:r w:rsidR="00ED4C2E" w:rsidRPr="00581F47">
        <w:rPr>
          <w:highlight w:val="yellow"/>
          <w:rPrChange w:id="126" w:author="Michael Hasselmo" w:date="2019-04-09T13:30:00Z">
            <w:rPr/>
          </w:rPrChange>
        </w:rPr>
        <w:t>DOX</w:t>
      </w:r>
      <w:r w:rsidRPr="00581F47">
        <w:rPr>
          <w:highlight w:val="yellow"/>
          <w:rPrChange w:id="127" w:author="Michael Hasselmo" w:date="2019-04-09T13:30:00Z">
            <w:rPr/>
          </w:rPrChange>
        </w:rPr>
        <w:t xml:space="preserve"> diet was replaced with standard lab chow (</w:t>
      </w:r>
      <w:r w:rsidRPr="00581F47">
        <w:rPr>
          <w:i/>
          <w:highlight w:val="yellow"/>
          <w:rPrChange w:id="128" w:author="Michael Hasselmo" w:date="2019-04-09T13:30:00Z">
            <w:rPr>
              <w:i/>
            </w:rPr>
          </w:rPrChange>
        </w:rPr>
        <w:t>ad libitum</w:t>
      </w:r>
      <w:r w:rsidRPr="00581F47">
        <w:rPr>
          <w:highlight w:val="yellow"/>
          <w:rPrChange w:id="129" w:author="Michael Hasselmo" w:date="2019-04-09T13:30:00Z">
            <w:rPr/>
          </w:rPrChange>
        </w:rPr>
        <w:t>) 48-hours prior to behavioral tagging</w:t>
      </w:r>
      <w:r w:rsidRPr="00E55496">
        <w:t xml:space="preserve">.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30" w:name="_Toc415341984"/>
      <w:r w:rsidRPr="00E55496">
        <w:t>Behavior</w:t>
      </w:r>
      <w:bookmarkEnd w:id="130"/>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08EF6459"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w:t>
      </w:r>
      <w:r w:rsidRPr="00581F47">
        <w:rPr>
          <w:highlight w:val="yellow"/>
          <w:rPrChange w:id="131" w:author="Michael Hasselmo" w:date="2019-04-09T13:31:00Z">
            <w:rPr/>
          </w:rPrChange>
        </w:rPr>
        <w:t>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w:t>
      </w:r>
      <w:r w:rsidRPr="00E55496">
        <w:t xml:space="preserve">.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xml:space="preserve">: Recall for behavioral and overlap experiments involved placement in a context for 5-min. In this case, as in fear conditioning and extinction, </w:t>
      </w:r>
      <w:r w:rsidRPr="00F82338">
        <w:rPr>
          <w:highlight w:val="yellow"/>
          <w:rPrChange w:id="132" w:author="Michael Hasselmo" w:date="2019-04-09T13:33:00Z">
            <w:rPr/>
          </w:rPrChange>
        </w:rPr>
        <w:t>cages of four mice were run simultaneously while cages of five mice were run as three mice first, then the remaining two</w:t>
      </w:r>
      <w:r w:rsidRPr="00E55496">
        <w:t>.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33" w:name="_Toc415341985"/>
      <w:r>
        <w:t>Immunohistochemistry</w:t>
      </w:r>
      <w:bookmarkEnd w:id="133"/>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34" w:name="_Toc415341986"/>
      <w:r w:rsidRPr="00E55496">
        <w:t>Cell counting</w:t>
      </w:r>
      <w:bookmarkEnd w:id="134"/>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w:t>
      </w:r>
      <w:r w:rsidR="00E55496" w:rsidRPr="00E55496">
        <w:lastRenderedPageBreak/>
        <w:t>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35" w:name="_Toc415341987"/>
      <w:r w:rsidRPr="00E55496">
        <w:t>In vivo calcium imaging</w:t>
      </w:r>
      <w:bookmarkEnd w:id="135"/>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36" w:name="_Toc415341988"/>
      <w:r>
        <w:t>Data Analysis</w:t>
      </w:r>
      <w:bookmarkEnd w:id="136"/>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7" w:name="_Toc415341989"/>
      <w:r>
        <w:t>Results</w:t>
      </w:r>
      <w:bookmarkEnd w:id="137"/>
      <w:r>
        <w:tab/>
      </w:r>
      <w:r>
        <w:tab/>
      </w:r>
    </w:p>
    <w:p w14:paraId="4426C2BD" w14:textId="4D34B429" w:rsidR="00833823" w:rsidRPr="00833823" w:rsidRDefault="00833823" w:rsidP="00833823">
      <w:pPr>
        <w:pStyle w:val="Heading3"/>
      </w:pPr>
      <w:bookmarkStart w:id="138" w:name="_Toc415341990"/>
      <w:r>
        <w:t>Behavioral Model of Fear Relapse</w:t>
      </w:r>
      <w:bookmarkEnd w:id="138"/>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r w:rsidR="00582824" w:rsidRPr="00F82338">
        <w:rPr>
          <w:highlight w:val="yellow"/>
          <w:rPrChange w:id="139" w:author="Michael Hasselmo" w:date="2019-04-09T13:35:00Z">
            <w:rPr/>
          </w:rPrChange>
        </w:rPr>
        <w:t>CFC</w:t>
      </w:r>
      <w:r w:rsidR="00582824" w:rsidRPr="00582824">
        <w:t xml:space="preserve"> </w:t>
      </w:r>
      <w:r w:rsidR="00582824" w:rsidRPr="00F82338">
        <w:rPr>
          <w:highlight w:val="yellow"/>
          <w:rPrChange w:id="140" w:author="Michael Hasselmo" w:date="2019-04-09T13:34:00Z">
            <w:rPr/>
          </w:rPrChange>
        </w:rPr>
        <w:t xml:space="preserve">and </w:t>
      </w:r>
      <w:r w:rsidR="006B2779" w:rsidRPr="00F82338">
        <w:rPr>
          <w:highlight w:val="yellow"/>
          <w:rPrChange w:id="141" w:author="Michael Hasselmo" w:date="2019-04-09T13:34:00Z">
            <w:rPr/>
          </w:rPrChange>
        </w:rPr>
        <w:t xml:space="preserve">two subsequently </w:t>
      </w:r>
      <w:r w:rsidR="00582824" w:rsidRPr="00F82338">
        <w:rPr>
          <w:highlight w:val="yellow"/>
          <w:rPrChange w:id="142" w:author="Michael Hasselmo" w:date="2019-04-09T13:34:00Z">
            <w:rPr/>
          </w:rPrChange>
        </w:rPr>
        <w:t>extinction (EXT) sessions</w:t>
      </w:r>
      <w:r w:rsidR="00582824" w:rsidRPr="00582824">
        <w:t xml:space="preserve">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43" w:name="_Toc415341991"/>
      <w:r>
        <w:t xml:space="preserve">Reactivation of DG and BLA Ensembles </w:t>
      </w:r>
      <w:r w:rsidR="00F95172">
        <w:t>d</w:t>
      </w:r>
      <w:r>
        <w:t>uring Fear Relapse</w:t>
      </w:r>
      <w:bookmarkEnd w:id="143"/>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rsidRPr="00F82338">
        <w:rPr>
          <w:highlight w:val="yellow"/>
          <w:rPrChange w:id="144" w:author="Michael Hasselmo" w:date="2019-04-09T13:39:00Z">
            <w:rPr/>
          </w:rPrChange>
        </w:rPr>
        <w:t>This virus enable</w:t>
      </w:r>
      <w:r w:rsidR="00A418D6" w:rsidRPr="00F82338">
        <w:rPr>
          <w:highlight w:val="yellow"/>
          <w:rPrChange w:id="145" w:author="Michael Hasselmo" w:date="2019-04-09T13:39:00Z">
            <w:rPr/>
          </w:rPrChange>
        </w:rPr>
        <w:t>d</w:t>
      </w:r>
      <w:r w:rsidR="00244747" w:rsidRPr="00F82338">
        <w:rPr>
          <w:highlight w:val="yellow"/>
          <w:rPrChange w:id="146" w:author="Michael Hasselmo" w:date="2019-04-09T13:39:00Z">
            <w:rPr/>
          </w:rPrChange>
        </w:rPr>
        <w:t xml:space="preserve"> expression of eYFP in cells sufficiently active to express the immediate early gene c-Fos, which is under the repressive control of the antibiotic doxycycline (DOX). </w:t>
      </w:r>
      <w:r w:rsidRPr="00F82338">
        <w:rPr>
          <w:highlight w:val="yellow"/>
          <w:rPrChange w:id="147" w:author="Michael Hasselmo" w:date="2019-04-09T13:39:00Z">
            <w:rPr/>
          </w:rPrChange>
        </w:rPr>
        <w:t>We then measured c-Fos immunoreactivity and calculated overlap between the set of cells active during CFC (eYFP</w:t>
      </w:r>
      <w:r w:rsidRPr="00F82338">
        <w:rPr>
          <w:highlight w:val="yellow"/>
          <w:vertAlign w:val="superscript"/>
          <w:rPrChange w:id="148" w:author="Michael Hasselmo" w:date="2019-04-09T13:39:00Z">
            <w:rPr>
              <w:vertAlign w:val="superscript"/>
            </w:rPr>
          </w:rPrChange>
        </w:rPr>
        <w:t>+</w:t>
      </w:r>
      <w:r w:rsidRPr="00F82338">
        <w:rPr>
          <w:highlight w:val="yellow"/>
          <w:rPrChange w:id="149" w:author="Michael Hasselmo" w:date="2019-04-09T13:39:00Z">
            <w:rPr/>
          </w:rPrChange>
        </w:rPr>
        <w:t xml:space="preserve"> cells)</w:t>
      </w:r>
      <w:r w:rsidRPr="00582824">
        <w:t xml:space="preserve">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w:t>
      </w:r>
      <w:r w:rsidR="00244747" w:rsidRPr="00F82338">
        <w:rPr>
          <w:highlight w:val="yellow"/>
          <w:rPrChange w:id="150" w:author="Michael Hasselmo" w:date="2019-04-09T13:39:00Z">
            <w:rPr/>
          </w:rPrChange>
        </w:rPr>
        <w:t xml:space="preserve">more overlap in the BLA after reinstatement during a post-reinstatement recall session (IS-Recall; </w:t>
      </w:r>
      <w:r w:rsidR="00244747" w:rsidRPr="00F82338">
        <w:rPr>
          <w:b/>
          <w:highlight w:val="yellow"/>
          <w:rPrChange w:id="151" w:author="Michael Hasselmo" w:date="2019-04-09T13:39:00Z">
            <w:rPr>
              <w:b/>
            </w:rPr>
          </w:rPrChange>
        </w:rPr>
        <w:t>Figure 3.1f</w:t>
      </w:r>
      <w:r w:rsidR="00244747">
        <w:t xml:space="preserve">). Furthermore, we found that freezing behavior during Recall sessions </w:t>
      </w:r>
      <w:r w:rsidR="00244747" w:rsidRPr="00F82338">
        <w:rPr>
          <w:highlight w:val="yellow"/>
          <w:rPrChange w:id="152" w:author="Michael Hasselmo" w:date="2019-04-09T13:39:00Z">
            <w:rPr/>
          </w:rPrChange>
        </w:rPr>
        <w:t xml:space="preserve">highly correlated with BLA fear ensemble re-activation across the FC-Recall, </w:t>
      </w:r>
      <w:r w:rsidR="00244747" w:rsidRPr="00F82338">
        <w:rPr>
          <w:highlight w:val="yellow"/>
          <w:rPrChange w:id="153" w:author="Michael Hasselmo" w:date="2019-04-09T13:39:00Z">
            <w:rPr/>
          </w:rPrChange>
        </w:rPr>
        <w:lastRenderedPageBreak/>
        <w:t>EXT-Recall, and IS-Recall groups</w:t>
      </w:r>
      <w:r w:rsidR="00244747">
        <w:t>,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w:t>
      </w:r>
      <w:r w:rsidR="00582824" w:rsidRPr="00F82338">
        <w:rPr>
          <w:highlight w:val="yellow"/>
          <w:rPrChange w:id="154" w:author="Michael Hasselmo" w:date="2019-04-09T13:40:00Z">
            <w:rPr/>
          </w:rPrChange>
        </w:rPr>
        <w:t>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55" w:name="_Toc415341992"/>
      <w:r>
        <w:t xml:space="preserve">Relapse-Associated </w:t>
      </w:r>
      <w:r w:rsidR="00F95172">
        <w:t xml:space="preserve">Longitudinal Population Dynamics </w:t>
      </w:r>
      <w:r w:rsidR="002E1076">
        <w:t>with Calcium Imaging</w:t>
      </w:r>
      <w:bookmarkEnd w:id="155"/>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56" w:name="_Toc415341993"/>
      <w:r>
        <w:t>Optogenetic Manipulation of Ensembles Controlling Fear Reinstatement and Relapse</w:t>
      </w:r>
      <w:bookmarkEnd w:id="156"/>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r w:rsidRPr="00582824">
        <w:lastRenderedPageBreak/>
        <w:t>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DE7DDA">
        <w:rPr>
          <w:highlight w:val="yellow"/>
          <w:rPrChange w:id="157" w:author="Michael Hasselmo" w:date="2019-04-09T13:47:00Z">
            <w:rPr/>
          </w:rPrChange>
        </w:rPr>
        <w:t>). Mice in both the DG and BLA experimental groups showed significant suppression of freezing during optical inhibition.</w:t>
      </w:r>
      <w:r w:rsidRPr="00582824">
        <w:t xml:space="preserve">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w:t>
      </w:r>
      <w:r w:rsidRPr="00DE7DDA">
        <w:rPr>
          <w:highlight w:val="yellow"/>
          <w:rPrChange w:id="158" w:author="Michael Hasselmo" w:date="2019-04-09T13:48:00Z">
            <w:rPr/>
          </w:rPrChange>
        </w:rPr>
        <w:t xml:space="preserve">These results are consistent with the notion that perturbing DG dynamics </w:t>
      </w:r>
      <w:r w:rsidRPr="00DE7DDA">
        <w:rPr>
          <w:highlight w:val="yellow"/>
          <w:rPrChange w:id="159" w:author="Michael Hasselmo" w:date="2019-04-09T13:48:00Z">
            <w:rPr/>
          </w:rPrChange>
        </w:rPr>
        <w:lastRenderedPageBreak/>
        <w:t>can produce a general modulation of freezing responses</w:t>
      </w:r>
      <w:r w:rsidRPr="00582824">
        <w:t xml:space="preserve">,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60" w:name="_Toc415341994"/>
      <w:r>
        <w:t>Discussion</w:t>
      </w:r>
      <w:bookmarkEnd w:id="160"/>
    </w:p>
    <w:p w14:paraId="62EE22D6" w14:textId="2F4AE4C5" w:rsidR="008952D3" w:rsidRDefault="00097DF6" w:rsidP="00097DF6">
      <w:r>
        <w:tab/>
      </w:r>
      <w:r w:rsidR="008952D3">
        <w:t xml:space="preserve">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w:t>
      </w:r>
      <w:r w:rsidR="008952D3" w:rsidRPr="00DE7DDA">
        <w:rPr>
          <w:highlight w:val="yellow"/>
          <w:rPrChange w:id="161" w:author="Michael Hasselmo" w:date="2019-04-09T13:49:00Z">
            <w:rPr/>
          </w:rPrChange>
        </w:rPr>
        <w:t>rather, a second memory develops that suppresses the original aversive memory</w:t>
      </w:r>
      <w:r w:rsidR="008952D3">
        <w:t>.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 xml:space="preserve">was insufficient to fully eliminate freezing. </w:t>
      </w:r>
      <w:r w:rsidR="006207FA" w:rsidRPr="00DE7DDA">
        <w:rPr>
          <w:highlight w:val="yellow"/>
          <w:rPrChange w:id="162" w:author="Michael Hasselmo" w:date="2019-04-09T13:50:00Z">
            <w:rPr/>
          </w:rPrChange>
        </w:rPr>
        <w:t>Moreover, we failed to optically induce relapse through stimulation of the BLA fear ensemble after extinction</w:t>
      </w:r>
      <w:r w:rsidR="006207FA">
        <w:t xml:space="preserve">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63" w:name="_Toc410040897"/>
      <w:r>
        <w:lastRenderedPageBreak/>
        <w:t>Chapter Three Figure List</w:t>
      </w:r>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63"/>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64"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64"/>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65" w:name="_Toc410040899"/>
      <w:r w:rsidRPr="007E52F4">
        <w:lastRenderedPageBreak/>
        <w:t xml:space="preserve">Figure </w:t>
      </w:r>
      <w:r>
        <w:t>3.</w:t>
      </w:r>
      <w:r w:rsidRPr="007E52F4">
        <w:t>3. Optical inhibition of the DG or BLA fear ensemble disrupts reinstated fear.</w:t>
      </w:r>
      <w:bookmarkEnd w:id="165"/>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66" w:name="_Toc410040900"/>
      <w:r w:rsidRPr="005F4F2D">
        <w:lastRenderedPageBreak/>
        <w:t xml:space="preserve">Figure </w:t>
      </w:r>
      <w:r>
        <w:t>S3.</w:t>
      </w:r>
      <w:r w:rsidRPr="005F4F2D">
        <w:t>1. Behavior in reinstatement paradigm.</w:t>
      </w:r>
      <w:bookmarkEnd w:id="166"/>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lang w:eastAsia="ko-KR"/>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67"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67"/>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68" w:name="_Toc410040902"/>
      <w:r w:rsidRPr="00476B3B">
        <w:lastRenderedPageBreak/>
        <w:t xml:space="preserve">Figure </w:t>
      </w:r>
      <w:r>
        <w:t>S3.3</w:t>
      </w:r>
      <w:r w:rsidRPr="00476B3B">
        <w:t>. Cell registration examples.</w:t>
      </w:r>
      <w:bookmarkEnd w:id="168"/>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69"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69"/>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70" w:name="_Toc410040904"/>
      <w:r w:rsidRPr="000B7FEA">
        <w:rPr>
          <w:highlight w:val="yellow"/>
          <w:rPrChange w:id="171" w:author="Michael Hasselmo" w:date="2019-04-09T13:53:00Z">
            <w:rPr/>
          </w:rPrChange>
        </w:rPr>
        <w:lastRenderedPageBreak/>
        <w:t xml:space="preserve">Figure </w:t>
      </w:r>
      <w:r w:rsidR="00B307F0" w:rsidRPr="000B7FEA">
        <w:rPr>
          <w:highlight w:val="yellow"/>
          <w:rPrChange w:id="172" w:author="Michael Hasselmo" w:date="2019-04-09T13:53:00Z">
            <w:rPr/>
          </w:rPrChange>
        </w:rPr>
        <w:t>S3.</w:t>
      </w:r>
      <w:r w:rsidRPr="000B7FEA">
        <w:rPr>
          <w:highlight w:val="yellow"/>
          <w:rPrChange w:id="173" w:author="Michael Hasselmo" w:date="2019-04-09T13:53:00Z">
            <w:rPr/>
          </w:rPrChange>
        </w:rPr>
        <w:t>5. Inhibition of BLA fear ensemble does not prevent reinstatement</w:t>
      </w:r>
      <w:r w:rsidRPr="00476B3B">
        <w:t>.</w:t>
      </w:r>
      <w:bookmarkEnd w:id="170"/>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74" w:name="_Toc410040905"/>
      <w:r w:rsidRPr="000B7FEA">
        <w:rPr>
          <w:highlight w:val="yellow"/>
          <w:rPrChange w:id="175" w:author="Michael Hasselmo" w:date="2019-04-09T13:53:00Z">
            <w:rPr/>
          </w:rPrChange>
        </w:rPr>
        <w:lastRenderedPageBreak/>
        <w:t>Figure S3.6. Stimulation of BLA fear ensemble does not mimic reinstatement</w:t>
      </w:r>
      <w:r>
        <w:t>.</w:t>
      </w:r>
      <w:bookmarkEnd w:id="174"/>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76" w:name="_Toc410040906"/>
      <w:r w:rsidRPr="00476B3B">
        <w:lastRenderedPageBreak/>
        <w:t xml:space="preserve">Figure </w:t>
      </w:r>
      <w:r>
        <w:t>S3.7</w:t>
      </w:r>
      <w:r w:rsidRPr="00476B3B">
        <w:t>. Inhibition of the fear ensemble after extinction does not alter freezing behavior.</w:t>
      </w:r>
      <w:bookmarkEnd w:id="176"/>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77" w:name="_Toc415341995"/>
      <w:r w:rsidRPr="00AF478F">
        <w:lastRenderedPageBreak/>
        <w:t>CHAPTER 4</w:t>
      </w:r>
      <w:bookmarkEnd w:id="177"/>
    </w:p>
    <w:p w14:paraId="34D49938" w14:textId="4035A2F2" w:rsidR="00A32C6B" w:rsidRPr="00B82025" w:rsidRDefault="00BB6205" w:rsidP="00872A2C">
      <w:pPr>
        <w:pStyle w:val="Heading2"/>
      </w:pPr>
      <w:bookmarkStart w:id="178" w:name="_Toc415341996"/>
      <w:r w:rsidRPr="00B82025">
        <w:t xml:space="preserve">Discussion </w:t>
      </w:r>
      <w:r w:rsidR="00D30693">
        <w:t>overview</w:t>
      </w:r>
      <w:bookmarkEnd w:id="178"/>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75C2F67A" w:rsidR="00C9148F" w:rsidRDefault="006A79DF" w:rsidP="00B82025">
      <w:pPr>
        <w:pStyle w:val="BUMainText"/>
      </w:pPr>
      <w:r>
        <w:tab/>
        <w:t xml:space="preserve">In Chapter One, I </w:t>
      </w:r>
      <w:r w:rsidR="00C17AE3">
        <w:t xml:space="preserve">described a handful of research </w:t>
      </w:r>
      <w:commentRangeStart w:id="179"/>
      <w:del w:id="180" w:author="Michael Hasselmo" w:date="2019-04-08T23:40:00Z">
        <w:r w:rsidR="00C17AE3" w:rsidDel="001E7358">
          <w:delText xml:space="preserve">focuses </w:delText>
        </w:r>
      </w:del>
      <w:ins w:id="181" w:author="Michael Hasselmo" w:date="2019-04-08T23:40:00Z">
        <w:r w:rsidR="001E7358">
          <w:t>topics</w:t>
        </w:r>
        <w:commentRangeEnd w:id="179"/>
        <w:r w:rsidR="001E7358">
          <w:rPr>
            <w:rStyle w:val="CommentReference"/>
            <w:rFonts w:cstheme="minorBidi"/>
          </w:rPr>
          <w:commentReference w:id="179"/>
        </w:r>
        <w:r w:rsidR="001E7358">
          <w:t xml:space="preserve"> </w:t>
        </w:r>
      </w:ins>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82" w:name="_Toc415341997"/>
      <w:r>
        <w:t>Behavioral-timescale neural sequences support temporal associations</w:t>
      </w:r>
      <w:bookmarkEnd w:id="182"/>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4B1E2E71" w:rsidR="009406DB" w:rsidRDefault="00D619B5" w:rsidP="00B82025">
      <w:pPr>
        <w:pStyle w:val="BUMainText"/>
      </w:pPr>
      <w:r>
        <w:lastRenderedPageBreak/>
        <w:tab/>
      </w:r>
      <w:r w:rsidR="009F3A8E">
        <w:t xml:space="preserve">Early work from his laboratory showed that the hippocampus is necessary for </w:t>
      </w:r>
      <w:ins w:id="183" w:author="Michael Hasselmo" w:date="2019-04-09T14:26:00Z">
        <w:r w:rsidR="004148BE" w:rsidRPr="004148BE">
          <w:rPr>
            <w:highlight w:val="yellow"/>
            <w:rPrChange w:id="184" w:author="Michael Hasselmo" w:date="2019-04-09T14:27:00Z">
              <w:rPr/>
            </w:rPrChange>
          </w:rPr>
          <w:t xml:space="preserve">transitivity, </w:t>
        </w:r>
      </w:ins>
      <w:r w:rsidR="009F3A8E" w:rsidRPr="004148BE">
        <w:rPr>
          <w:highlight w:val="yellow"/>
          <w:rPrChange w:id="185" w:author="Michael Hasselmo" w:date="2019-04-09T14:27:00Z">
            <w:rPr/>
          </w:rPrChange>
        </w:rPr>
        <w:t>transitive inference</w:t>
      </w:r>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t>
      </w:r>
      <w:ins w:id="186" w:author="Michael Hasselmo" w:date="2019-04-08T23:42:00Z">
        <w:r w:rsidR="001E7358">
          <w:t xml:space="preserve">with odor B </w:t>
        </w:r>
      </w:ins>
      <w:r w:rsidR="005F1F99">
        <w:t xml:space="preserve">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presentation of odor B</w:t>
      </w:r>
      <w:ins w:id="187" w:author="Michael Hasselmo" w:date="2019-04-08T23:42:00Z">
        <w:r w:rsidR="001E7358">
          <w:t xml:space="preserve"> with odor C</w:t>
        </w:r>
      </w:ins>
      <w:r w:rsidR="005F1F99">
        <w:t xml:space="preserve">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w:t>
      </w:r>
      <w:ins w:id="188" w:author="Michael Hasselmo" w:date="2019-04-08T23:42:00Z">
        <w:r w:rsidR="001E7358">
          <w:t>&lt;</w:t>
        </w:r>
      </w:ins>
      <w:del w:id="189" w:author="Michael Hasselmo" w:date="2019-04-08T23:42:00Z">
        <w:r w:rsidDel="001E7358">
          <w:delText>&gt;</w:delText>
        </w:r>
      </w:del>
      <w:r>
        <w:t xml:space="preserve"> B </w:t>
      </w:r>
      <w:ins w:id="190" w:author="Michael Hasselmo" w:date="2019-04-08T23:42:00Z">
        <w:r w:rsidR="001E7358">
          <w:t>&lt;</w:t>
        </w:r>
      </w:ins>
      <w:del w:id="191" w:author="Michael Hasselmo" w:date="2019-04-08T23:42:00Z">
        <w:r w:rsidDel="001E7358">
          <w:delText>&gt;</w:delText>
        </w:r>
      </w:del>
      <w:r>
        <w:t xml:space="preserve">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2A928BFB"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5310E457"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92" w:name="_Toc415341998"/>
      <w:r>
        <w:t xml:space="preserve">Cell excitability </w:t>
      </w:r>
      <w:r w:rsidR="00EB6637">
        <w:t>support</w:t>
      </w:r>
      <w:r w:rsidR="004C64DF">
        <w:t>s</w:t>
      </w:r>
      <w:r w:rsidR="00C3423C">
        <w:t xml:space="preserve"> sequence formation</w:t>
      </w:r>
      <w:bookmarkEnd w:id="192"/>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70717CAE"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w:t>
      </w:r>
      <w:r w:rsidR="00DE4BD2" w:rsidRPr="000E7DF7">
        <w:rPr>
          <w:highlight w:val="yellow"/>
          <w:rPrChange w:id="193" w:author="Michael Hasselmo" w:date="2019-04-08T23:47:00Z">
            <w:rPr/>
          </w:rPrChange>
        </w:rPr>
        <w:t xml:space="preserve">in </w:t>
      </w:r>
      <w:r w:rsidR="008265D6" w:rsidRPr="000E7DF7">
        <w:rPr>
          <w:highlight w:val="yellow"/>
          <w:rPrChange w:id="194" w:author="Michael Hasselmo" w:date="2019-04-08T23:47:00Z">
            <w:rPr/>
          </w:rPrChange>
        </w:rPr>
        <w:t xml:space="preserve">the dendritic arbor of </w:t>
      </w:r>
      <w:r w:rsidR="00DE4BD2" w:rsidRPr="000E7DF7">
        <w:rPr>
          <w:highlight w:val="yellow"/>
          <w:rPrChange w:id="195" w:author="Michael Hasselmo" w:date="2019-04-08T23:47:00Z">
            <w:rPr/>
          </w:rPrChange>
        </w:rPr>
        <w:t xml:space="preserve">hippocampal pyramidal cells is </w:t>
      </w:r>
      <w:r w:rsidR="001615F6" w:rsidRPr="000E7DF7">
        <w:rPr>
          <w:highlight w:val="yellow"/>
          <w:rPrChange w:id="196" w:author="Michael Hasselmo" w:date="2019-04-08T23:47:00Z">
            <w:rPr/>
          </w:rPrChange>
        </w:rPr>
        <w:t xml:space="preserve">also </w:t>
      </w:r>
      <w:r w:rsidR="00DE4BD2" w:rsidRPr="000E7DF7">
        <w:rPr>
          <w:highlight w:val="yellow"/>
          <w:rPrChange w:id="197" w:author="Michael Hasselmo" w:date="2019-04-08T23:47:00Z">
            <w:rPr/>
          </w:rPrChange>
        </w:rPr>
        <w:t>a major determinant of whether they exhibit receptive fields</w:t>
      </w:r>
      <w:r w:rsidR="00DE4BD2">
        <w:t xml:space="preserve">.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rsidRPr="000E7DF7">
        <w:rPr>
          <w:highlight w:val="yellow"/>
          <w:rPrChange w:id="198" w:author="Michael Hasselmo" w:date="2019-04-08T23:48:00Z">
            <w:rPr/>
          </w:rPrChange>
        </w:rPr>
        <w:lastRenderedPageBreak/>
        <w:t>membrane potential produce nov</w:t>
      </w:r>
      <w:r w:rsidR="00570AD2" w:rsidRPr="000E7DF7">
        <w:rPr>
          <w:highlight w:val="yellow"/>
          <w:rPrChange w:id="199" w:author="Michael Hasselmo" w:date="2019-04-08T23:48:00Z">
            <w:rPr/>
          </w:rPrChange>
        </w:rPr>
        <w:t xml:space="preserve">el place fields at those locations </w:t>
      </w:r>
      <w:r w:rsidR="00570AD2" w:rsidRPr="000E7DF7">
        <w:rPr>
          <w:highlight w:val="yellow"/>
          <w:rPrChange w:id="200" w:author="Michael Hasselmo" w:date="2019-04-08T23:48:00Z">
            <w:rPr/>
          </w:rPrChange>
        </w:rPr>
        <w:fldChar w:fldCharType="begin" w:fldLock="1"/>
      </w:r>
      <w:r w:rsidR="00570AD2" w:rsidRPr="000E7DF7">
        <w:rPr>
          <w:highlight w:val="yellow"/>
          <w:rPrChange w:id="201" w:author="Michael Hasselmo" w:date="2019-04-08T23:48:00Z">
            <w:rPr/>
          </w:rPrChange>
        </w:rPr>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rsidRPr="000E7DF7">
        <w:rPr>
          <w:highlight w:val="yellow"/>
          <w:rPrChange w:id="202" w:author="Michael Hasselmo" w:date="2019-04-08T23:48:00Z">
            <w:rPr/>
          </w:rPrChange>
        </w:rPr>
        <w:fldChar w:fldCharType="separate"/>
      </w:r>
      <w:r w:rsidR="00570AD2" w:rsidRPr="000E7DF7">
        <w:rPr>
          <w:noProof/>
          <w:highlight w:val="yellow"/>
          <w:rPrChange w:id="203" w:author="Michael Hasselmo" w:date="2019-04-08T23:48:00Z">
            <w:rPr>
              <w:noProof/>
            </w:rPr>
          </w:rPrChange>
        </w:rPr>
        <w:t>(Bittner et al., 2015)</w:t>
      </w:r>
      <w:r w:rsidR="00570AD2" w:rsidRPr="000E7DF7">
        <w:rPr>
          <w:highlight w:val="yellow"/>
          <w:rPrChange w:id="204" w:author="Michael Hasselmo" w:date="2019-04-08T23:48:00Z">
            <w:rPr/>
          </w:rPrChange>
        </w:rPr>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w:t>
      </w:r>
      <w:ins w:id="205" w:author="Michael Hasselmo" w:date="2019-04-08T23:48:00Z">
        <w:r w:rsidR="000E7DF7">
          <w:t>from</w:t>
        </w:r>
      </w:ins>
      <w:del w:id="206" w:author="Michael Hasselmo" w:date="2019-04-08T23:48:00Z">
        <w:r w:rsidR="008265D6" w:rsidDel="000E7DF7">
          <w:delText>of</w:delText>
        </w:r>
      </w:del>
      <w:r w:rsidR="008265D6">
        <w:t xml:space="preserve">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207" w:name="_Toc415341999"/>
      <w:r>
        <w:t>Population “drift” underlies memory linking and sequence evolution</w:t>
      </w:r>
      <w:bookmarkEnd w:id="207"/>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AC8607" w:rsidR="005F6957" w:rsidRDefault="005F6957" w:rsidP="007259ED">
      <w:pPr>
        <w:pStyle w:val="BUMainText"/>
      </w:pPr>
      <w:r>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6CBAAA04"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944F1B">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 xml:space="preserve">Of particular note, similar population dynamics were seen in both CA1 and BLA, suggesting that the two regions </w:t>
      </w:r>
      <w:r w:rsidR="005C185C" w:rsidRPr="003426F1">
        <w:rPr>
          <w:highlight w:val="yellow"/>
          <w:rPrChange w:id="208" w:author="Michael Hasselmo" w:date="2019-04-09T10:40:00Z">
            <w:rPr/>
          </w:rPrChange>
        </w:rPr>
        <w:t>might employ common mechanisms</w:t>
      </w:r>
      <w:r w:rsidR="00944F1B" w:rsidRPr="003426F1">
        <w:rPr>
          <w:highlight w:val="yellow"/>
          <w:rPrChange w:id="209" w:author="Michael Hasselmo" w:date="2019-04-09T10:40:00Z">
            <w:rPr/>
          </w:rPrChange>
        </w:rPr>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p>
    <w:p w14:paraId="60C1B555" w14:textId="50195A4E"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they found that CA1 neurons could be categorized into either “</w:t>
      </w:r>
      <w:r w:rsidR="003B08E0" w:rsidRPr="00581F47">
        <w:rPr>
          <w:highlight w:val="yellow"/>
          <w:rPrChange w:id="210" w:author="Michael Hasselmo" w:date="2019-04-09T13:30:00Z">
            <w:rPr/>
          </w:rPrChange>
        </w:rPr>
        <w:t>rigid</w:t>
      </w:r>
      <w:r w:rsidR="003B08E0">
        <w:t xml:space="preserve">”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rsidRPr="003426F1">
        <w:rPr>
          <w:highlight w:val="yellow"/>
          <w:rPrChange w:id="211" w:author="Michael Hasselmo" w:date="2019-04-09T10:44:00Z">
            <w:rPr/>
          </w:rPrChange>
        </w:rPr>
        <w:t xml:space="preserve">But what mechanisms could inform the hippocampus as to which synapses are </w:t>
      </w:r>
      <w:r w:rsidR="00FA183A" w:rsidRPr="003426F1">
        <w:rPr>
          <w:highlight w:val="yellow"/>
          <w:rPrChange w:id="212" w:author="Michael Hasselmo" w:date="2019-04-09T10:44:00Z">
            <w:rPr/>
          </w:rPrChange>
        </w:rPr>
        <w:t>“worth”</w:t>
      </w:r>
      <w:r w:rsidR="00B44A94" w:rsidRPr="003426F1">
        <w:rPr>
          <w:highlight w:val="yellow"/>
          <w:rPrChange w:id="213" w:author="Michael Hasselmo" w:date="2019-04-09T10:44:00Z">
            <w:rPr/>
          </w:rPrChange>
        </w:rPr>
        <w:t xml:space="preserve"> potentiating? One possibility is a neurochemical signal for novelty.</w:t>
      </w:r>
      <w:r w:rsidR="00B44A94">
        <w:t xml:space="preserve">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w:t>
      </w:r>
      <w:r w:rsidR="00063A1F">
        <w:lastRenderedPageBreak/>
        <w:t xml:space="preserve">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214" w:name="_Toc415342000"/>
      <w:r>
        <w:t xml:space="preserve">Theta sequences and replay-associated consolidation </w:t>
      </w:r>
      <w:r w:rsidR="00C3423C">
        <w:t>maintain</w:t>
      </w:r>
      <w:r>
        <w:t xml:space="preserve"> behavioral-timescale sequences</w:t>
      </w:r>
      <w:bookmarkEnd w:id="214"/>
      <w:r w:rsidR="006F1E25">
        <w:tab/>
      </w:r>
    </w:p>
    <w:p w14:paraId="6A1A53DC" w14:textId="5A317E70"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w:t>
      </w:r>
      <w:r w:rsidR="00BF59B9">
        <w:lastRenderedPageBreak/>
        <w:t xml:space="preserve">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w:t>
      </w:r>
      <w:r w:rsidR="00A624F2">
        <w:lastRenderedPageBreak/>
        <w:t>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w:t>
      </w:r>
      <w:r w:rsidRPr="004F09A6">
        <w:rPr>
          <w:highlight w:val="yellow"/>
          <w:rPrChange w:id="215" w:author="Michael Hasselmo" w:date="2019-04-09T10:46:00Z">
            <w:rPr/>
          </w:rPrChange>
        </w:rPr>
        <w:t xml:space="preserve">Moreover, there have been numerous reports of phase precession in non-spatial responses </w:t>
      </w:r>
      <w:r w:rsidRPr="004F09A6">
        <w:rPr>
          <w:highlight w:val="yellow"/>
          <w:rPrChange w:id="216" w:author="Michael Hasselmo" w:date="2019-04-09T10:46:00Z">
            <w:rPr/>
          </w:rPrChange>
        </w:rPr>
        <w:fldChar w:fldCharType="begin" w:fldLock="1"/>
      </w:r>
      <w:r w:rsidR="00104EDF" w:rsidRPr="004F09A6">
        <w:rPr>
          <w:highlight w:val="yellow"/>
          <w:rPrChange w:id="217" w:author="Michael Hasselmo" w:date="2019-04-09T10:46:00Z">
            <w:rPr/>
          </w:rPrChange>
        </w:rPr>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rsidRPr="004F09A6">
        <w:rPr>
          <w:highlight w:val="yellow"/>
          <w:rPrChange w:id="218" w:author="Michael Hasselmo" w:date="2019-04-09T10:46:00Z">
            <w:rPr/>
          </w:rPrChange>
        </w:rPr>
        <w:fldChar w:fldCharType="separate"/>
      </w:r>
      <w:r w:rsidRPr="004F09A6">
        <w:rPr>
          <w:noProof/>
          <w:highlight w:val="yellow"/>
          <w:rPrChange w:id="219" w:author="Michael Hasselmo" w:date="2019-04-09T10:46:00Z">
            <w:rPr>
              <w:noProof/>
            </w:rPr>
          </w:rPrChange>
        </w:rPr>
        <w:t>(Lenck-Santini et al., 2008; Robinson et al., 2017; Terada et al., 2017)</w:t>
      </w:r>
      <w:r w:rsidRPr="004F09A6">
        <w:rPr>
          <w:highlight w:val="yellow"/>
          <w:rPrChange w:id="220" w:author="Michael Hasselmo" w:date="2019-04-09T10:46:00Z">
            <w:rPr/>
          </w:rPrChange>
        </w:rPr>
        <w:fldChar w:fldCharType="end"/>
      </w:r>
      <w:r w:rsidRPr="004F09A6">
        <w:rPr>
          <w:highlight w:val="yellow"/>
          <w:rPrChange w:id="221" w:author="Michael Hasselmo" w:date="2019-04-09T10:46:00Z">
            <w:rPr/>
          </w:rPrChange>
        </w:rPr>
        <w:t>.</w:t>
      </w:r>
      <w:r>
        <w:t xml:space="preserve"> </w:t>
      </w:r>
      <w:r w:rsidR="00104EDF">
        <w:lastRenderedPageBreak/>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222" w:name="_Toc415342001"/>
      <w:r>
        <w:t>Concluding remarks</w:t>
      </w:r>
      <w:bookmarkEnd w:id="222"/>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w:t>
      </w:r>
      <w:r>
        <w:lastRenderedPageBreak/>
        <w:t xml:space="preserve">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223" w:name="_Toc415342002"/>
      <w:r>
        <w:lastRenderedPageBreak/>
        <w:t>BIBLIOGRAPHY</w:t>
      </w:r>
      <w:bookmarkEnd w:id="223"/>
    </w:p>
    <w:p w14:paraId="7030BB6B" w14:textId="5C3B9B95" w:rsidR="00944F1B" w:rsidRPr="00944F1B" w:rsidRDefault="00942D3B" w:rsidP="00944F1B">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944F1B" w:rsidRPr="00944F1B">
        <w:rPr>
          <w:noProof/>
        </w:rPr>
        <w:t xml:space="preserve">Abdou, K., Shehata, M., Choko, K., Nishizono, H., Matsuo, M., Muramatsu, S., and Inokuchi, K. (2018). Synapse-specific representation of the identity of overlapping memory engrams. Science (80-. ). </w:t>
      </w:r>
      <w:r w:rsidR="00944F1B" w:rsidRPr="00944F1B">
        <w:rPr>
          <w:i/>
          <w:iCs/>
          <w:noProof/>
        </w:rPr>
        <w:t>360</w:t>
      </w:r>
      <w:r w:rsidR="00944F1B" w:rsidRPr="00944F1B">
        <w:rPr>
          <w:noProof/>
        </w:rPr>
        <w:t>, 1227–1231.</w:t>
      </w:r>
    </w:p>
    <w:p w14:paraId="1892EB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Adolphs, R., Tranel, D., Damasio, H., and Damasio, A. (1994). Impaired recognition of emotion in facial expressions following bilateral damage to the human amygdala. Nature </w:t>
      </w:r>
      <w:r w:rsidRPr="00944F1B">
        <w:rPr>
          <w:i/>
          <w:iCs/>
          <w:noProof/>
        </w:rPr>
        <w:t>372</w:t>
      </w:r>
      <w:r w:rsidRPr="00944F1B">
        <w:rPr>
          <w:noProof/>
        </w:rPr>
        <w:t>, 669–672.</w:t>
      </w:r>
    </w:p>
    <w:p w14:paraId="5772179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Ahmed, O.J., and Mehta, M.R. (2009). The hippocampal rate code: anatomy, physiology and theory. Trends Neurosci. </w:t>
      </w:r>
      <w:r w:rsidRPr="00944F1B">
        <w:rPr>
          <w:i/>
          <w:iCs/>
          <w:noProof/>
        </w:rPr>
        <w:t>32</w:t>
      </w:r>
      <w:r w:rsidRPr="00944F1B">
        <w:rPr>
          <w:noProof/>
        </w:rPr>
        <w:t>, 329–338.</w:t>
      </w:r>
    </w:p>
    <w:p w14:paraId="4F0038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Ahn, J.-R., Lee, H.-W., and Lee, I. (2019). Rhythmic Pruning of Perceptual Noise for Object Representation in the Hippocampus and Perirhinal Cortex in Rats. Cell Rep. </w:t>
      </w:r>
      <w:r w:rsidRPr="00944F1B">
        <w:rPr>
          <w:i/>
          <w:iCs/>
          <w:noProof/>
        </w:rPr>
        <w:t>26</w:t>
      </w:r>
      <w:r w:rsidRPr="00944F1B">
        <w:rPr>
          <w:noProof/>
        </w:rPr>
        <w:t>, 2362–2376.e4.</w:t>
      </w:r>
    </w:p>
    <w:p w14:paraId="567F950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Allen, T.A., Salz, D.M., McKenzie, S., and Fortin, N.J. (2016). Nonspatial sequence coding in CA1 neurons. J. Neurosci. </w:t>
      </w:r>
      <w:r w:rsidRPr="00944F1B">
        <w:rPr>
          <w:i/>
          <w:iCs/>
          <w:noProof/>
        </w:rPr>
        <w:t>36</w:t>
      </w:r>
      <w:r w:rsidRPr="00944F1B">
        <w:rPr>
          <w:noProof/>
        </w:rPr>
        <w:t>, 1547–1563.</w:t>
      </w:r>
    </w:p>
    <w:p w14:paraId="778481A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Amaral, D.G., Dolorfo, C., and Alvarez-Royo, P. (1991). Organization of CA1 projections to the subiculum: A PHA-L analysis in the rat. Hippocampus </w:t>
      </w:r>
      <w:r w:rsidRPr="00944F1B">
        <w:rPr>
          <w:i/>
          <w:iCs/>
          <w:noProof/>
        </w:rPr>
        <w:t>1</w:t>
      </w:r>
      <w:r w:rsidRPr="00944F1B">
        <w:rPr>
          <w:noProof/>
        </w:rPr>
        <w:t>, 415–435.</w:t>
      </w:r>
    </w:p>
    <w:p w14:paraId="316E131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Ang, C.W., Carlson, G.C., and Coulter, D.A. (2005). Hippocampal CA1 Circuitry Dynamically Gates Direct Cortical Inputs Preferentially at Theta Frequencies. J. Neurosci. </w:t>
      </w:r>
      <w:r w:rsidRPr="00944F1B">
        <w:rPr>
          <w:i/>
          <w:iCs/>
          <w:noProof/>
        </w:rPr>
        <w:t>19</w:t>
      </w:r>
      <w:r w:rsidRPr="00944F1B">
        <w:rPr>
          <w:noProof/>
        </w:rPr>
        <w:t>, 274–287.</w:t>
      </w:r>
    </w:p>
    <w:p w14:paraId="66E05C0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Aronov, D., Nevers, R., and Tank, D.W. (2017). Mapping of a non-spatial dimension by the hippocampal–entorhinal circuit. Nature </w:t>
      </w:r>
      <w:r w:rsidRPr="00944F1B">
        <w:rPr>
          <w:i/>
          <w:iCs/>
          <w:noProof/>
        </w:rPr>
        <w:t>543</w:t>
      </w:r>
      <w:r w:rsidRPr="00944F1B">
        <w:rPr>
          <w:noProof/>
        </w:rPr>
        <w:t>, 719–722.</w:t>
      </w:r>
    </w:p>
    <w:p w14:paraId="483896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Atherton, L.A., Dupret, D., and Mellor, J.R. (2015). Memory trace replay: the shaping of memory consolidation by neuromodulation. Trends Neurosci. </w:t>
      </w:r>
      <w:r w:rsidRPr="00944F1B">
        <w:rPr>
          <w:i/>
          <w:iCs/>
          <w:noProof/>
        </w:rPr>
        <w:t>38</w:t>
      </w:r>
      <w:r w:rsidRPr="00944F1B">
        <w:rPr>
          <w:noProof/>
        </w:rPr>
        <w:t>, 560–570.</w:t>
      </w:r>
    </w:p>
    <w:p w14:paraId="3DF07B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Attardo, A., Fitzgerald, J.E., and Schnitzer, M.J. (2015). Impermanence of dendritic spines in live adult CA1 hippocampus. Nature </w:t>
      </w:r>
      <w:r w:rsidRPr="00944F1B">
        <w:rPr>
          <w:i/>
          <w:iCs/>
          <w:noProof/>
        </w:rPr>
        <w:t>523</w:t>
      </w:r>
      <w:r w:rsidRPr="00944F1B">
        <w:rPr>
          <w:noProof/>
        </w:rPr>
        <w:t>, 592–596.</w:t>
      </w:r>
    </w:p>
    <w:p w14:paraId="4DCF8E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Bangasser, D.A., Waxler, D.E., Santollo, J., and Shors, T.J. (2006). Trace conditioning and the hippocampus: the importance of contiguity. J. Neurosci. </w:t>
      </w:r>
      <w:r w:rsidRPr="00944F1B">
        <w:rPr>
          <w:i/>
          <w:iCs/>
          <w:noProof/>
        </w:rPr>
        <w:t>26</w:t>
      </w:r>
      <w:r w:rsidRPr="00944F1B">
        <w:rPr>
          <w:noProof/>
        </w:rPr>
        <w:t>, 8702–8706.</w:t>
      </w:r>
    </w:p>
    <w:p w14:paraId="2EAB64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Bellmund, J.L.S., Gärdenfors, P., Moser, E.I., and Doeller, C.F. (2018). Navigating cognition: Spatial codes for human thinking. Science </w:t>
      </w:r>
      <w:r w:rsidRPr="00944F1B">
        <w:rPr>
          <w:i/>
          <w:iCs/>
          <w:noProof/>
        </w:rPr>
        <w:t>362</w:t>
      </w:r>
      <w:r w:rsidRPr="00944F1B">
        <w:rPr>
          <w:noProof/>
        </w:rPr>
        <w:t>, eaat6766.</w:t>
      </w:r>
    </w:p>
    <w:p w14:paraId="003A8D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Berger, T.W., Swanson, G.W., Milner, T.A., Lynch, G.S., and Thompson, R.F. (1980). Reciprocal anatomical connections between hippocampus and subiculum in the rabbit evidence for subicular innervation of regio superior. Brain Res. </w:t>
      </w:r>
      <w:r w:rsidRPr="00944F1B">
        <w:rPr>
          <w:i/>
          <w:iCs/>
          <w:noProof/>
        </w:rPr>
        <w:t>183</w:t>
      </w:r>
      <w:r w:rsidRPr="00944F1B">
        <w:rPr>
          <w:noProof/>
        </w:rPr>
        <w:t>, 265–276.</w:t>
      </w:r>
    </w:p>
    <w:p w14:paraId="61578C1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Bi, G.Q., and Poo, M.M. (1998). Synaptic modifications in cultured hippocampal neurons: dependence on spike timing, synaptic strength, and postsynaptic cell type. J. Neurosci. </w:t>
      </w:r>
      <w:r w:rsidRPr="00944F1B">
        <w:rPr>
          <w:i/>
          <w:iCs/>
          <w:noProof/>
        </w:rPr>
        <w:t>18</w:t>
      </w:r>
      <w:r w:rsidRPr="00944F1B">
        <w:rPr>
          <w:noProof/>
        </w:rPr>
        <w:t>, 10464–10472.</w:t>
      </w:r>
    </w:p>
    <w:p w14:paraId="76A60FD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Bito, H., Deisseroth, K., and Tsien, R.W. (1996). CREB Phosphorylation and Dephosphorylation: A Ca2+- and Stimulus Duration–Dependent Switch for Hippocampal Gene Expression. Cell </w:t>
      </w:r>
      <w:r w:rsidRPr="00944F1B">
        <w:rPr>
          <w:i/>
          <w:iCs/>
          <w:noProof/>
        </w:rPr>
        <w:t>87</w:t>
      </w:r>
      <w:r w:rsidRPr="00944F1B">
        <w:rPr>
          <w:noProof/>
        </w:rPr>
        <w:t>, 1203–1214.</w:t>
      </w:r>
    </w:p>
    <w:p w14:paraId="5BBAB0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Grienberger, C., Vaidya, S.P., Milstein, A.D., Macklin, J.J., Suh, J., Tonegawa, S., and Magee, J.C. (2015). Conjunctive input processing drives feature selectivity in hippocampal CA1 neurons. Nat. Neurosci. </w:t>
      </w:r>
      <w:r w:rsidRPr="00944F1B">
        <w:rPr>
          <w:i/>
          <w:iCs/>
          <w:noProof/>
        </w:rPr>
        <w:t>18</w:t>
      </w:r>
      <w:r w:rsidRPr="00944F1B">
        <w:rPr>
          <w:noProof/>
        </w:rPr>
        <w:t>, 1133–1142.</w:t>
      </w:r>
    </w:p>
    <w:p w14:paraId="24087E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Milstein, A.D., Grienberger, C., Romani, S., and Magee, J.C. (2017). Behavioral time scale synaptic plasticity underlies CA1 place fields. Science (80-. ). </w:t>
      </w:r>
      <w:r w:rsidRPr="00944F1B">
        <w:rPr>
          <w:i/>
          <w:iCs/>
          <w:noProof/>
        </w:rPr>
        <w:t>357</w:t>
      </w:r>
      <w:r w:rsidRPr="00944F1B">
        <w:rPr>
          <w:noProof/>
        </w:rPr>
        <w:t>, 1033–1036.</w:t>
      </w:r>
    </w:p>
    <w:p w14:paraId="74F98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 V, and Lomo, T. (1973). Long-lasting potentiation of synaptic transmission in the dentate area of the anaesthetized rabbit following stimulation of the perforant path. J. Physiol. </w:t>
      </w:r>
      <w:r w:rsidRPr="00944F1B">
        <w:rPr>
          <w:i/>
          <w:iCs/>
          <w:noProof/>
        </w:rPr>
        <w:t>232</w:t>
      </w:r>
      <w:r w:rsidRPr="00944F1B">
        <w:rPr>
          <w:noProof/>
        </w:rPr>
        <w:t>, 331–356.</w:t>
      </w:r>
    </w:p>
    <w:p w14:paraId="24B863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T.V.P., and Collingridge, G.L. (1993). A synaptic model of memory: long-term potentiation in the hippocampus. Nature </w:t>
      </w:r>
      <w:r w:rsidRPr="00944F1B">
        <w:rPr>
          <w:i/>
          <w:iCs/>
          <w:noProof/>
        </w:rPr>
        <w:t>361</w:t>
      </w:r>
      <w:r w:rsidRPr="00944F1B">
        <w:rPr>
          <w:noProof/>
        </w:rPr>
        <w:t>, 31–39.</w:t>
      </w:r>
    </w:p>
    <w:p w14:paraId="50CAC9D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Bocchio, M., Nabavi, S., and Capogna, M. (2017). Synaptic Plasticity, Engrams, and Network Oscillations in Amygdala Circuits for Storage and Retrieval of Emotional Memories. Neuron </w:t>
      </w:r>
      <w:r w:rsidRPr="00944F1B">
        <w:rPr>
          <w:i/>
          <w:iCs/>
          <w:noProof/>
        </w:rPr>
        <w:t>94</w:t>
      </w:r>
      <w:r w:rsidRPr="00944F1B">
        <w:rPr>
          <w:noProof/>
        </w:rPr>
        <w:t>, 731–743.</w:t>
      </w:r>
    </w:p>
    <w:p w14:paraId="0EAD883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Bontempi, B., Laurent-Demir, C., Destrade, C., and Jaffard, R. (1999). Time-dependent reorganization of brain circuitry underlying long-term memory storage. Nature </w:t>
      </w:r>
      <w:r w:rsidRPr="00944F1B">
        <w:rPr>
          <w:i/>
          <w:iCs/>
          <w:noProof/>
        </w:rPr>
        <w:t>400</w:t>
      </w:r>
      <w:r w:rsidRPr="00944F1B">
        <w:rPr>
          <w:noProof/>
        </w:rPr>
        <w:t>, 671–675.</w:t>
      </w:r>
    </w:p>
    <w:p w14:paraId="324F29F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Brandon, M.P., Bogaard, A.R., Libby, C.P., Connerney, M.A., Gupta, K., and Hasselmo, M.E. (2011). Reduction of Theta Rhythm Dissociates Grid Cell Spatial Periodicity from Directional Tuning. Science (80-. ). </w:t>
      </w:r>
      <w:r w:rsidRPr="00944F1B">
        <w:rPr>
          <w:i/>
          <w:iCs/>
          <w:noProof/>
        </w:rPr>
        <w:t>332</w:t>
      </w:r>
      <w:r w:rsidRPr="00944F1B">
        <w:rPr>
          <w:noProof/>
        </w:rPr>
        <w:t>, 595–599.</w:t>
      </w:r>
    </w:p>
    <w:p w14:paraId="220941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Bunsey, M., and Eichenbaum, H. (1996). Conservation of hippocampal memory function in rats and humans. Nature </w:t>
      </w:r>
      <w:r w:rsidRPr="00944F1B">
        <w:rPr>
          <w:i/>
          <w:iCs/>
          <w:noProof/>
        </w:rPr>
        <w:t>379</w:t>
      </w:r>
      <w:r w:rsidRPr="00944F1B">
        <w:rPr>
          <w:noProof/>
        </w:rPr>
        <w:t>, 255–257.</w:t>
      </w:r>
    </w:p>
    <w:p w14:paraId="5815EC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Burwell, R.D., and Amaral, D.G. (1998). Cortical afferents of the perirhinal, postrhinal, and entorhinal cortices of the rat. J. Comp. Neurol. </w:t>
      </w:r>
      <w:r w:rsidRPr="00944F1B">
        <w:rPr>
          <w:i/>
          <w:iCs/>
          <w:noProof/>
        </w:rPr>
        <w:t>398</w:t>
      </w:r>
      <w:r w:rsidRPr="00944F1B">
        <w:rPr>
          <w:noProof/>
        </w:rPr>
        <w:t>, 179–205.</w:t>
      </w:r>
    </w:p>
    <w:p w14:paraId="5C0DC2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(2002). Theta oscillations in the hippocampus. Neuron </w:t>
      </w:r>
      <w:r w:rsidRPr="00944F1B">
        <w:rPr>
          <w:i/>
          <w:iCs/>
          <w:noProof/>
        </w:rPr>
        <w:t>33</w:t>
      </w:r>
      <w:r w:rsidRPr="00944F1B">
        <w:rPr>
          <w:noProof/>
        </w:rPr>
        <w:t>, 325–340.</w:t>
      </w:r>
    </w:p>
    <w:p w14:paraId="16E50A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(2006). Rhythms of the Brain (New York, NY, US: Oxford University Press).</w:t>
      </w:r>
    </w:p>
    <w:p w14:paraId="6BC7FF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Buzsáki, G. (2015). Hippocampal sharp wave-ripple: A cognitive biomarker for episodic memory and planning. Hippocampus </w:t>
      </w:r>
      <w:r w:rsidRPr="00944F1B">
        <w:rPr>
          <w:i/>
          <w:iCs/>
          <w:noProof/>
        </w:rPr>
        <w:t>25</w:t>
      </w:r>
      <w:r w:rsidRPr="00944F1B">
        <w:rPr>
          <w:noProof/>
        </w:rPr>
        <w:t>, 1073–1188.</w:t>
      </w:r>
    </w:p>
    <w:p w14:paraId="72A6F2B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Llinás, R. (2017). Space and time in the brain. Science (80-. ). </w:t>
      </w:r>
      <w:r w:rsidRPr="00944F1B">
        <w:rPr>
          <w:i/>
          <w:iCs/>
          <w:noProof/>
        </w:rPr>
        <w:t>358</w:t>
      </w:r>
      <w:r w:rsidRPr="00944F1B">
        <w:rPr>
          <w:noProof/>
        </w:rPr>
        <w:t>, 482–485.</w:t>
      </w:r>
    </w:p>
    <w:p w14:paraId="09BB5DD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Mizuseki, K. (2014). The log-dynamic brain: how skewed distributions affect network operations. Nat. Rev. Neurosci. </w:t>
      </w:r>
      <w:r w:rsidRPr="00944F1B">
        <w:rPr>
          <w:i/>
          <w:iCs/>
          <w:noProof/>
        </w:rPr>
        <w:t>15</w:t>
      </w:r>
      <w:r w:rsidRPr="00944F1B">
        <w:rPr>
          <w:noProof/>
        </w:rPr>
        <w:t>, 264–278.</w:t>
      </w:r>
    </w:p>
    <w:p w14:paraId="740B8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and Tingley, D. (2018). Special Issue: Time in the Brain Space and Time: The Hippocampus as a Sequence Generator.</w:t>
      </w:r>
    </w:p>
    <w:p w14:paraId="78B25F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Leung, L.W., and Vanderwolf, C.H. (1983). Cellular bases of hippocampal EEG in the behaving rat. Brain Res. </w:t>
      </w:r>
      <w:r w:rsidRPr="00944F1B">
        <w:rPr>
          <w:i/>
          <w:iCs/>
          <w:noProof/>
        </w:rPr>
        <w:t>287</w:t>
      </w:r>
      <w:r w:rsidRPr="00944F1B">
        <w:rPr>
          <w:noProof/>
        </w:rPr>
        <w:t>, 139–171.</w:t>
      </w:r>
    </w:p>
    <w:p w14:paraId="6DF957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Horváth, Z., Urioste, R., Hetke, J., and Wise, K. (1992). High-frequency network oscillation in the hippocampus. Science </w:t>
      </w:r>
      <w:r w:rsidRPr="00944F1B">
        <w:rPr>
          <w:i/>
          <w:iCs/>
          <w:noProof/>
        </w:rPr>
        <w:t>256</w:t>
      </w:r>
      <w:r w:rsidRPr="00944F1B">
        <w:rPr>
          <w:noProof/>
        </w:rPr>
        <w:t>, 1025–1027.</w:t>
      </w:r>
    </w:p>
    <w:p w14:paraId="1192248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Cai, D.J., Aharoni, D., Shuman, T., Shobe, J., Biane, J., Song, W., Wei, B., Veshkini, M., La-Vu, M., Lou, J., et al. (2016). A shared neural ensemble links distinct contextual memories encoded close in time. Nature </w:t>
      </w:r>
      <w:r w:rsidRPr="00944F1B">
        <w:rPr>
          <w:i/>
          <w:iCs/>
          <w:noProof/>
        </w:rPr>
        <w:t>534</w:t>
      </w:r>
      <w:r w:rsidRPr="00944F1B">
        <w:rPr>
          <w:noProof/>
        </w:rPr>
        <w:t>, 115–118.</w:t>
      </w:r>
    </w:p>
    <w:p w14:paraId="2E8F238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Cei, A., Girardeau, G., Drieu, C., Kanbi, K. El, and Zugaro, M. (2014). Reversed theta sequences of hippocampal cell assemblies during backward travel. Nat. Neurosci. </w:t>
      </w:r>
      <w:r w:rsidRPr="00944F1B">
        <w:rPr>
          <w:i/>
          <w:iCs/>
          <w:noProof/>
        </w:rPr>
        <w:t>17</w:t>
      </w:r>
      <w:r w:rsidRPr="00944F1B">
        <w:rPr>
          <w:noProof/>
        </w:rPr>
        <w:t>, 719–724.</w:t>
      </w:r>
    </w:p>
    <w:p w14:paraId="4452FA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Chambers, A.R., and Rumpel, S. (2017). A stable brain from unstable components: Emerging concepts and implications for neural computation. Neuroscience </w:t>
      </w:r>
      <w:r w:rsidRPr="00944F1B">
        <w:rPr>
          <w:i/>
          <w:iCs/>
          <w:noProof/>
        </w:rPr>
        <w:t>357</w:t>
      </w:r>
      <w:r w:rsidRPr="00944F1B">
        <w:rPr>
          <w:noProof/>
        </w:rPr>
        <w:t>, 172–184.</w:t>
      </w:r>
    </w:p>
    <w:p w14:paraId="3E6EBD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Chenani, A., Sabariego, M., Schlesiger, M.I., Leutgeb, J.K., Leutgeb, S., and Leibold, C. (2019). Hippocampal CA1 replay becomes less prominent but more rigid without inputs from medial entorhinal cortex. Nat. Commun. </w:t>
      </w:r>
      <w:r w:rsidRPr="00944F1B">
        <w:rPr>
          <w:i/>
          <w:iCs/>
          <w:noProof/>
        </w:rPr>
        <w:t>10</w:t>
      </w:r>
      <w:r w:rsidRPr="00944F1B">
        <w:rPr>
          <w:noProof/>
        </w:rPr>
        <w:t>, 1341.</w:t>
      </w:r>
    </w:p>
    <w:p w14:paraId="396FD4C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Cheng, S., and Frank, L.M. (2008). New Experiences Enhance Coordinated Neural Activity in the Hippocampus. Neuron </w:t>
      </w:r>
      <w:r w:rsidRPr="00944F1B">
        <w:rPr>
          <w:i/>
          <w:iCs/>
          <w:noProof/>
        </w:rPr>
        <w:t>57</w:t>
      </w:r>
      <w:r w:rsidRPr="00944F1B">
        <w:rPr>
          <w:noProof/>
        </w:rPr>
        <w:t>, 303–313.</w:t>
      </w:r>
    </w:p>
    <w:p w14:paraId="124236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Choi, J.-H., Sim, S.-E., Kim, J.-I., Choi, D. Il, Oh, J., Ye, S., Lee, J., Kim, T., Ko, H.-G., Lim, C.-S., et al. (2018). Interregional synaptic maps among engram cells underlie memory formation. Science </w:t>
      </w:r>
      <w:r w:rsidRPr="00944F1B">
        <w:rPr>
          <w:i/>
          <w:iCs/>
          <w:noProof/>
        </w:rPr>
        <w:t>360</w:t>
      </w:r>
      <w:r w:rsidRPr="00944F1B">
        <w:rPr>
          <w:noProof/>
        </w:rPr>
        <w:t>, 430–435.</w:t>
      </w:r>
    </w:p>
    <w:p w14:paraId="11242C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Clem, R.L., and Schiller, D. (2016). New Learning and Unlearning: Strangers or Accomplices in Threat Memory Attenuation? Trends Neurosci. </w:t>
      </w:r>
      <w:r w:rsidRPr="00944F1B">
        <w:rPr>
          <w:i/>
          <w:iCs/>
          <w:noProof/>
        </w:rPr>
        <w:t>39</w:t>
      </w:r>
      <w:r w:rsidRPr="00944F1B">
        <w:rPr>
          <w:noProof/>
        </w:rPr>
        <w:t>, 340–351.</w:t>
      </w:r>
    </w:p>
    <w:p w14:paraId="33CE8B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Clopath, C., Bonhoeffer, T., Hübener, M., and Rose, T. (2017). Variance and invariance of neuronal long-term representations. Philos. Trans. R. Soc. Lond. B. Biol. Sci. </w:t>
      </w:r>
      <w:r w:rsidRPr="00944F1B">
        <w:rPr>
          <w:i/>
          <w:iCs/>
          <w:noProof/>
        </w:rPr>
        <w:t>372</w:t>
      </w:r>
      <w:r w:rsidRPr="00944F1B">
        <w:rPr>
          <w:noProof/>
        </w:rPr>
        <w:t xml:space="preserve">, </w:t>
      </w:r>
      <w:r w:rsidRPr="00944F1B">
        <w:rPr>
          <w:noProof/>
        </w:rPr>
        <w:lastRenderedPageBreak/>
        <w:t>20160161.</w:t>
      </w:r>
    </w:p>
    <w:p w14:paraId="15CD32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Cohen, N.J.J., and Eichenbaum, H. (1993). Memory, Amnesia, and the Hippocampal System (Cambridge, MA: MIT Press).</w:t>
      </w:r>
    </w:p>
    <w:p w14:paraId="7C0A2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(2013). Mechanisms and Functions of Theta Rhythms. Annu. Rev. Neurosci. </w:t>
      </w:r>
      <w:r w:rsidRPr="00944F1B">
        <w:rPr>
          <w:i/>
          <w:iCs/>
          <w:noProof/>
        </w:rPr>
        <w:t>36</w:t>
      </w:r>
      <w:r w:rsidRPr="00944F1B">
        <w:rPr>
          <w:noProof/>
        </w:rPr>
        <w:t>, 295–312.</w:t>
      </w:r>
    </w:p>
    <w:p w14:paraId="2D3C8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Moser, E.I., and Moser, M.-B. (2008). Understanding memory through hippocampal remapping. Trends Neurosci. </w:t>
      </w:r>
      <w:r w:rsidRPr="00944F1B">
        <w:rPr>
          <w:i/>
          <w:iCs/>
          <w:noProof/>
        </w:rPr>
        <w:t>31</w:t>
      </w:r>
      <w:r w:rsidRPr="00944F1B">
        <w:rPr>
          <w:noProof/>
        </w:rPr>
        <w:t>, 469–477.</w:t>
      </w:r>
    </w:p>
    <w:p w14:paraId="0525E0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Cui, Z., Gerfen, C.R., and Young, W.S. (2013). Hypothalamic and other connections with dorsal CA2 area of the mouse hippocampus. J. Comp. Neurol. </w:t>
      </w:r>
      <w:r w:rsidRPr="00944F1B">
        <w:rPr>
          <w:i/>
          <w:iCs/>
          <w:noProof/>
        </w:rPr>
        <w:t>521</w:t>
      </w:r>
      <w:r w:rsidRPr="00944F1B">
        <w:rPr>
          <w:noProof/>
        </w:rPr>
        <w:t>, 1844–1866.</w:t>
      </w:r>
    </w:p>
    <w:p w14:paraId="19192F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Czurkó, A., Hirase, H., Csicsvari, J., and Buzsáki, G. (1999). Sustained activation of hippocampal pyramidal cells by “space clamping” in a running wheel. Eur. J. Neurosci. </w:t>
      </w:r>
      <w:r w:rsidRPr="00944F1B">
        <w:rPr>
          <w:i/>
          <w:iCs/>
          <w:noProof/>
        </w:rPr>
        <w:t>11</w:t>
      </w:r>
      <w:r w:rsidRPr="00944F1B">
        <w:rPr>
          <w:noProof/>
        </w:rPr>
        <w:t>, 344–352.</w:t>
      </w:r>
    </w:p>
    <w:p w14:paraId="7631AE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Kaifosh, P., Zaremba, J.D., Lovett-Barron, M., Tsai, J., Denny, C.A., Balough, E.M., Goldberg, A.R., Drew, L.J., Hen, R., et al. (2016a). Distinct Contribution of Adult-Born Hippocampal Granule Cells to Context Encoding. Neuron </w:t>
      </w:r>
      <w:r w:rsidRPr="00944F1B">
        <w:rPr>
          <w:i/>
          <w:iCs/>
          <w:noProof/>
        </w:rPr>
        <w:t>90</w:t>
      </w:r>
      <w:r w:rsidRPr="00944F1B">
        <w:rPr>
          <w:noProof/>
        </w:rPr>
        <w:t>, 101–112.</w:t>
      </w:r>
    </w:p>
    <w:p w14:paraId="6B08CFB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Zaremba, J.D., Kaifosh, P., Bowler, J., Ladow, M., and Losonczy, A. (2016b). Sublayer-Specific Coding Dynamics during Spatial Navigation and Learning in Hippocampal Area CA1. Neuron </w:t>
      </w:r>
      <w:r w:rsidRPr="00944F1B">
        <w:rPr>
          <w:i/>
          <w:iCs/>
          <w:noProof/>
        </w:rPr>
        <w:t>91</w:t>
      </w:r>
      <w:r w:rsidRPr="00944F1B">
        <w:rPr>
          <w:noProof/>
        </w:rPr>
        <w:t>, 652–665.</w:t>
      </w:r>
    </w:p>
    <w:p w14:paraId="4C15778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Turi, G.F., Ladow, M., Chavlis, S., Petrantonakis, P.C., Poirazi, P., and Losonczy, A. (2017). In Vivo Imaging of Dentate Gyrus Mossy Cells in Behaving Mice. Neuron </w:t>
      </w:r>
      <w:r w:rsidRPr="00944F1B">
        <w:rPr>
          <w:i/>
          <w:iCs/>
          <w:noProof/>
        </w:rPr>
        <w:t>93</w:t>
      </w:r>
      <w:r w:rsidRPr="00944F1B">
        <w:rPr>
          <w:noProof/>
        </w:rPr>
        <w:t>, 552–559.e4.</w:t>
      </w:r>
    </w:p>
    <w:p w14:paraId="6E9713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Danjo, T., Toyoizumi, T., and Fujisawa, S. (2018). Spatial representations of self and other in the hippocampus. Science </w:t>
      </w:r>
      <w:r w:rsidRPr="00944F1B">
        <w:rPr>
          <w:i/>
          <w:iCs/>
          <w:noProof/>
        </w:rPr>
        <w:t>359</w:t>
      </w:r>
      <w:r w:rsidRPr="00944F1B">
        <w:rPr>
          <w:noProof/>
        </w:rPr>
        <w:t>, 213–218.</w:t>
      </w:r>
    </w:p>
    <w:p w14:paraId="34D94AC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Davachi, L., and DuBrow, S. (2015). How the hippocampus preserves order: the role of prediction and context. Trends Cogn. Sci. </w:t>
      </w:r>
      <w:r w:rsidRPr="00944F1B">
        <w:rPr>
          <w:i/>
          <w:iCs/>
          <w:noProof/>
        </w:rPr>
        <w:t>19</w:t>
      </w:r>
      <w:r w:rsidRPr="00944F1B">
        <w:rPr>
          <w:noProof/>
        </w:rPr>
        <w:t>, 92–99.</w:t>
      </w:r>
    </w:p>
    <w:p w14:paraId="0F158F6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Davidson, T.J., Kloosterman, F., and Wilson, M.A. (2009). Hippocampal Replay of Extended Experience. Neuron </w:t>
      </w:r>
      <w:r w:rsidRPr="00944F1B">
        <w:rPr>
          <w:i/>
          <w:iCs/>
          <w:noProof/>
        </w:rPr>
        <w:t>63</w:t>
      </w:r>
      <w:r w:rsidRPr="00944F1B">
        <w:rPr>
          <w:noProof/>
        </w:rPr>
        <w:t>, 497–507.</w:t>
      </w:r>
    </w:p>
    <w:p w14:paraId="492A37B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Davis, P., Zaki, Y., Maguire, J., and Reijmers, L.G. (2017). Cellular and oscillatory substrates of fear extinction learning. Nat. Neurosci. </w:t>
      </w:r>
      <w:r w:rsidRPr="00944F1B">
        <w:rPr>
          <w:i/>
          <w:iCs/>
          <w:noProof/>
        </w:rPr>
        <w:t>20</w:t>
      </w:r>
      <w:r w:rsidRPr="00944F1B">
        <w:rPr>
          <w:noProof/>
        </w:rPr>
        <w:t>, 1624–1633.</w:t>
      </w:r>
    </w:p>
    <w:p w14:paraId="73A8E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Denny, C.A., Kheirbek, M.A., Alba, E.L., Tanaka, K.F., Brachman, R.A., Laughman, K.B., Tomm, N.K., Turi, G.F., Losonczy, A., and Hen, R. (2014). Hippocampal Memory Traces Are Differentially Modulated by Experience, Time, and Adult Neurogenesis. </w:t>
      </w:r>
      <w:r w:rsidRPr="00944F1B">
        <w:rPr>
          <w:noProof/>
        </w:rPr>
        <w:lastRenderedPageBreak/>
        <w:t xml:space="preserve">Neuron </w:t>
      </w:r>
      <w:r w:rsidRPr="00944F1B">
        <w:rPr>
          <w:i/>
          <w:iCs/>
          <w:noProof/>
        </w:rPr>
        <w:t>83</w:t>
      </w:r>
      <w:r w:rsidRPr="00944F1B">
        <w:rPr>
          <w:noProof/>
        </w:rPr>
        <w:t>, 189–201.</w:t>
      </w:r>
    </w:p>
    <w:p w14:paraId="312560D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and Knierim, J.J. (2011). Representation of Non-Spatial and Spatial Information in the Lateral Entorhinal Cortex. Front. Behav. Neurosci. </w:t>
      </w:r>
      <w:r w:rsidRPr="00944F1B">
        <w:rPr>
          <w:i/>
          <w:iCs/>
          <w:noProof/>
        </w:rPr>
        <w:t>5</w:t>
      </w:r>
      <w:r w:rsidRPr="00944F1B">
        <w:rPr>
          <w:noProof/>
        </w:rPr>
        <w:t>, 69.</w:t>
      </w:r>
    </w:p>
    <w:p w14:paraId="0201A7E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Johnson, J.L., and Knierim, J.J. (2012). Perirhinal cortex represents nonspatial, but not spatial, information in rats foraging in the presence of objects: Comparison with lateral entorhinal cortex. Hippocampus </w:t>
      </w:r>
      <w:r w:rsidRPr="00944F1B">
        <w:rPr>
          <w:i/>
          <w:iCs/>
          <w:noProof/>
        </w:rPr>
        <w:t>22</w:t>
      </w:r>
      <w:r w:rsidRPr="00944F1B">
        <w:rPr>
          <w:noProof/>
        </w:rPr>
        <w:t>, 2045–2058.</w:t>
      </w:r>
    </w:p>
    <w:p w14:paraId="1491E8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Diamantaki, M., Coletta, S., Nasr, K., Zeraati, R., Laturnus, S., Berens, P., Preston-Ferrer, P., and Burgalossi, A. (2018). Manipulating Hippocampal Place Cell Activity by Single-Cell Stimulation in Freely Moving Mice. Cell Rep. </w:t>
      </w:r>
      <w:r w:rsidRPr="00944F1B">
        <w:rPr>
          <w:i/>
          <w:iCs/>
          <w:noProof/>
        </w:rPr>
        <w:t>23</w:t>
      </w:r>
      <w:r w:rsidRPr="00944F1B">
        <w:rPr>
          <w:noProof/>
        </w:rPr>
        <w:t>, 32–38.</w:t>
      </w:r>
    </w:p>
    <w:p w14:paraId="3C947C6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Diba, K., and Buzsáki, G. (2007). Forward and reverse hippocampal place-cell sequences during ripples. Nat. Neurosci. </w:t>
      </w:r>
      <w:r w:rsidRPr="00944F1B">
        <w:rPr>
          <w:i/>
          <w:iCs/>
          <w:noProof/>
        </w:rPr>
        <w:t>10</w:t>
      </w:r>
      <w:r w:rsidRPr="00944F1B">
        <w:rPr>
          <w:noProof/>
        </w:rPr>
        <w:t>, 1241–1242.</w:t>
      </w:r>
    </w:p>
    <w:p w14:paraId="2775C8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Buzsáki, G. (2006). Temporal Encoding of Place Sequences by Hippocampal Cell Assemblies. Neuron </w:t>
      </w:r>
      <w:r w:rsidRPr="00944F1B">
        <w:rPr>
          <w:i/>
          <w:iCs/>
          <w:noProof/>
        </w:rPr>
        <w:t>50</w:t>
      </w:r>
      <w:r w:rsidRPr="00944F1B">
        <w:rPr>
          <w:noProof/>
        </w:rPr>
        <w:t>, 145–157.</w:t>
      </w:r>
    </w:p>
    <w:p w14:paraId="6C9F4F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(2011). Preplay of future place cell sequences by hippocampal cellular assemblies. Nature </w:t>
      </w:r>
      <w:r w:rsidRPr="00944F1B">
        <w:rPr>
          <w:i/>
          <w:iCs/>
          <w:noProof/>
        </w:rPr>
        <w:t>469</w:t>
      </w:r>
      <w:r w:rsidRPr="00944F1B">
        <w:rPr>
          <w:noProof/>
        </w:rPr>
        <w:t>, 397–401.</w:t>
      </w:r>
    </w:p>
    <w:p w14:paraId="36B9375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(2013a). Development of schemas revealed by prior experience and NMDA receptor knock-out. Elife </w:t>
      </w:r>
      <w:r w:rsidRPr="00944F1B">
        <w:rPr>
          <w:i/>
          <w:iCs/>
          <w:noProof/>
        </w:rPr>
        <w:t>2</w:t>
      </w:r>
      <w:r w:rsidRPr="00944F1B">
        <w:rPr>
          <w:noProof/>
        </w:rPr>
        <w:t>.</w:t>
      </w:r>
    </w:p>
    <w:p w14:paraId="7A8BEE3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(2013b). Selection of preconfigured cell assemblies for representation of novel spatial experiences. Philos. Trans. R. Soc. B Biol. Sci. </w:t>
      </w:r>
      <w:r w:rsidRPr="00944F1B">
        <w:rPr>
          <w:i/>
          <w:iCs/>
          <w:noProof/>
        </w:rPr>
        <w:t>369</w:t>
      </w:r>
      <w:r w:rsidRPr="00944F1B">
        <w:rPr>
          <w:noProof/>
        </w:rPr>
        <w:t>, 20120522–20120522.</w:t>
      </w:r>
    </w:p>
    <w:p w14:paraId="653EEB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Drieu, C., Todorova, R., and Zugaro, M. (2018). Nested sequences of hippocampal assemblies during behavior support subsequent sleep replay. Science </w:t>
      </w:r>
      <w:r w:rsidRPr="00944F1B">
        <w:rPr>
          <w:i/>
          <w:iCs/>
          <w:noProof/>
        </w:rPr>
        <w:t>362</w:t>
      </w:r>
      <w:r w:rsidRPr="00944F1B">
        <w:rPr>
          <w:noProof/>
        </w:rPr>
        <w:t>, 675–679.</w:t>
      </w:r>
    </w:p>
    <w:p w14:paraId="39E540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Dudek, S.M., Alexander, G.M., and Farris, S. (2016). Rediscovering area CA2: unique properties and functions. Nat. Rev. Neurosci. </w:t>
      </w:r>
      <w:r w:rsidRPr="00944F1B">
        <w:rPr>
          <w:i/>
          <w:iCs/>
          <w:noProof/>
        </w:rPr>
        <w:t>17</w:t>
      </w:r>
      <w:r w:rsidRPr="00944F1B">
        <w:rPr>
          <w:noProof/>
        </w:rPr>
        <w:t>, 89–102.</w:t>
      </w:r>
    </w:p>
    <w:p w14:paraId="2AF839C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Dupret, D., O’Neill, J., Pleydell-Bouverie, B., and Csicsvari, J. (2010). The reorganization and reactivation of hippocampal maps predict spatial memory performance. Nat. Neurosci. </w:t>
      </w:r>
      <w:r w:rsidRPr="00944F1B">
        <w:rPr>
          <w:i/>
          <w:iCs/>
          <w:noProof/>
        </w:rPr>
        <w:t>13</w:t>
      </w:r>
      <w:r w:rsidRPr="00944F1B">
        <w:rPr>
          <w:noProof/>
        </w:rPr>
        <w:t>, 995–1002.</w:t>
      </w:r>
    </w:p>
    <w:p w14:paraId="0FCC9E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Dusek, J.A., and Eichenbaum, H. (1997). The hippocampus and memory for orderly stimulus relations. Proc. Natl. Acad. Sci. U. S. A. </w:t>
      </w:r>
      <w:r w:rsidRPr="00944F1B">
        <w:rPr>
          <w:i/>
          <w:iCs/>
          <w:noProof/>
        </w:rPr>
        <w:t>94</w:t>
      </w:r>
      <w:r w:rsidRPr="00944F1B">
        <w:rPr>
          <w:noProof/>
        </w:rPr>
        <w:t>, 7109–7114.</w:t>
      </w:r>
    </w:p>
    <w:p w14:paraId="37F3B6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Ego-Stengel, V., and Wilson, M.A. (2009). Disruption of ripple-associated hippocampal activity during rest impairs spatial learning in the rat. Hippocampus </w:t>
      </w:r>
      <w:r w:rsidRPr="00944F1B">
        <w:rPr>
          <w:i/>
          <w:iCs/>
          <w:noProof/>
        </w:rPr>
        <w:t>20</w:t>
      </w:r>
      <w:r w:rsidRPr="00944F1B">
        <w:rPr>
          <w:noProof/>
        </w:rPr>
        <w:t>, NA-NA.</w:t>
      </w:r>
    </w:p>
    <w:p w14:paraId="1BACF23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Eichenbaum, H. (2004). Hippocampus: Cognitive processes and neural representations that underlie declarative memory. Neuron </w:t>
      </w:r>
      <w:r w:rsidRPr="00944F1B">
        <w:rPr>
          <w:i/>
          <w:iCs/>
          <w:noProof/>
        </w:rPr>
        <w:t>44</w:t>
      </w:r>
      <w:r w:rsidRPr="00944F1B">
        <w:rPr>
          <w:noProof/>
        </w:rPr>
        <w:t>, 109–120.</w:t>
      </w:r>
    </w:p>
    <w:p w14:paraId="54D403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(2013). Memory on time. Trends Cogn. Sci. </w:t>
      </w:r>
      <w:r w:rsidRPr="00944F1B">
        <w:rPr>
          <w:i/>
          <w:iCs/>
          <w:noProof/>
        </w:rPr>
        <w:t>17</w:t>
      </w:r>
      <w:r w:rsidRPr="00944F1B">
        <w:rPr>
          <w:noProof/>
        </w:rPr>
        <w:t>, 81–88.</w:t>
      </w:r>
    </w:p>
    <w:p w14:paraId="648EFE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(2014). Time cells in the hippocampus: a new dimension for mapping memories. Nat. Rev. Neurosci. </w:t>
      </w:r>
      <w:r w:rsidRPr="00944F1B">
        <w:rPr>
          <w:i/>
          <w:iCs/>
          <w:noProof/>
        </w:rPr>
        <w:t>15</w:t>
      </w:r>
      <w:r w:rsidRPr="00944F1B">
        <w:rPr>
          <w:noProof/>
        </w:rPr>
        <w:t>, 1–13.</w:t>
      </w:r>
    </w:p>
    <w:p w14:paraId="5CBDE6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Eichenbaum, H. (2016). What Versus Where: Non-spatial Aspects of Memory Representation by the Hippocampus. (Springer, Cham), pp. 101–117.</w:t>
      </w:r>
    </w:p>
    <w:p w14:paraId="7C3413E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(2017). On the Integration of Space, Time, and Memory. Neuron </w:t>
      </w:r>
      <w:r w:rsidRPr="00944F1B">
        <w:rPr>
          <w:i/>
          <w:iCs/>
          <w:noProof/>
        </w:rPr>
        <w:t>95</w:t>
      </w:r>
      <w:r w:rsidRPr="00944F1B">
        <w:rPr>
          <w:noProof/>
        </w:rPr>
        <w:t>, 1007–1018.</w:t>
      </w:r>
    </w:p>
    <w:p w14:paraId="74EC70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and Cohen, N.J. (2014). Can We Reconcile the Declarative Memory and Spatial Navigation Views on Hippocampal Function? Neuron </w:t>
      </w:r>
      <w:r w:rsidRPr="00944F1B">
        <w:rPr>
          <w:i/>
          <w:iCs/>
          <w:noProof/>
        </w:rPr>
        <w:t>83</w:t>
      </w:r>
      <w:r w:rsidRPr="00944F1B">
        <w:rPr>
          <w:noProof/>
        </w:rPr>
        <w:t>, 764–770.</w:t>
      </w:r>
    </w:p>
    <w:p w14:paraId="2DAB0B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Dudchenko, P., Wood, E., Shapiro, M., and Tanila, H. (1999). The hippocampus, memory, and place cells: is it spatial memory or a memory space? Neuron </w:t>
      </w:r>
      <w:r w:rsidRPr="00944F1B">
        <w:rPr>
          <w:i/>
          <w:iCs/>
          <w:noProof/>
        </w:rPr>
        <w:t>23</w:t>
      </w:r>
      <w:r w:rsidRPr="00944F1B">
        <w:rPr>
          <w:noProof/>
        </w:rPr>
        <w:t>, 209–226.</w:t>
      </w:r>
    </w:p>
    <w:p w14:paraId="15E0C8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Sauvage, M., Fortin, N., Komorowski, R., and Lipton, P. (2012). Towards a functional organization of episodic memory in the medial temporal lobe. Neurosci. Biobehav. Rev. </w:t>
      </w:r>
      <w:r w:rsidRPr="00944F1B">
        <w:rPr>
          <w:i/>
          <w:iCs/>
          <w:noProof/>
        </w:rPr>
        <w:t>36</w:t>
      </w:r>
      <w:r w:rsidRPr="00944F1B">
        <w:rPr>
          <w:noProof/>
        </w:rPr>
        <w:t>, 1597–1608.</w:t>
      </w:r>
    </w:p>
    <w:p w14:paraId="6B8739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English, D.F., McKenzie, S., Evans, T., Kim, K., Yoon, E., and Buzsáki, G. (2017). Pyramidal Cell-Interneuron Circuit Architecture and Dynamics in Hippocampal Networks. Neuron </w:t>
      </w:r>
      <w:r w:rsidRPr="00944F1B">
        <w:rPr>
          <w:i/>
          <w:iCs/>
          <w:noProof/>
        </w:rPr>
        <w:t>96</w:t>
      </w:r>
      <w:r w:rsidRPr="00944F1B">
        <w:rPr>
          <w:noProof/>
        </w:rPr>
        <w:t>, 505–520.e7.</w:t>
      </w:r>
    </w:p>
    <w:p w14:paraId="3DB5D4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Epsztein, J., Brecht, M., and Lee, A.K. (2011). Intracellular Determinants of Hippocampal CA1 Place and Silent Cell Activity in a Novel Environment. Neuron </w:t>
      </w:r>
      <w:r w:rsidRPr="00944F1B">
        <w:rPr>
          <w:i/>
          <w:iCs/>
          <w:noProof/>
        </w:rPr>
        <w:t>70</w:t>
      </w:r>
      <w:r w:rsidRPr="00944F1B">
        <w:rPr>
          <w:noProof/>
        </w:rPr>
        <w:t>, 109–120.</w:t>
      </w:r>
    </w:p>
    <w:p w14:paraId="03A89C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Ezzyat, Y., and Davachi, L. (2014). Similarity breeds proximity: pattern similarity within and across contexts is related to later mnemonic judgments of temporal proximity. Neuron </w:t>
      </w:r>
      <w:r w:rsidRPr="00944F1B">
        <w:rPr>
          <w:i/>
          <w:iCs/>
          <w:noProof/>
        </w:rPr>
        <w:t>81</w:t>
      </w:r>
      <w:r w:rsidRPr="00944F1B">
        <w:rPr>
          <w:noProof/>
        </w:rPr>
        <w:t>, 1179–1189.</w:t>
      </w:r>
    </w:p>
    <w:p w14:paraId="767F8B2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Fanselow, M.S., and Dong, H.-W. (2010). Are the dorsal and ventral hippocampus functionally distinct structures? Neuron </w:t>
      </w:r>
      <w:r w:rsidRPr="00944F1B">
        <w:rPr>
          <w:i/>
          <w:iCs/>
          <w:noProof/>
        </w:rPr>
        <w:t>65</w:t>
      </w:r>
      <w:r w:rsidRPr="00944F1B">
        <w:rPr>
          <w:noProof/>
        </w:rPr>
        <w:t>, 7–19.</w:t>
      </w:r>
    </w:p>
    <w:p w14:paraId="160A6F0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Farooq, U., and Dragoi, G. (2019). Emergence of preconfigured and plastic time-compressed sequences in early postnatal development. Science </w:t>
      </w:r>
      <w:r w:rsidRPr="00944F1B">
        <w:rPr>
          <w:i/>
          <w:iCs/>
          <w:noProof/>
        </w:rPr>
        <w:t>363</w:t>
      </w:r>
      <w:r w:rsidRPr="00944F1B">
        <w:rPr>
          <w:noProof/>
        </w:rPr>
        <w:t>, 168–173.</w:t>
      </w:r>
    </w:p>
    <w:p w14:paraId="295300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Felix-Ortiz, A.C., Beyeler, A., Seo, C., Leppla, C.A., Wildes, C.P., and Tye, K.M. (2013). BLA to vHPC Inputs Modulate Anxiety-Related Behaviors. Neuron </w:t>
      </w:r>
      <w:r w:rsidRPr="00944F1B">
        <w:rPr>
          <w:i/>
          <w:iCs/>
          <w:noProof/>
        </w:rPr>
        <w:t>79</w:t>
      </w:r>
      <w:r w:rsidRPr="00944F1B">
        <w:rPr>
          <w:noProof/>
        </w:rPr>
        <w:t>, 658–664.</w:t>
      </w:r>
    </w:p>
    <w:p w14:paraId="7042DEC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Feng, T., Silva, D., and Foster, D.J. (2015). Dissociation between the Experience-Dependent Development of Hippocampal Theta Sequences and Single-Trial Phase Precession. J. Neurosci. </w:t>
      </w:r>
      <w:r w:rsidRPr="00944F1B">
        <w:rPr>
          <w:i/>
          <w:iCs/>
          <w:noProof/>
        </w:rPr>
        <w:t>35</w:t>
      </w:r>
      <w:r w:rsidRPr="00944F1B">
        <w:rPr>
          <w:noProof/>
        </w:rPr>
        <w:t>, 4890–4902.</w:t>
      </w:r>
    </w:p>
    <w:p w14:paraId="506992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Ferbinteanu, J., and Shapiro, M.L. (2003). Prospective and retrospective memory coding in the hippocampus. Neuron </w:t>
      </w:r>
      <w:r w:rsidRPr="00944F1B">
        <w:rPr>
          <w:i/>
          <w:iCs/>
          <w:noProof/>
        </w:rPr>
        <w:t>40</w:t>
      </w:r>
      <w:r w:rsidRPr="00944F1B">
        <w:rPr>
          <w:noProof/>
        </w:rPr>
        <w:t>, 1227–1239.</w:t>
      </w:r>
    </w:p>
    <w:p w14:paraId="7D2305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Fortin, N.J., Agster, K.L., and Eichenbaum, H. (2002). Critical role of the hippocampus in memory for sequences of events. Nat. Neurosci. </w:t>
      </w:r>
      <w:r w:rsidRPr="00944F1B">
        <w:rPr>
          <w:i/>
          <w:iCs/>
          <w:noProof/>
        </w:rPr>
        <w:t>5</w:t>
      </w:r>
      <w:r w:rsidRPr="00944F1B">
        <w:rPr>
          <w:noProof/>
        </w:rPr>
        <w:t>, 458–462.</w:t>
      </w:r>
    </w:p>
    <w:p w14:paraId="4388E9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(2006). Reverse replay of behavioural sequences in hippocampal place cells during the awake state. Nature </w:t>
      </w:r>
      <w:r w:rsidRPr="00944F1B">
        <w:rPr>
          <w:i/>
          <w:iCs/>
          <w:noProof/>
        </w:rPr>
        <w:t>440</w:t>
      </w:r>
      <w:r w:rsidRPr="00944F1B">
        <w:rPr>
          <w:noProof/>
        </w:rPr>
        <w:t>, 680–683.</w:t>
      </w:r>
    </w:p>
    <w:p w14:paraId="76779E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(2007). Hippocampal theta sequences. Hippocampus </w:t>
      </w:r>
      <w:r w:rsidRPr="00944F1B">
        <w:rPr>
          <w:i/>
          <w:iCs/>
          <w:noProof/>
        </w:rPr>
        <w:t>17</w:t>
      </w:r>
      <w:r w:rsidRPr="00944F1B">
        <w:rPr>
          <w:noProof/>
        </w:rPr>
        <w:t>, 1093–1099.</w:t>
      </w:r>
    </w:p>
    <w:p w14:paraId="65FA2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 A.C., Huang, S., Zhou, M., Gdalyahu, A., Kastellakis, G., Silva, T.K., Lu, E., Wen, X., Poirazi, P., Trachtenberg, J.T., et al. (2018). Hotspots of dendritic spine turnover facilitate clustered spine addition and learning and memory. Nat. Commun. </w:t>
      </w:r>
      <w:r w:rsidRPr="00944F1B">
        <w:rPr>
          <w:i/>
          <w:iCs/>
          <w:noProof/>
        </w:rPr>
        <w:t>9</w:t>
      </w:r>
      <w:r w:rsidRPr="00944F1B">
        <w:rPr>
          <w:noProof/>
        </w:rPr>
        <w:t>, 422.</w:t>
      </w:r>
    </w:p>
    <w:p w14:paraId="49A70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Frankland, P.W., and Bontempi, B. (2005). The organization of recent and remote memories. Nat. Rev. Neurosci. </w:t>
      </w:r>
      <w:r w:rsidRPr="00944F1B">
        <w:rPr>
          <w:i/>
          <w:iCs/>
          <w:noProof/>
        </w:rPr>
        <w:t>6</w:t>
      </w:r>
      <w:r w:rsidRPr="00944F1B">
        <w:rPr>
          <w:noProof/>
        </w:rPr>
        <w:t>, 119–130.</w:t>
      </w:r>
    </w:p>
    <w:p w14:paraId="2879B4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Freund, T.F., and Antal, M. (1988). GABA-containing neurons in the septum control inhibitory interneurons in the hippocampus. Nature </w:t>
      </w:r>
      <w:r w:rsidRPr="00944F1B">
        <w:rPr>
          <w:i/>
          <w:iCs/>
          <w:noProof/>
        </w:rPr>
        <w:t>336</w:t>
      </w:r>
      <w:r w:rsidRPr="00944F1B">
        <w:rPr>
          <w:noProof/>
        </w:rPr>
        <w:t>, 170–173.</w:t>
      </w:r>
    </w:p>
    <w:p w14:paraId="60178C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Frey, U., Matthies, H., Reymann, K.G., and Matthies, H. (1991). The effect of dopaminergic D1 receptor blockade during tetanization on the expression of long-term potentiation in the rat CA1 region in vitro. Neurosci. Lett. </w:t>
      </w:r>
      <w:r w:rsidRPr="00944F1B">
        <w:rPr>
          <w:i/>
          <w:iCs/>
          <w:noProof/>
        </w:rPr>
        <w:t>129</w:t>
      </w:r>
      <w:r w:rsidRPr="00944F1B">
        <w:rPr>
          <w:noProof/>
        </w:rPr>
        <w:t>, 111–114.</w:t>
      </w:r>
    </w:p>
    <w:p w14:paraId="026897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Friston, K., and Buzsáki, G. (2016). The Functional Anatomy of Time: What and When in the Brain Good Enough Brains and Good Enough Models. Trends Cogn. Sci. </w:t>
      </w:r>
      <w:r w:rsidRPr="00944F1B">
        <w:rPr>
          <w:i/>
          <w:iCs/>
          <w:noProof/>
        </w:rPr>
        <w:t>20</w:t>
      </w:r>
      <w:r w:rsidRPr="00944F1B">
        <w:rPr>
          <w:noProof/>
        </w:rPr>
        <w:t>, 500–511.</w:t>
      </w:r>
    </w:p>
    <w:p w14:paraId="018F83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Fyhn, M., Molden, S., Hollup, S., Moser, M.-B., and Moser, E. (2002). Hippocampal neurons responding to first-time dislocation of a target object. Neuron </w:t>
      </w:r>
      <w:r w:rsidRPr="00944F1B">
        <w:rPr>
          <w:i/>
          <w:iCs/>
          <w:noProof/>
        </w:rPr>
        <w:t>35</w:t>
      </w:r>
      <w:r w:rsidRPr="00944F1B">
        <w:rPr>
          <w:noProof/>
        </w:rPr>
        <w:t>, 555–566.</w:t>
      </w:r>
    </w:p>
    <w:p w14:paraId="79BCE2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Garner, A.R., Rowland, D.C., Hwang, S.Y., Baumgaertel, K., Roth, B.L., Kentros, C., and Mayford, M. (2012). Generation of a Synthetic Memory Trace. Science (80-. ). </w:t>
      </w:r>
      <w:r w:rsidRPr="00944F1B">
        <w:rPr>
          <w:i/>
          <w:iCs/>
          <w:noProof/>
        </w:rPr>
        <w:t>335</w:t>
      </w:r>
      <w:r w:rsidRPr="00944F1B">
        <w:rPr>
          <w:noProof/>
        </w:rPr>
        <w:t>, 1513–1516.</w:t>
      </w:r>
    </w:p>
    <w:p w14:paraId="5E4412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Ghosh, K.K., Burns, L.D., Cocker, E.D., Nimmerjahn, A., Ziv, Y., Gamal, A. El, and Schnitzer, M.J. (2011). Miniaturized integration of a fluorescence microscope. Nat. Methods </w:t>
      </w:r>
      <w:r w:rsidRPr="00944F1B">
        <w:rPr>
          <w:i/>
          <w:iCs/>
          <w:noProof/>
        </w:rPr>
        <w:t>8</w:t>
      </w:r>
      <w:r w:rsidRPr="00944F1B">
        <w:rPr>
          <w:noProof/>
        </w:rPr>
        <w:t>, 871–878.</w:t>
      </w:r>
    </w:p>
    <w:p w14:paraId="7491D1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Gill, P.R., Mizumori, S.J.Y., and Smith, D.M. (2011). Hippocampal episode fields develop with learning. Hippocampus </w:t>
      </w:r>
      <w:r w:rsidRPr="00944F1B">
        <w:rPr>
          <w:i/>
          <w:iCs/>
          <w:noProof/>
        </w:rPr>
        <w:t>21</w:t>
      </w:r>
      <w:r w:rsidRPr="00944F1B">
        <w:rPr>
          <w:noProof/>
        </w:rPr>
        <w:t>, 1240–1249.</w:t>
      </w:r>
    </w:p>
    <w:p w14:paraId="192BBB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Girardeau, G., Benchenane, K., Wiener, S.I., Buzsáki, G., and Zugaro, M.B. (2009). Selective suppression of hippocampal ripples impairs spatial memory. Nat. Neurosci. </w:t>
      </w:r>
      <w:r w:rsidRPr="00944F1B">
        <w:rPr>
          <w:i/>
          <w:iCs/>
          <w:noProof/>
        </w:rPr>
        <w:t>12</w:t>
      </w:r>
      <w:r w:rsidRPr="00944F1B">
        <w:rPr>
          <w:noProof/>
        </w:rPr>
        <w:t>, 1222–1223.</w:t>
      </w:r>
    </w:p>
    <w:p w14:paraId="3DBCB0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Gonçalves, J.T., Schafer, S.T., and Gage, F.H. (2016). Adult Neurogenesis in the Hippocampus: From Stem Cells to Behavior. Cell </w:t>
      </w:r>
      <w:r w:rsidRPr="00944F1B">
        <w:rPr>
          <w:i/>
          <w:iCs/>
          <w:noProof/>
        </w:rPr>
        <w:t>167</w:t>
      </w:r>
      <w:r w:rsidRPr="00944F1B">
        <w:rPr>
          <w:noProof/>
        </w:rPr>
        <w:t>, 897–914.</w:t>
      </w:r>
    </w:p>
    <w:p w14:paraId="0AC6DF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Goode, T.D., Jin, J., and Maren, S. (2018). Neural circuits for fear relapse. In Neurobiology of Abnormal Emotion and Motivated Behaviors, S. Sangha, and D. Foti, eds. pp. 182–202.</w:t>
      </w:r>
    </w:p>
    <w:p w14:paraId="0A7D5F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Greenberg, M.E., and Ziff, E.B. (1984). Stimulation of 3T3 cells induces transcription of the c-fos proto-oncogene. Nature </w:t>
      </w:r>
      <w:r w:rsidRPr="00944F1B">
        <w:rPr>
          <w:i/>
          <w:iCs/>
          <w:noProof/>
        </w:rPr>
        <w:t>311</w:t>
      </w:r>
      <w:r w:rsidRPr="00944F1B">
        <w:rPr>
          <w:noProof/>
        </w:rPr>
        <w:t>, 433–438.</w:t>
      </w:r>
    </w:p>
    <w:p w14:paraId="06BB22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Grewe, B.F., Gründemann, J., Kitch, L.J., Lecoq, J.A., Parker, J.G., Marshall, J.D., Larkin, M.C., Jercog, P.E., Grenier, F., Li, J.Z., et al. (2017). Neural ensemble dynamics underlying a long-term associative memory. Nature </w:t>
      </w:r>
      <w:r w:rsidRPr="00944F1B">
        <w:rPr>
          <w:i/>
          <w:iCs/>
          <w:noProof/>
        </w:rPr>
        <w:t>543</w:t>
      </w:r>
      <w:r w:rsidRPr="00944F1B">
        <w:rPr>
          <w:noProof/>
        </w:rPr>
        <w:t>, 670–675.</w:t>
      </w:r>
    </w:p>
    <w:p w14:paraId="5416B28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Grosmark, A.D., and Buzsáki, G. (2016). Diversity in neural firing dynamics supports both rigid and learned hippocampal sequences. Science (80-. ). </w:t>
      </w:r>
      <w:r w:rsidRPr="00944F1B">
        <w:rPr>
          <w:i/>
          <w:iCs/>
          <w:noProof/>
        </w:rPr>
        <w:t>351</w:t>
      </w:r>
      <w:r w:rsidRPr="00944F1B">
        <w:rPr>
          <w:noProof/>
        </w:rPr>
        <w:t>, 1440–1443.</w:t>
      </w:r>
    </w:p>
    <w:p w14:paraId="05CBC26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Gupta, A.S., van der Meer, M.A.A., Touretzky, D.S., and Redish, A.D. (2010). Hippocampal Replay Is Not a Simple Function of Experience. Neuron </w:t>
      </w:r>
      <w:r w:rsidRPr="00944F1B">
        <w:rPr>
          <w:i/>
          <w:iCs/>
          <w:noProof/>
        </w:rPr>
        <w:t>65</w:t>
      </w:r>
      <w:r w:rsidRPr="00944F1B">
        <w:rPr>
          <w:noProof/>
        </w:rPr>
        <w:t>, 695–705.</w:t>
      </w:r>
    </w:p>
    <w:p w14:paraId="74EDCFB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Guzman, S.J., Schlögl, A., Frotscher, M., and Jonas, P. (2016). Synaptic mechanisms of pattern completion in the hippocampal CA3 network. Science </w:t>
      </w:r>
      <w:r w:rsidRPr="00944F1B">
        <w:rPr>
          <w:i/>
          <w:iCs/>
          <w:noProof/>
        </w:rPr>
        <w:t>353</w:t>
      </w:r>
      <w:r w:rsidRPr="00944F1B">
        <w:rPr>
          <w:noProof/>
        </w:rPr>
        <w:t>, 1117–1123.</w:t>
      </w:r>
    </w:p>
    <w:p w14:paraId="6245B72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Hafting, T., Fyhn, M., Molden, S., Moser, M.-B., and Moser, E.I. (2005). Microstructure of a spatial map in the entorhinal cortex. Nature </w:t>
      </w:r>
      <w:r w:rsidRPr="00944F1B">
        <w:rPr>
          <w:i/>
          <w:iCs/>
          <w:noProof/>
        </w:rPr>
        <w:t>436</w:t>
      </w:r>
      <w:r w:rsidRPr="00944F1B">
        <w:rPr>
          <w:noProof/>
        </w:rPr>
        <w:t>, 801–806.</w:t>
      </w:r>
    </w:p>
    <w:p w14:paraId="27913F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Hales, J.B., Schlesiger, M.I., Leutgeb, J.K., Squire, L.R., Leutgeb, S., and Clark, R.E. (2014). Medial Entorhinal Cortex Lesions Only Partially Disrupt Hippocampal Place Cells and Hippocampus-Dependent Place Memory. Cell Rep. </w:t>
      </w:r>
      <w:r w:rsidRPr="00944F1B">
        <w:rPr>
          <w:i/>
          <w:iCs/>
          <w:noProof/>
        </w:rPr>
        <w:t>9</w:t>
      </w:r>
      <w:r w:rsidRPr="00944F1B">
        <w:rPr>
          <w:noProof/>
        </w:rPr>
        <w:t>, 893–901.</w:t>
      </w:r>
    </w:p>
    <w:p w14:paraId="0A3F9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Hamel, E.J.O., Grewe, B.F., Parker, J.G., and Schnitzer, M.J. (2015). Cellular Level Brain Imaging in Behaving Mammals: An Engineering Approach. Neuron </w:t>
      </w:r>
      <w:r w:rsidRPr="00944F1B">
        <w:rPr>
          <w:i/>
          <w:iCs/>
          <w:noProof/>
        </w:rPr>
        <w:t>86</w:t>
      </w:r>
      <w:r w:rsidRPr="00944F1B">
        <w:rPr>
          <w:noProof/>
        </w:rPr>
        <w:t>, 140–159.</w:t>
      </w:r>
    </w:p>
    <w:p w14:paraId="458BEC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Cole, C.J., Matynia, A., Brown, R.A., Neve, R.L., Guzowski, J.F., Silva, A.J., and Josselyn, S.A. (2007). Neuronal Competition and Selection During Memory Formation. Science (80-. ). </w:t>
      </w:r>
      <w:r w:rsidRPr="00944F1B">
        <w:rPr>
          <w:i/>
          <w:iCs/>
          <w:noProof/>
        </w:rPr>
        <w:t>316</w:t>
      </w:r>
      <w:r w:rsidRPr="00944F1B">
        <w:rPr>
          <w:noProof/>
        </w:rPr>
        <w:t>, 457–460.</w:t>
      </w:r>
    </w:p>
    <w:p w14:paraId="240993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Hsiang, H.-L., Buch, T., Waisman, A., Bontempi, </w:t>
      </w:r>
      <w:r w:rsidRPr="00944F1B">
        <w:rPr>
          <w:noProof/>
        </w:rPr>
        <w:lastRenderedPageBreak/>
        <w:t xml:space="preserve">B., Neve, R.L., Frankland, P.W., and Josselyn, S.A. (2009). Selective Erasure of a Fear Memory. Science (80-. ). </w:t>
      </w:r>
      <w:r w:rsidRPr="00944F1B">
        <w:rPr>
          <w:i/>
          <w:iCs/>
          <w:noProof/>
        </w:rPr>
        <w:t>323</w:t>
      </w:r>
      <w:r w:rsidRPr="00944F1B">
        <w:rPr>
          <w:noProof/>
        </w:rPr>
        <w:t>, 1492–1496.</w:t>
      </w:r>
    </w:p>
    <w:p w14:paraId="1E6F53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Harris, K.D., Csicsvari, J., Hirase, H., Dragoi, G., and Buzsáki, G. (2003). Organization of cell assemblies in the hippocampus. Nature </w:t>
      </w:r>
      <w:r w:rsidRPr="00944F1B">
        <w:rPr>
          <w:i/>
          <w:iCs/>
          <w:noProof/>
        </w:rPr>
        <w:t>424</w:t>
      </w:r>
      <w:r w:rsidRPr="00944F1B">
        <w:rPr>
          <w:noProof/>
        </w:rPr>
        <w:t>, 552–556.</w:t>
      </w:r>
    </w:p>
    <w:p w14:paraId="2FDCB1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Hartley, T., Lever, C., Burgess, N., and O’Keefe, J. (2014). Space in the brain: how the hippocampal formation supports spatial cognition. Philos. Trans. R. Soc. Lond. B. Biol. Sci. </w:t>
      </w:r>
      <w:r w:rsidRPr="00944F1B">
        <w:rPr>
          <w:i/>
          <w:iCs/>
          <w:noProof/>
        </w:rPr>
        <w:t>369</w:t>
      </w:r>
      <w:r w:rsidRPr="00944F1B">
        <w:rPr>
          <w:noProof/>
        </w:rPr>
        <w:t>, 20120510.</w:t>
      </w:r>
    </w:p>
    <w:p w14:paraId="40814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(2005). What is the function of hippocampal theta rhythm?—Linking behavioral data to phasic properties of field potential and unit recording data. Hippocampus </w:t>
      </w:r>
      <w:r w:rsidRPr="00944F1B">
        <w:rPr>
          <w:i/>
          <w:iCs/>
          <w:noProof/>
        </w:rPr>
        <w:t>15</w:t>
      </w:r>
      <w:r w:rsidRPr="00944F1B">
        <w:rPr>
          <w:noProof/>
        </w:rPr>
        <w:t>, 936–949.</w:t>
      </w:r>
    </w:p>
    <w:p w14:paraId="3A027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(2009). A model of episodic memory: Mental time travel along encoded trajectories using grid cells. Neurobiol. Learn. Mem. </w:t>
      </w:r>
      <w:r w:rsidRPr="00944F1B">
        <w:rPr>
          <w:i/>
          <w:iCs/>
          <w:noProof/>
        </w:rPr>
        <w:t>92</w:t>
      </w:r>
      <w:r w:rsidRPr="00944F1B">
        <w:rPr>
          <w:noProof/>
        </w:rPr>
        <w:t>, 559–573.</w:t>
      </w:r>
    </w:p>
    <w:p w14:paraId="0AFBBD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Bodelón, C., and Wyble, B.P. (2002). A Proposed Function for Hippocampal Theta Rhythm: Separate Phases of Encoding and Retrieval Enhance Reversal of Prior Learning. Neural Comput. </w:t>
      </w:r>
      <w:r w:rsidRPr="00944F1B">
        <w:rPr>
          <w:i/>
          <w:iCs/>
          <w:noProof/>
        </w:rPr>
        <w:t>14</w:t>
      </w:r>
      <w:r w:rsidRPr="00944F1B">
        <w:rPr>
          <w:noProof/>
        </w:rPr>
        <w:t>, 793–817.</w:t>
      </w:r>
    </w:p>
    <w:p w14:paraId="76B20C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Hebb, D. (1949). The Organization of Behavior (New York: Wiley &amp; Sons).</w:t>
      </w:r>
    </w:p>
    <w:p w14:paraId="27988D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Henze, D.A., Wittner, L., and Buzsáki, G. (2002). Single granule cells reliably discharge targets in the hippocampal CA3 network in vivo. Nat. Neurosci. </w:t>
      </w:r>
      <w:r w:rsidRPr="00944F1B">
        <w:rPr>
          <w:i/>
          <w:iCs/>
          <w:noProof/>
        </w:rPr>
        <w:t>5</w:t>
      </w:r>
      <w:r w:rsidRPr="00944F1B">
        <w:rPr>
          <w:noProof/>
        </w:rPr>
        <w:t>, 790–795.</w:t>
      </w:r>
    </w:p>
    <w:p w14:paraId="226C3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Herry, C., Ciocchi, S., Senn, V., Demmou, L., Müller, C., and Lüthi, A. (2008). Switching on and off fear by distinct neuronal circuits. Nature </w:t>
      </w:r>
      <w:r w:rsidRPr="00944F1B">
        <w:rPr>
          <w:i/>
          <w:iCs/>
          <w:noProof/>
        </w:rPr>
        <w:t>454</w:t>
      </w:r>
      <w:r w:rsidRPr="00944F1B">
        <w:rPr>
          <w:noProof/>
        </w:rPr>
        <w:t>, 600–606.</w:t>
      </w:r>
    </w:p>
    <w:p w14:paraId="2C413D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Heys, J.G., and Dombeck, D.A. (2018). Evidence for a subcircuit in medial entorhinal cortex representing elapsed time during immobility. Nat. Neurosci. </w:t>
      </w:r>
      <w:r w:rsidRPr="00944F1B">
        <w:rPr>
          <w:i/>
          <w:iCs/>
          <w:noProof/>
        </w:rPr>
        <w:t>21</w:t>
      </w:r>
      <w:r w:rsidRPr="00944F1B">
        <w:rPr>
          <w:noProof/>
        </w:rPr>
        <w:t>, 1574–1582.</w:t>
      </w:r>
    </w:p>
    <w:p w14:paraId="5DDC0B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Hill, A.J. (1978). First occurrence of hippocampal spatial firing in a new environment. Exp. Neurol. </w:t>
      </w:r>
      <w:r w:rsidRPr="00944F1B">
        <w:rPr>
          <w:i/>
          <w:iCs/>
          <w:noProof/>
        </w:rPr>
        <w:t>62</w:t>
      </w:r>
      <w:r w:rsidRPr="00944F1B">
        <w:rPr>
          <w:noProof/>
        </w:rPr>
        <w:t>, 282–297.</w:t>
      </w:r>
    </w:p>
    <w:p w14:paraId="5DA68B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Hitti, F.L., and Siegelbaum, S.A. (2014). The hippocampal CA2 region is essential for social memory. Nature </w:t>
      </w:r>
      <w:r w:rsidRPr="00944F1B">
        <w:rPr>
          <w:i/>
          <w:iCs/>
          <w:noProof/>
        </w:rPr>
        <w:t>508</w:t>
      </w:r>
      <w:r w:rsidRPr="00944F1B">
        <w:rPr>
          <w:noProof/>
        </w:rPr>
        <w:t>, 88–92.</w:t>
      </w:r>
    </w:p>
    <w:p w14:paraId="593DD8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Holtmaat, A., and Caroni, P. (2016). Functional and structural underpinnings of neuronal assembly formation in learning. Nat. Neurosci. </w:t>
      </w:r>
      <w:r w:rsidRPr="00944F1B">
        <w:rPr>
          <w:i/>
          <w:iCs/>
          <w:noProof/>
        </w:rPr>
        <w:t>19</w:t>
      </w:r>
      <w:r w:rsidRPr="00944F1B">
        <w:rPr>
          <w:noProof/>
        </w:rPr>
        <w:t>, 1553–1562.</w:t>
      </w:r>
    </w:p>
    <w:p w14:paraId="34ACBB3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(2013). The hippocampus, time, and memory across scales. J. Exp. Psychol. Gen. </w:t>
      </w:r>
      <w:r w:rsidRPr="00944F1B">
        <w:rPr>
          <w:i/>
          <w:iCs/>
          <w:noProof/>
        </w:rPr>
        <w:t>142</w:t>
      </w:r>
      <w:r w:rsidRPr="00944F1B">
        <w:rPr>
          <w:noProof/>
        </w:rPr>
        <w:t>, 1211–1230.</w:t>
      </w:r>
    </w:p>
    <w:p w14:paraId="6197B45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(2015). Time and space in the hippocampus. Brain </w:t>
      </w:r>
      <w:r w:rsidRPr="00944F1B">
        <w:rPr>
          <w:noProof/>
        </w:rPr>
        <w:lastRenderedPageBreak/>
        <w:t xml:space="preserve">Res. </w:t>
      </w:r>
      <w:r w:rsidRPr="00944F1B">
        <w:rPr>
          <w:i/>
          <w:iCs/>
          <w:noProof/>
        </w:rPr>
        <w:t>1621</w:t>
      </w:r>
      <w:r w:rsidRPr="00944F1B">
        <w:rPr>
          <w:noProof/>
        </w:rPr>
        <w:t>, 345–354.</w:t>
      </w:r>
    </w:p>
    <w:p w14:paraId="13EECC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Fotedar, M.S., Datey, A. V, and Hasselmo, M.E. (2005). The temporal context model in spatial navigation and relational learning: toward a common explanation of medial temporal lobe function across domains. Psychol. Rev. </w:t>
      </w:r>
      <w:r w:rsidRPr="00944F1B">
        <w:rPr>
          <w:i/>
          <w:iCs/>
          <w:noProof/>
        </w:rPr>
        <w:t>112</w:t>
      </w:r>
      <w:r w:rsidRPr="00944F1B">
        <w:rPr>
          <w:noProof/>
        </w:rPr>
        <w:t>, 75–116.</w:t>
      </w:r>
    </w:p>
    <w:p w14:paraId="4B25EC8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MacDonald, C.J., Tiganj, Z., Shankar, K.H., Du, Q., Hasselmo, M.E., and Eichenbaum, H. (2014). A Unified Mathematical Framework for Coding Time, Space, and Sequences in the Hippocampal Region. J. Neurosci. </w:t>
      </w:r>
      <w:r w:rsidRPr="00944F1B">
        <w:rPr>
          <w:i/>
          <w:iCs/>
          <w:noProof/>
        </w:rPr>
        <w:t>34</w:t>
      </w:r>
      <w:r w:rsidRPr="00944F1B">
        <w:rPr>
          <w:noProof/>
        </w:rPr>
        <w:t>, 4692–4707.</w:t>
      </w:r>
    </w:p>
    <w:p w14:paraId="08F00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Shankar, K.H., Aue, W.R., and Criss, A.H. (2015). A distributed representation of internal time. Psychol. Rev. </w:t>
      </w:r>
      <w:r w:rsidRPr="00944F1B">
        <w:rPr>
          <w:i/>
          <w:iCs/>
          <w:noProof/>
        </w:rPr>
        <w:t>122</w:t>
      </w:r>
      <w:r w:rsidRPr="00944F1B">
        <w:rPr>
          <w:noProof/>
        </w:rPr>
        <w:t>, 24–53.</w:t>
      </w:r>
    </w:p>
    <w:p w14:paraId="7ABBC8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Hsiang, H.-L., Epp, J.R., van den Oever, M.C., Yan, C., Rashid, A.J., Insel, N., Ye, L., Niibori, Y., Deisseroth, K., Frankland, P.W., et al. (2014). Manipulating a “Cocaine Engram” in Mice. J. Neurosci. </w:t>
      </w:r>
      <w:r w:rsidRPr="00944F1B">
        <w:rPr>
          <w:i/>
          <w:iCs/>
          <w:noProof/>
        </w:rPr>
        <w:t>34</w:t>
      </w:r>
      <w:r w:rsidRPr="00944F1B">
        <w:rPr>
          <w:noProof/>
        </w:rPr>
        <w:t>, 14115–14127.</w:t>
      </w:r>
    </w:p>
    <w:p w14:paraId="1110C8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Hwaun, E., and Colgin, L.L. (2019). CA3 place cells that represent a novel waking experience are preferentially reactivated during sharp wave</w:t>
      </w:r>
      <w:r w:rsidRPr="00944F1B">
        <w:rPr>
          <w:rFonts w:ascii="OCR A Std" w:hAnsi="OCR A Std" w:cs="OCR A Std"/>
          <w:noProof/>
        </w:rPr>
        <w:t>‐</w:t>
      </w:r>
      <w:r w:rsidRPr="00944F1B">
        <w:rPr>
          <w:noProof/>
        </w:rPr>
        <w:t>ripples in subsequent sleep. Hippocampus hipo.23090.</w:t>
      </w:r>
    </w:p>
    <w:p w14:paraId="4BF1B8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Ito, H.T., Zhang, S.-J., Witter, M.P., Moser, E.I., and Moser, M.-B. (2015). A prefrontal–thalamo–hippocampal circuit for goal-directed spatial navigation. Nature </w:t>
      </w:r>
      <w:r w:rsidRPr="00944F1B">
        <w:rPr>
          <w:i/>
          <w:iCs/>
          <w:noProof/>
        </w:rPr>
        <w:t>522</w:t>
      </w:r>
      <w:r w:rsidRPr="00944F1B">
        <w:rPr>
          <w:noProof/>
        </w:rPr>
        <w:t>, 50–55.</w:t>
      </w:r>
    </w:p>
    <w:p w14:paraId="1344B4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Itskov, V., Curto, C., Pastalkova, E., and Buzsáki, G. (2011). Cell assembly sequences arising from spike threshold adaptation keep track of time in the hippocampus. J. Neurosci. </w:t>
      </w:r>
      <w:r w:rsidRPr="00944F1B">
        <w:rPr>
          <w:i/>
          <w:iCs/>
          <w:noProof/>
        </w:rPr>
        <w:t>31</w:t>
      </w:r>
      <w:r w:rsidRPr="00944F1B">
        <w:rPr>
          <w:noProof/>
        </w:rPr>
        <w:t>, 2828–2834.</w:t>
      </w:r>
    </w:p>
    <w:p w14:paraId="4DC506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Jadhav, S.P., Kemere, C., German, P.W., and Frank, L.M. (2012). Awake Hippocampal Sharp-Wave Ripples Support Spatial Memory. Science (80-. ). </w:t>
      </w:r>
      <w:r w:rsidRPr="00944F1B">
        <w:rPr>
          <w:i/>
          <w:iCs/>
          <w:noProof/>
        </w:rPr>
        <w:t>336</w:t>
      </w:r>
      <w:r w:rsidRPr="00944F1B">
        <w:rPr>
          <w:noProof/>
        </w:rPr>
        <w:t>, 1454–1458.</w:t>
      </w:r>
    </w:p>
    <w:p w14:paraId="1A85D6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Jaramillo, J., and Kempter, R. (2017). Phase precession: a neural code underlying episodic memory? Curr. Opin. Neurobiol. </w:t>
      </w:r>
      <w:r w:rsidRPr="00944F1B">
        <w:rPr>
          <w:i/>
          <w:iCs/>
          <w:noProof/>
        </w:rPr>
        <w:t>43</w:t>
      </w:r>
      <w:r w:rsidRPr="00944F1B">
        <w:rPr>
          <w:noProof/>
        </w:rPr>
        <w:t>, 130–138.</w:t>
      </w:r>
    </w:p>
    <w:p w14:paraId="1B8955E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Jarsky, T., Roxin, A., Kath, W.L., and Spruston, N. (2005). Conditional dendritic spike propagation following distal synaptic activation of hippocampal CA1 pyramidal neurons. Nat. Neurosci. </w:t>
      </w:r>
      <w:r w:rsidRPr="00944F1B">
        <w:rPr>
          <w:i/>
          <w:iCs/>
          <w:noProof/>
        </w:rPr>
        <w:t>8</w:t>
      </w:r>
      <w:r w:rsidRPr="00944F1B">
        <w:rPr>
          <w:noProof/>
        </w:rPr>
        <w:t>, 1667–1676.</w:t>
      </w:r>
    </w:p>
    <w:p w14:paraId="7EB2764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 T.M., and Witter, M.P. (1991). Distribution of hippocampal CA1 and subicular efferents in the prefrontal cortex of the rat studied by means of anterograde transport ofPhaseolus vulgaris-leucoagglutinin. J. Comp. Neurol. </w:t>
      </w:r>
      <w:r w:rsidRPr="00944F1B">
        <w:rPr>
          <w:i/>
          <w:iCs/>
          <w:noProof/>
        </w:rPr>
        <w:t>313</w:t>
      </w:r>
      <w:r w:rsidRPr="00944F1B">
        <w:rPr>
          <w:noProof/>
        </w:rPr>
        <w:t>, 574–586.</w:t>
      </w:r>
    </w:p>
    <w:p w14:paraId="1F718F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Jayakumar, R.P., Madhav, M.S., Savelli, F., Blair, H.T., Cowan, N.J., and Knierim, J.J. (2019). Recalibration of path integration in hippocampal place cells. Nature </w:t>
      </w:r>
      <w:r w:rsidRPr="00944F1B">
        <w:rPr>
          <w:i/>
          <w:iCs/>
          <w:noProof/>
        </w:rPr>
        <w:t>566</w:t>
      </w:r>
      <w:r w:rsidRPr="00944F1B">
        <w:rPr>
          <w:noProof/>
        </w:rPr>
        <w:t>, 533–537.</w:t>
      </w:r>
    </w:p>
    <w:p w14:paraId="6292D4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Jenkins, L.J., and Ranganath, C. (2010). Prefrontal and medial temporal lobe activity at encoding predicts temporal context memory. J. Neurosci. </w:t>
      </w:r>
      <w:r w:rsidRPr="00944F1B">
        <w:rPr>
          <w:i/>
          <w:iCs/>
          <w:noProof/>
        </w:rPr>
        <w:t>30</w:t>
      </w:r>
      <w:r w:rsidRPr="00944F1B">
        <w:rPr>
          <w:noProof/>
        </w:rPr>
        <w:t>, 15558–15565.</w:t>
      </w:r>
    </w:p>
    <w:p w14:paraId="35F25C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Jennings, J.H., Kim, C.K., Marshel, J.H., Raffiee, M., Ye, L., Quirin, S., Pak, S., Ramakrishnan, C., and Deisseroth, K. (2019). Interacting neural ensembles in orbitofrontal cortex for social and feeding behaviour. Nature </w:t>
      </w:r>
      <w:r w:rsidRPr="00944F1B">
        <w:rPr>
          <w:i/>
          <w:iCs/>
          <w:noProof/>
        </w:rPr>
        <w:t>565</w:t>
      </w:r>
      <w:r w:rsidRPr="00944F1B">
        <w:rPr>
          <w:noProof/>
        </w:rPr>
        <w:t>, 645–649.</w:t>
      </w:r>
    </w:p>
    <w:p w14:paraId="2DC060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Jensen, O., and Lisman, J.E. (2000). Position Reconstruction From an Ensemble of Hippocampal Place Cells: Contribution of Theta Phase Coding. J. Neurophysiol. </w:t>
      </w:r>
      <w:r w:rsidRPr="00944F1B">
        <w:rPr>
          <w:i/>
          <w:iCs/>
          <w:noProof/>
        </w:rPr>
        <w:t>83</w:t>
      </w:r>
      <w:r w:rsidRPr="00944F1B">
        <w:rPr>
          <w:noProof/>
        </w:rPr>
        <w:t>, 2602–2609.</w:t>
      </w:r>
    </w:p>
    <w:p w14:paraId="4837E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Jezek, K., Henriksen, E.J., Treves, A., Moser, E.I., and Moser, M.-B. (2011). Theta-paced flickering between place-cell maps in the hippocampus. Nature </w:t>
      </w:r>
      <w:r w:rsidRPr="00944F1B">
        <w:rPr>
          <w:i/>
          <w:iCs/>
          <w:noProof/>
        </w:rPr>
        <w:t>478</w:t>
      </w:r>
      <w:r w:rsidRPr="00944F1B">
        <w:rPr>
          <w:noProof/>
        </w:rPr>
        <w:t>, 246–249.</w:t>
      </w:r>
    </w:p>
    <w:p w14:paraId="2495B7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Johnson, A., and Redish, A.D. (2007). Neural Ensembles in CA3 Transiently Encode Paths Forward of the Animal at a Decision Point. J. Neurosci. </w:t>
      </w:r>
      <w:r w:rsidRPr="00944F1B">
        <w:rPr>
          <w:i/>
          <w:iCs/>
          <w:noProof/>
        </w:rPr>
        <w:t>27</w:t>
      </w:r>
      <w:r w:rsidRPr="00944F1B">
        <w:rPr>
          <w:noProof/>
        </w:rPr>
        <w:t>, 12176–12189.</w:t>
      </w:r>
    </w:p>
    <w:p w14:paraId="1EA1D8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Josselyn, S.A., Köhler, S., and Frankland, P.W. (2015). Finding the engram. Nat. Rev. Neurosci. </w:t>
      </w:r>
      <w:r w:rsidRPr="00944F1B">
        <w:rPr>
          <w:i/>
          <w:iCs/>
          <w:noProof/>
        </w:rPr>
        <w:t>16</w:t>
      </w:r>
      <w:r w:rsidRPr="00944F1B">
        <w:rPr>
          <w:noProof/>
        </w:rPr>
        <w:t>, 521–534.</w:t>
      </w:r>
    </w:p>
    <w:p w14:paraId="41EEF61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Jung, M.W., and McNaughton, B.L. (1993). Spatial selectivity of unit activity in the hippocampal granular layer. Hippocampus </w:t>
      </w:r>
      <w:r w:rsidRPr="00944F1B">
        <w:rPr>
          <w:i/>
          <w:iCs/>
          <w:noProof/>
        </w:rPr>
        <w:t>3</w:t>
      </w:r>
      <w:r w:rsidRPr="00944F1B">
        <w:rPr>
          <w:noProof/>
        </w:rPr>
        <w:t>, 165–182.</w:t>
      </w:r>
    </w:p>
    <w:p w14:paraId="076480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944F1B">
        <w:rPr>
          <w:i/>
          <w:iCs/>
          <w:noProof/>
        </w:rPr>
        <w:t>93</w:t>
      </w:r>
      <w:r w:rsidRPr="00944F1B">
        <w:rPr>
          <w:noProof/>
        </w:rPr>
        <w:t>, 1480–1492.e6.</w:t>
      </w:r>
    </w:p>
    <w:p w14:paraId="3593C09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Karalis, N., Dejean, C., Chaudun, F., Khoder, S., Rozeske, R.R., Wurtz, H., Bagur, S., Benchenane, K., Sirota, A., Courtin, J., et al. (2016). 4-Hz oscillations synchronize prefrontal–amygdala circuits during fear behavior. Nat. Neurosci. </w:t>
      </w:r>
      <w:r w:rsidRPr="00944F1B">
        <w:rPr>
          <w:i/>
          <w:iCs/>
          <w:noProof/>
        </w:rPr>
        <w:t>19</w:t>
      </w:r>
      <w:r w:rsidRPr="00944F1B">
        <w:rPr>
          <w:noProof/>
        </w:rPr>
        <w:t>, 605–612.</w:t>
      </w:r>
    </w:p>
    <w:p w14:paraId="005105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Karlsson, M.P., and Frank, L.M. (2009). Awake replay of remote experiences in the hippocampus. Nat. Neurosci. </w:t>
      </w:r>
      <w:r w:rsidRPr="00944F1B">
        <w:rPr>
          <w:i/>
          <w:iCs/>
          <w:noProof/>
        </w:rPr>
        <w:t>12</w:t>
      </w:r>
      <w:r w:rsidRPr="00944F1B">
        <w:rPr>
          <w:noProof/>
        </w:rPr>
        <w:t>, 913–918.</w:t>
      </w:r>
    </w:p>
    <w:p w14:paraId="3F5F117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Kay, K., Sosa, M., Chung, J.E., Karlsson, M.P., Larkin, M.C., and Frank, L.M. (2016). A hippocampal network for spatial coding during immobility and sleep. Nature </w:t>
      </w:r>
      <w:r w:rsidRPr="00944F1B">
        <w:rPr>
          <w:i/>
          <w:iCs/>
          <w:noProof/>
        </w:rPr>
        <w:t>531</w:t>
      </w:r>
      <w:r w:rsidRPr="00944F1B">
        <w:rPr>
          <w:noProof/>
        </w:rPr>
        <w:t>.</w:t>
      </w:r>
    </w:p>
    <w:p w14:paraId="3D2E3E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Kearns, M.C., Ressler, K.J., Zatzick, D., and Rothbaum, B.O. (2012). EARLY INTERVENTIONS FOR PTSD: A REVIEW. Depress. Anxiety </w:t>
      </w:r>
      <w:r w:rsidRPr="00944F1B">
        <w:rPr>
          <w:i/>
          <w:iCs/>
          <w:noProof/>
        </w:rPr>
        <w:t>29</w:t>
      </w:r>
      <w:r w:rsidRPr="00944F1B">
        <w:rPr>
          <w:noProof/>
        </w:rPr>
        <w:t>, 833–842.</w:t>
      </w:r>
    </w:p>
    <w:p w14:paraId="320D75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Keene, C.S., Bladon, J., McKenzie, S., Liu, C.D., O’Keefe, J., and Eichenbaum, H. (2016). Complementary Functional Organization of Neuronal Activity Patterns in the Perirhinal, Lateral Entorhinal, and Medial Entorhinal Cortices. J. Neurosci. </w:t>
      </w:r>
      <w:r w:rsidRPr="00944F1B">
        <w:rPr>
          <w:i/>
          <w:iCs/>
          <w:noProof/>
        </w:rPr>
        <w:t>36</w:t>
      </w:r>
      <w:r w:rsidRPr="00944F1B">
        <w:rPr>
          <w:noProof/>
        </w:rPr>
        <w:t>, 3660–3675.</w:t>
      </w:r>
    </w:p>
    <w:p w14:paraId="496427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Keinath, A.T., Julian, J.B., Epstein, R.A., and Muzzio, I.A. (2017). Environmental Geometry Aligns the Hippocampal Map during Spatial Reorientation. Curr. Biol. </w:t>
      </w:r>
      <w:r w:rsidRPr="00944F1B">
        <w:rPr>
          <w:i/>
          <w:iCs/>
          <w:noProof/>
        </w:rPr>
        <w:t>27</w:t>
      </w:r>
      <w:r w:rsidRPr="00944F1B">
        <w:rPr>
          <w:noProof/>
        </w:rPr>
        <w:t>.</w:t>
      </w:r>
    </w:p>
    <w:p w14:paraId="22437B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Kentros, C., Hargreaves, E., Hawkins, R.D., Kandel, E.R., Shapiro, M., and Muller, R. V. (1998). Abolition of Long-Term Stability of New Hippocampal Place Cell Maps by NMDA Receptor Blockade. Science (80-. ). </w:t>
      </w:r>
      <w:r w:rsidRPr="00944F1B">
        <w:rPr>
          <w:i/>
          <w:iCs/>
          <w:noProof/>
        </w:rPr>
        <w:t>280</w:t>
      </w:r>
      <w:r w:rsidRPr="00944F1B">
        <w:rPr>
          <w:noProof/>
        </w:rPr>
        <w:t>, 2121–2126.</w:t>
      </w:r>
    </w:p>
    <w:p w14:paraId="11F7ED9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Kerr, K.M., Agster, K.L., Furtak, S.C., and Burwell, R.D. (2007). Functional neuroanatomy of the parahippocampal region: The lateral and medial entorhinal areas. Hippocampus </w:t>
      </w:r>
      <w:r w:rsidRPr="00944F1B">
        <w:rPr>
          <w:i/>
          <w:iCs/>
          <w:noProof/>
        </w:rPr>
        <w:t>17</w:t>
      </w:r>
      <w:r w:rsidRPr="00944F1B">
        <w:rPr>
          <w:noProof/>
        </w:rPr>
        <w:t>, 697–708.</w:t>
      </w:r>
    </w:p>
    <w:p w14:paraId="6F6307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W. Bin, and Cho, J.-H. (2017). Synaptic Targeting of Double-Projecting Ventral CA1 Hippocampal Neurons to the Medial Prefrontal Cortex and Basal Amygdala. J. Neurosci. </w:t>
      </w:r>
      <w:r w:rsidRPr="00944F1B">
        <w:rPr>
          <w:i/>
          <w:iCs/>
          <w:noProof/>
        </w:rPr>
        <w:t>37</w:t>
      </w:r>
      <w:r w:rsidRPr="00944F1B">
        <w:rPr>
          <w:noProof/>
        </w:rPr>
        <w:t>, 4868–4882.</w:t>
      </w:r>
    </w:p>
    <w:p w14:paraId="45195D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D., Paré, D., and Nair, S.S. (2013). Assignment of Model Amygdala Neurons to the Fear Memory Trace Depends on Competitive Synaptic Interactions. J. Neurosci. </w:t>
      </w:r>
      <w:r w:rsidRPr="00944F1B">
        <w:rPr>
          <w:i/>
          <w:iCs/>
          <w:noProof/>
        </w:rPr>
        <w:t>33</w:t>
      </w:r>
      <w:r w:rsidRPr="00944F1B">
        <w:rPr>
          <w:noProof/>
        </w:rPr>
        <w:t>, 14354–14358.</w:t>
      </w:r>
    </w:p>
    <w:p w14:paraId="7934C1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Kinsky, N.R., Sullivan, D.W., Mau, W., Hasselmo, M.E., and Eichenbaum, H. (2018). Hippocampal Place Fields Maintain a Coherent and Flexible Map across Long Timescales. Curr. Biol. </w:t>
      </w:r>
      <w:r w:rsidRPr="00944F1B">
        <w:rPr>
          <w:i/>
          <w:iCs/>
          <w:noProof/>
        </w:rPr>
        <w:t>28</w:t>
      </w:r>
      <w:r w:rsidRPr="00944F1B">
        <w:rPr>
          <w:noProof/>
        </w:rPr>
        <w:t>, 3578–3588.e6.</w:t>
      </w:r>
    </w:p>
    <w:p w14:paraId="77DE46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Kishi, T., Tsumori, T., Yokota, S., and Yasui, Y. (2006). Topographical projection from the hippocampal formation to the amygdala: A combined anterograde and retrograde tracing study in the rat. J. Comp. Neurol. </w:t>
      </w:r>
      <w:r w:rsidRPr="00944F1B">
        <w:rPr>
          <w:i/>
          <w:iCs/>
          <w:noProof/>
        </w:rPr>
        <w:t>496</w:t>
      </w:r>
      <w:r w:rsidRPr="00944F1B">
        <w:rPr>
          <w:noProof/>
        </w:rPr>
        <w:t>, 349–368.</w:t>
      </w:r>
    </w:p>
    <w:p w14:paraId="254CC4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Pignatelli, M., Suh, J., Kohara, K., Yoshiki, A., Abe, K., and Tonegawa, S. (2014). Island Cells Control Temporal Association Memory. Science (80-. ). </w:t>
      </w:r>
      <w:r w:rsidRPr="00944F1B">
        <w:rPr>
          <w:i/>
          <w:iCs/>
          <w:noProof/>
        </w:rPr>
        <w:t>343</w:t>
      </w:r>
      <w:r w:rsidRPr="00944F1B">
        <w:rPr>
          <w:noProof/>
        </w:rPr>
        <w:t>, 896–901.</w:t>
      </w:r>
    </w:p>
    <w:p w14:paraId="0D0E2A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Ogawa, S.K., Roy, D.S., Okuyama, T., Morrissey, M.D., Smith, L.M., Redondo, R.L., and Tonegawa, S. (2017). Engrams and circuits crucial for systems consolidation of a memory. Science (80-. ). </w:t>
      </w:r>
      <w:r w:rsidRPr="00944F1B">
        <w:rPr>
          <w:i/>
          <w:iCs/>
          <w:noProof/>
        </w:rPr>
        <w:t>356</w:t>
      </w:r>
      <w:r w:rsidRPr="00944F1B">
        <w:rPr>
          <w:noProof/>
        </w:rPr>
        <w:t>, 73–78.</w:t>
      </w:r>
    </w:p>
    <w:p w14:paraId="737B367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Kohara, K., Pignatelli, M., Rivest, A.J., Jung, H.-Y., Kitamura, T., Suh, J., Frank, D., Kajikawa, K., Mise, N., Obata, Y., et al. (2014). Cell type–specific genetic and optogenetic tools reveal hippocampal CA2 circuits. Nat. Neurosci. </w:t>
      </w:r>
      <w:r w:rsidRPr="00944F1B">
        <w:rPr>
          <w:i/>
          <w:iCs/>
          <w:noProof/>
        </w:rPr>
        <w:t>17</w:t>
      </w:r>
      <w:r w:rsidRPr="00944F1B">
        <w:rPr>
          <w:noProof/>
        </w:rPr>
        <w:t>, 269–279.</w:t>
      </w:r>
    </w:p>
    <w:p w14:paraId="58E4DA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Köhler, C. (1988). Intrinsic connections of the retrohippocampal region in the rat brain: III. The lateral entorhinal area. J. Comp. Neurol. </w:t>
      </w:r>
      <w:r w:rsidRPr="00944F1B">
        <w:rPr>
          <w:i/>
          <w:iCs/>
          <w:noProof/>
        </w:rPr>
        <w:t>271</w:t>
      </w:r>
      <w:r w:rsidRPr="00944F1B">
        <w:rPr>
          <w:noProof/>
        </w:rPr>
        <w:t>, 208–228.</w:t>
      </w:r>
    </w:p>
    <w:p w14:paraId="5EA802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Komorowski, R.W., Manns, J.R., and Eichenbaum, H. (2009). Robust Conjunctive Item-Place Coding by Hippocampal Neurons Parallels Learning What Happens Where. J. Neurosci. </w:t>
      </w:r>
      <w:r w:rsidRPr="00944F1B">
        <w:rPr>
          <w:i/>
          <w:iCs/>
          <w:noProof/>
        </w:rPr>
        <w:t>29</w:t>
      </w:r>
      <w:r w:rsidRPr="00944F1B">
        <w:rPr>
          <w:noProof/>
        </w:rPr>
        <w:t>, 9918–9929.</w:t>
      </w:r>
    </w:p>
    <w:p w14:paraId="6E7A04B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944F1B">
        <w:rPr>
          <w:i/>
          <w:iCs/>
          <w:noProof/>
        </w:rPr>
        <w:t>11</w:t>
      </w:r>
      <w:r w:rsidRPr="00944F1B">
        <w:rPr>
          <w:noProof/>
        </w:rPr>
        <w:t>, e0164675.</w:t>
      </w:r>
    </w:p>
    <w:p w14:paraId="5A142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Robinson II, R.J., White, J.A., Eichenbaum, H., and Hasselmo, M.E. (2013). Hippocampal “Time Cells”: Time versus Path Integration. Neuron </w:t>
      </w:r>
      <w:r w:rsidRPr="00944F1B">
        <w:rPr>
          <w:i/>
          <w:iCs/>
          <w:noProof/>
        </w:rPr>
        <w:t>78</w:t>
      </w:r>
      <w:r w:rsidRPr="00944F1B">
        <w:rPr>
          <w:noProof/>
        </w:rPr>
        <w:t>, 1090–1101.</w:t>
      </w:r>
    </w:p>
    <w:p w14:paraId="5152F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Brandon, M.P., Robinson, R.J., Connerney, M.A., Hasselmo, M.E., and Eichenbaum, H. (2015). During Running in Place, Grid Cells Integrate Elapsed Time and Distance Run. Neuron </w:t>
      </w:r>
      <w:r w:rsidRPr="00944F1B">
        <w:rPr>
          <w:i/>
          <w:iCs/>
          <w:noProof/>
        </w:rPr>
        <w:t>88</w:t>
      </w:r>
      <w:r w:rsidRPr="00944F1B">
        <w:rPr>
          <w:noProof/>
        </w:rPr>
        <w:t>, 578–589.</w:t>
      </w:r>
    </w:p>
    <w:p w14:paraId="778A6A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Lashley, K. (1950). In search of the engram. In Society of Experimental Biology Symposium, pp. 454–482.</w:t>
      </w:r>
    </w:p>
    <w:p w14:paraId="142B7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 Lavilléon, G., Lacroix, M.M., Rondi-Reig, L., and Benchenane, K. (2015). Explicit memory creation during sleep demonstrates a causal role of place cells in navigation. Nat. Neurosci. </w:t>
      </w:r>
      <w:r w:rsidRPr="00944F1B">
        <w:rPr>
          <w:i/>
          <w:iCs/>
          <w:noProof/>
        </w:rPr>
        <w:t>18</w:t>
      </w:r>
      <w:r w:rsidRPr="00944F1B">
        <w:rPr>
          <w:noProof/>
        </w:rPr>
        <w:t>, 493–495.</w:t>
      </w:r>
    </w:p>
    <w:p w14:paraId="617855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Ledoux, J.E. (1995). Emotion: Clues from the Brain. Annu. Rev. Psychol. </w:t>
      </w:r>
      <w:r w:rsidRPr="00944F1B">
        <w:rPr>
          <w:i/>
          <w:iCs/>
          <w:noProof/>
        </w:rPr>
        <w:t>46</w:t>
      </w:r>
      <w:r w:rsidRPr="00944F1B">
        <w:rPr>
          <w:noProof/>
        </w:rPr>
        <w:t>, 209–235.</w:t>
      </w:r>
    </w:p>
    <w:p w14:paraId="607B0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A.K., and Wilson, M.A. (2002). Memory of sequential experience in the hippocampus during slow wave sleep. Neuron </w:t>
      </w:r>
      <w:r w:rsidRPr="00944F1B">
        <w:rPr>
          <w:i/>
          <w:iCs/>
          <w:noProof/>
        </w:rPr>
        <w:t>36</w:t>
      </w:r>
      <w:r w:rsidRPr="00944F1B">
        <w:rPr>
          <w:noProof/>
        </w:rPr>
        <w:t>, 1183–1194.</w:t>
      </w:r>
    </w:p>
    <w:p w14:paraId="69F25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H., Wang, C., Deshmukh, S.S., and Knierim, J.J. (2015). Neural Population Evidence of Functional Heterogeneity along the CA3 Transverse Axis: Pattern Completion versus Pattern Separation. Neuron </w:t>
      </w:r>
      <w:r w:rsidRPr="00944F1B">
        <w:rPr>
          <w:i/>
          <w:iCs/>
          <w:noProof/>
        </w:rPr>
        <w:t>87</w:t>
      </w:r>
      <w:r w:rsidRPr="00944F1B">
        <w:rPr>
          <w:noProof/>
        </w:rPr>
        <w:t>, 1093–1105.</w:t>
      </w:r>
    </w:p>
    <w:p w14:paraId="11B04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I., Yoganarasimha, D., Rao, G., and Knierim, J.J. (2004). Comparison of population coherence of place cells in hippocampal subfields CA1 and CA3. Nature </w:t>
      </w:r>
      <w:r w:rsidRPr="00944F1B">
        <w:rPr>
          <w:i/>
          <w:iCs/>
          <w:noProof/>
        </w:rPr>
        <w:t>430</w:t>
      </w:r>
      <w:r w:rsidRPr="00944F1B">
        <w:rPr>
          <w:noProof/>
        </w:rPr>
        <w:t>, 456–459.</w:t>
      </w:r>
    </w:p>
    <w:p w14:paraId="332DD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Leibold, C., Gundlfinger, A., Schmidt, R., Thurley, K., Schmitz, D., and Kempter, R. (2008). Temporal compression mediated by short-term synaptic plasticity. Proc. Natl. Acad. Sci. </w:t>
      </w:r>
      <w:r w:rsidRPr="00944F1B">
        <w:rPr>
          <w:i/>
          <w:iCs/>
          <w:noProof/>
        </w:rPr>
        <w:t>105</w:t>
      </w:r>
      <w:r w:rsidRPr="00944F1B">
        <w:rPr>
          <w:noProof/>
        </w:rPr>
        <w:t>, 4417–4422.</w:t>
      </w:r>
    </w:p>
    <w:p w14:paraId="7F9535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Lenck-Santini, P.-P., Fenton, A.A., and Muller, R.U. (2008). Discharge properties of hippocampal neurons during performance of a jump avoidance task. J. Neurosci. </w:t>
      </w:r>
      <w:r w:rsidRPr="00944F1B">
        <w:rPr>
          <w:i/>
          <w:iCs/>
          <w:noProof/>
        </w:rPr>
        <w:t>28</w:t>
      </w:r>
      <w:r w:rsidRPr="00944F1B">
        <w:rPr>
          <w:noProof/>
        </w:rPr>
        <w:t>, 6773–6786.</w:t>
      </w:r>
    </w:p>
    <w:p w14:paraId="1A3581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Leutgeb, J.K., Leutgeb, S., Moser, M.-B., and Moser, E.I. (2007). Pattern Separation in the Dentate Gyrus and CA3 of the Hippocampus. Science (80-. ). </w:t>
      </w:r>
      <w:r w:rsidRPr="00944F1B">
        <w:rPr>
          <w:i/>
          <w:iCs/>
          <w:noProof/>
        </w:rPr>
        <w:t>315</w:t>
      </w:r>
      <w:r w:rsidRPr="00944F1B">
        <w:rPr>
          <w:noProof/>
        </w:rPr>
        <w:t>, 961–966.</w:t>
      </w:r>
    </w:p>
    <w:p w14:paraId="11B7D1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(1996). A sequence predicting CA3 is a flexible associator that learns and uses context to solve hippocampal-like tasks. Hippocampus </w:t>
      </w:r>
      <w:r w:rsidRPr="00944F1B">
        <w:rPr>
          <w:i/>
          <w:iCs/>
          <w:noProof/>
        </w:rPr>
        <w:t>6</w:t>
      </w:r>
      <w:r w:rsidRPr="00944F1B">
        <w:rPr>
          <w:noProof/>
        </w:rPr>
        <w:t>, 579–590.</w:t>
      </w:r>
    </w:p>
    <w:p w14:paraId="53F73A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Levy, W.B., Hocking, A.B., and Wu, X. (2005). Interpreting hippocampal function as recoding and forecasting. Neural Networks </w:t>
      </w:r>
      <w:r w:rsidRPr="00944F1B">
        <w:rPr>
          <w:i/>
          <w:iCs/>
          <w:noProof/>
        </w:rPr>
        <w:t>18</w:t>
      </w:r>
      <w:r w:rsidRPr="00944F1B">
        <w:rPr>
          <w:noProof/>
        </w:rPr>
        <w:t>, 1242–1264.</w:t>
      </w:r>
    </w:p>
    <w:p w14:paraId="4E8642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Lewis, P.A., and Durrant, S.J. (2011). Overlapping memory replay during sleep builds cognitive schemata. Trends Cogn. Sci. </w:t>
      </w:r>
      <w:r w:rsidRPr="00944F1B">
        <w:rPr>
          <w:i/>
          <w:iCs/>
          <w:noProof/>
        </w:rPr>
        <w:t>15</w:t>
      </w:r>
      <w:r w:rsidRPr="00944F1B">
        <w:rPr>
          <w:noProof/>
        </w:rPr>
        <w:t>, 343–351.</w:t>
      </w:r>
    </w:p>
    <w:p w14:paraId="0FB6A2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Likhtik, E., Stujenske, J.M., A Topiwala, M., Harris, A.Z., and Gordon, J.A. (2014). Prefrontal entrainment of amygdala activity signals safety in learned fear and innate anxiety. Nat. Neurosci. </w:t>
      </w:r>
      <w:r w:rsidRPr="00944F1B">
        <w:rPr>
          <w:i/>
          <w:iCs/>
          <w:noProof/>
        </w:rPr>
        <w:t>17</w:t>
      </w:r>
      <w:r w:rsidRPr="00944F1B">
        <w:rPr>
          <w:noProof/>
        </w:rPr>
        <w:t>, 106–113.</w:t>
      </w:r>
    </w:p>
    <w:p w14:paraId="6C9378C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and Redish, A.D.D. (2009). Prediction, sequences and the hippocampus. </w:t>
      </w:r>
      <w:r w:rsidRPr="00944F1B">
        <w:rPr>
          <w:i/>
          <w:iCs/>
          <w:noProof/>
        </w:rPr>
        <w:t>364</w:t>
      </w:r>
      <w:r w:rsidRPr="00944F1B">
        <w:rPr>
          <w:noProof/>
        </w:rPr>
        <w:t>.</w:t>
      </w:r>
    </w:p>
    <w:p w14:paraId="708CC7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Grace, A.A. (2005). The Hippocampal-VTA Loop: Controlling the Entry of Information into Long-Term Memory. Neuron </w:t>
      </w:r>
      <w:r w:rsidRPr="00944F1B">
        <w:rPr>
          <w:i/>
          <w:iCs/>
          <w:noProof/>
        </w:rPr>
        <w:t>46</w:t>
      </w:r>
      <w:r w:rsidRPr="00944F1B">
        <w:rPr>
          <w:noProof/>
        </w:rPr>
        <w:t>, 703–713.</w:t>
      </w:r>
    </w:p>
    <w:p w14:paraId="63D514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Otmakhova, N.A. (2001). Storage, recall, and novelty detection of sequences by the hippocampus: Elaborating on the SOCRATIC model to account for normal and aberrant effects of dopamine. Hippocampus </w:t>
      </w:r>
      <w:r w:rsidRPr="00944F1B">
        <w:rPr>
          <w:i/>
          <w:iCs/>
          <w:noProof/>
        </w:rPr>
        <w:t>11</w:t>
      </w:r>
      <w:r w:rsidRPr="00944F1B">
        <w:rPr>
          <w:noProof/>
        </w:rPr>
        <w:t>, 551–568.</w:t>
      </w:r>
    </w:p>
    <w:p w14:paraId="0092D90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Cooper, K., Sehgal, M., and Silva, A.J. (2018). Memory formation depends on both synapse-specific modifications of synaptic strength and cell-specific increases in excitability. Nat. Neurosci. </w:t>
      </w:r>
      <w:r w:rsidRPr="00944F1B">
        <w:rPr>
          <w:i/>
          <w:iCs/>
          <w:noProof/>
        </w:rPr>
        <w:t>21</w:t>
      </w:r>
      <w:r w:rsidRPr="00944F1B">
        <w:rPr>
          <w:noProof/>
        </w:rPr>
        <w:t>, 309–314.</w:t>
      </w:r>
    </w:p>
    <w:p w14:paraId="1C9B7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K., Sibille, J., and Dragoi, G. (2018). Generative Predictive Codes by Multiplexed Hippocampal Neuronal Tuplets. Neuron </w:t>
      </w:r>
      <w:r w:rsidRPr="00944F1B">
        <w:rPr>
          <w:i/>
          <w:iCs/>
          <w:noProof/>
        </w:rPr>
        <w:t>99</w:t>
      </w:r>
      <w:r w:rsidRPr="00944F1B">
        <w:rPr>
          <w:noProof/>
        </w:rPr>
        <w:t>, 1329–1341.e6.</w:t>
      </w:r>
    </w:p>
    <w:p w14:paraId="129C46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X., Ramirez, S., Pang, P.T., Puryear, C.B., Govindarajan, A., Deisseroth, K., and Tonegawa, S. (2012). Optogenetic stimulation of a hippocampal engram activates fear memory recall. Nature </w:t>
      </w:r>
      <w:r w:rsidRPr="00944F1B">
        <w:rPr>
          <w:i/>
          <w:iCs/>
          <w:noProof/>
        </w:rPr>
        <w:t>484</w:t>
      </w:r>
      <w:r w:rsidRPr="00944F1B">
        <w:rPr>
          <w:noProof/>
        </w:rPr>
        <w:t>, 381–385.</w:t>
      </w:r>
    </w:p>
    <w:p w14:paraId="1056E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Llorens-Martín, M., Jurado-Arjona, J., Avila, J., and Hernández, F. (2015). Novel connection between newborn granule neurons and the hippocampal CA2 field. Exp. Neurol. </w:t>
      </w:r>
      <w:r w:rsidRPr="00944F1B">
        <w:rPr>
          <w:i/>
          <w:iCs/>
          <w:noProof/>
        </w:rPr>
        <w:t>263</w:t>
      </w:r>
      <w:r w:rsidRPr="00944F1B">
        <w:rPr>
          <w:noProof/>
        </w:rPr>
        <w:t>, 285–292.</w:t>
      </w:r>
    </w:p>
    <w:p w14:paraId="722828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Lopez de Armentia, M., Jancic, D., Olivares, R., Alarcon, J.M., Kandel, E.R., and Barco, A. (2007). cAMP Response Element-Binding Protein-Mediated Gene Expression Increases the Intrinsic Excitability of CA1 Pyramidal Neurons. J. Neurosci. </w:t>
      </w:r>
      <w:r w:rsidRPr="00944F1B">
        <w:rPr>
          <w:i/>
          <w:iCs/>
          <w:noProof/>
        </w:rPr>
        <w:t>27</w:t>
      </w:r>
      <w:r w:rsidRPr="00944F1B">
        <w:rPr>
          <w:noProof/>
        </w:rPr>
        <w:t>, 13909–13918.</w:t>
      </w:r>
    </w:p>
    <w:p w14:paraId="09A08A5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Lorente de Nó, R. (1934). Studies on the structure of the cerebral cortex. II. Continuation of the study of the ammonic system. J. Für Psychol. Und Neurol.</w:t>
      </w:r>
    </w:p>
    <w:p w14:paraId="6EE880C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Louie, K., and Wilson, M.A. (2001). Temporally Structured Replay of Awake Hippocampal Ensemble Activity during Rapid Eye Movement Sleep. Neuron </w:t>
      </w:r>
      <w:r w:rsidRPr="00944F1B">
        <w:rPr>
          <w:i/>
          <w:iCs/>
          <w:noProof/>
        </w:rPr>
        <w:t>29</w:t>
      </w:r>
      <w:r w:rsidRPr="00944F1B">
        <w:rPr>
          <w:noProof/>
        </w:rPr>
        <w:t>, 145–156.</w:t>
      </w:r>
    </w:p>
    <w:p w14:paraId="68A123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MacDonald, C.J., Lepage, K.Q., Eden, U.T., and Eichenbaum, H. (2011). Hippocampal “time cells” bridge the gap in memory for discontiguous events. Neuron </w:t>
      </w:r>
      <w:r w:rsidRPr="00944F1B">
        <w:rPr>
          <w:i/>
          <w:iCs/>
          <w:noProof/>
        </w:rPr>
        <w:t>71</w:t>
      </w:r>
      <w:r w:rsidRPr="00944F1B">
        <w:rPr>
          <w:noProof/>
        </w:rPr>
        <w:t>, 737–749.</w:t>
      </w:r>
    </w:p>
    <w:p w14:paraId="08D0D5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Carrow, S., Place, R., and Eichenbaum, H. (2013). Distinct hippocampal time cell sequences represent odor memories in immobilized rats. J. Neurosci. </w:t>
      </w:r>
      <w:r w:rsidRPr="00944F1B">
        <w:rPr>
          <w:i/>
          <w:iCs/>
          <w:noProof/>
        </w:rPr>
        <w:t>33</w:t>
      </w:r>
      <w:r w:rsidRPr="00944F1B">
        <w:rPr>
          <w:noProof/>
        </w:rPr>
        <w:t>, 14607–14616.</w:t>
      </w:r>
    </w:p>
    <w:p w14:paraId="4E9814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Magee, J.C., and Johnston, D. (1997). A synaptically controlled, associative signal for Hebbian plasticity in hippocampal neurons. Science </w:t>
      </w:r>
      <w:r w:rsidRPr="00944F1B">
        <w:rPr>
          <w:i/>
          <w:iCs/>
          <w:noProof/>
        </w:rPr>
        <w:t>275</w:t>
      </w:r>
      <w:r w:rsidRPr="00944F1B">
        <w:rPr>
          <w:noProof/>
        </w:rPr>
        <w:t>, 209–213.</w:t>
      </w:r>
    </w:p>
    <w:p w14:paraId="3B5A602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Malvache, A., Reichinnek, S., Villette, V., Haimerl, C., and Cossart, R. (2016). Awake hippocampal reactivations project onto orthogonal neuronal assemblies. Science (80-. ). </w:t>
      </w:r>
      <w:r w:rsidRPr="00944F1B">
        <w:rPr>
          <w:i/>
          <w:iCs/>
          <w:noProof/>
        </w:rPr>
        <w:t>353</w:t>
      </w:r>
      <w:r w:rsidRPr="00944F1B">
        <w:rPr>
          <w:noProof/>
        </w:rPr>
        <w:t>, 1280–1283.</w:t>
      </w:r>
    </w:p>
    <w:p w14:paraId="1526E7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Sparks, F.T., Slayyeh, B., Sutherland, R.J., Leutgeb, S., and Leutgeb, J.K. (2012). Neuronal code for extended time in the hippocampus. Proc. Natl. Acad. Sci. U. S. A. </w:t>
      </w:r>
      <w:r w:rsidRPr="00944F1B">
        <w:rPr>
          <w:i/>
          <w:iCs/>
          <w:noProof/>
        </w:rPr>
        <w:t>109</w:t>
      </w:r>
      <w:r w:rsidRPr="00944F1B">
        <w:rPr>
          <w:noProof/>
        </w:rPr>
        <w:t>, 19462–19467.</w:t>
      </w:r>
    </w:p>
    <w:p w14:paraId="108DAE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Diehl, G.W., Sparks, F.T., Leutgeb, S., and Leutgeb, J.K. (2015). Hippocampal CA2 Activity Patterns Change over Time to a Larger Extent than between Spatial Contexts. Neuron </w:t>
      </w:r>
      <w:r w:rsidRPr="00944F1B">
        <w:rPr>
          <w:i/>
          <w:iCs/>
          <w:noProof/>
        </w:rPr>
        <w:t>85</w:t>
      </w:r>
      <w:r w:rsidRPr="00944F1B">
        <w:rPr>
          <w:noProof/>
        </w:rPr>
        <w:t>, 190–201.</w:t>
      </w:r>
    </w:p>
    <w:p w14:paraId="2670A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and Eichenbaum, H. (2006). Evolution of declarative memory. Hippocampus </w:t>
      </w:r>
      <w:r w:rsidRPr="00944F1B">
        <w:rPr>
          <w:i/>
          <w:iCs/>
          <w:noProof/>
        </w:rPr>
        <w:t>16</w:t>
      </w:r>
      <w:r w:rsidRPr="00944F1B">
        <w:rPr>
          <w:noProof/>
        </w:rPr>
        <w:t>, 795–808.</w:t>
      </w:r>
    </w:p>
    <w:p w14:paraId="4A7DE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Howard, M.W., and Eichenbaum, H. (2007). Gradual changes in hippocampal activity support remembering the order of events. Neuron </w:t>
      </w:r>
      <w:r w:rsidRPr="00944F1B">
        <w:rPr>
          <w:i/>
          <w:iCs/>
          <w:noProof/>
        </w:rPr>
        <w:t>56</w:t>
      </w:r>
      <w:r w:rsidRPr="00944F1B">
        <w:rPr>
          <w:noProof/>
        </w:rPr>
        <w:t>, 530–540.</w:t>
      </w:r>
    </w:p>
    <w:p w14:paraId="5B4763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(2001). Neurobiology of Pavlovian Fear Conditioning. Annu. Rev. Neurosci. </w:t>
      </w:r>
      <w:r w:rsidRPr="00944F1B">
        <w:rPr>
          <w:i/>
          <w:iCs/>
          <w:noProof/>
        </w:rPr>
        <w:t>24</w:t>
      </w:r>
      <w:r w:rsidRPr="00944F1B">
        <w:rPr>
          <w:noProof/>
        </w:rPr>
        <w:t>, 897–931.</w:t>
      </w:r>
    </w:p>
    <w:p w14:paraId="5CCF04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(2011). Seeking a spotless mind: extinction, deconsolidation, and erasure of fear memory. Neuron </w:t>
      </w:r>
      <w:r w:rsidRPr="00944F1B">
        <w:rPr>
          <w:i/>
          <w:iCs/>
          <w:noProof/>
        </w:rPr>
        <w:t>70</w:t>
      </w:r>
      <w:r w:rsidRPr="00944F1B">
        <w:rPr>
          <w:noProof/>
        </w:rPr>
        <w:t>, 830–845.</w:t>
      </w:r>
    </w:p>
    <w:p w14:paraId="0CF44B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(2015). Out with the old and in with the new: Synaptic mechanisms of extinction in the amygdala. Brain Res. </w:t>
      </w:r>
      <w:r w:rsidRPr="00944F1B">
        <w:rPr>
          <w:i/>
          <w:iCs/>
          <w:noProof/>
        </w:rPr>
        <w:t>1621</w:t>
      </w:r>
      <w:r w:rsidRPr="00944F1B">
        <w:rPr>
          <w:noProof/>
        </w:rPr>
        <w:t>, 231–238.</w:t>
      </w:r>
    </w:p>
    <w:p w14:paraId="12F00D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Mau, W., Sullivan, D.W., Kinsky, N.R., Hasselmo, M.E., Howard, M.W., and Eichenbaum, H. (2018). The Same Hippocampal CA1 Population Simultaneously Codes Temporal Information over Multiple Timescales. Curr. Biol.</w:t>
      </w:r>
    </w:p>
    <w:p w14:paraId="1E4321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944F1B">
        <w:rPr>
          <w:i/>
          <w:iCs/>
          <w:noProof/>
        </w:rPr>
        <w:t>102</w:t>
      </w:r>
      <w:r w:rsidRPr="00944F1B">
        <w:rPr>
          <w:noProof/>
        </w:rPr>
        <w:t>, 419–457.</w:t>
      </w:r>
    </w:p>
    <w:p w14:paraId="106DB21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McDonald, A.J. (1982). Neurons of the lateral and basolateral amygdaloid nuclei: A golgi study in the rat. J. Comp. Neurol. </w:t>
      </w:r>
      <w:r w:rsidRPr="00944F1B">
        <w:rPr>
          <w:i/>
          <w:iCs/>
          <w:noProof/>
        </w:rPr>
        <w:t>212</w:t>
      </w:r>
      <w:r w:rsidRPr="00944F1B">
        <w:rPr>
          <w:noProof/>
        </w:rPr>
        <w:t>, 293–312.</w:t>
      </w:r>
    </w:p>
    <w:p w14:paraId="5B561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(1985). Immunohistochemical identification of gamma-aminobutyric acid-containing neurons in the rat basolateral amygdala. Neurosci. Lett. </w:t>
      </w:r>
      <w:r w:rsidRPr="00944F1B">
        <w:rPr>
          <w:i/>
          <w:iCs/>
          <w:noProof/>
        </w:rPr>
        <w:t>53</w:t>
      </w:r>
      <w:r w:rsidRPr="00944F1B">
        <w:rPr>
          <w:noProof/>
        </w:rPr>
        <w:t>, 203–207.</w:t>
      </w:r>
    </w:p>
    <w:p w14:paraId="114A8E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(1991). Organization of amygdaloid projections to the prefrontal cortex and associated striatum in the rat. Neuroscience </w:t>
      </w:r>
      <w:r w:rsidRPr="00944F1B">
        <w:rPr>
          <w:i/>
          <w:iCs/>
          <w:noProof/>
        </w:rPr>
        <w:t>44</w:t>
      </w:r>
      <w:r w:rsidRPr="00944F1B">
        <w:rPr>
          <w:noProof/>
        </w:rPr>
        <w:t>, 1–14.</w:t>
      </w:r>
    </w:p>
    <w:p w14:paraId="745734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Mascagni, F., and Guo, L. (1996). Projections of the medial and lateral prefrontal cortices to the amygdala: a Phaseolus vulgaris leucoagglutinin study in the rat. Neuroscience </w:t>
      </w:r>
      <w:r w:rsidRPr="00944F1B">
        <w:rPr>
          <w:i/>
          <w:iCs/>
          <w:noProof/>
        </w:rPr>
        <w:t>71</w:t>
      </w:r>
      <w:r w:rsidRPr="00944F1B">
        <w:rPr>
          <w:noProof/>
        </w:rPr>
        <w:t>, 55–75.</w:t>
      </w:r>
    </w:p>
    <w:p w14:paraId="5094AD5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and Eichenbaum, H. (2011). Consolidation and Reconsolidation: Two Lives of Memories? Neuron </w:t>
      </w:r>
      <w:r w:rsidRPr="00944F1B">
        <w:rPr>
          <w:i/>
          <w:iCs/>
          <w:noProof/>
        </w:rPr>
        <w:t>71</w:t>
      </w:r>
      <w:r w:rsidRPr="00944F1B">
        <w:rPr>
          <w:noProof/>
        </w:rPr>
        <w:t>, 224–233.</w:t>
      </w:r>
    </w:p>
    <w:p w14:paraId="72CA20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Robinson, N.T.M., Herrera, L., Churchill, J.C., and Eichenbaum, H. (2013). Learning causes reorganization of neuronal firing patterns to represent related experiences within a hippocampal schema. J. Neurosci. </w:t>
      </w:r>
      <w:r w:rsidRPr="00944F1B">
        <w:rPr>
          <w:i/>
          <w:iCs/>
          <w:noProof/>
        </w:rPr>
        <w:t>33</w:t>
      </w:r>
      <w:r w:rsidRPr="00944F1B">
        <w:rPr>
          <w:noProof/>
        </w:rPr>
        <w:t>, 10243–10256.</w:t>
      </w:r>
    </w:p>
    <w:p w14:paraId="4F45C0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Frank, A.J., Kinsky, N.R., Porter, B., Rivière, P.D., and Eichenbaum, H. (2014). Hippocampal representation of related and opposing memories develop within distinct, hierarchically organized neural schemas. Neuron </w:t>
      </w:r>
      <w:r w:rsidRPr="00944F1B">
        <w:rPr>
          <w:i/>
          <w:iCs/>
          <w:noProof/>
        </w:rPr>
        <w:t>83</w:t>
      </w:r>
      <w:r w:rsidRPr="00944F1B">
        <w:rPr>
          <w:noProof/>
        </w:rPr>
        <w:t>, 202–215.</w:t>
      </w:r>
    </w:p>
    <w:p w14:paraId="41FAA8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944F1B">
        <w:rPr>
          <w:i/>
          <w:iCs/>
          <w:noProof/>
        </w:rPr>
        <w:t>134</w:t>
      </w:r>
      <w:r w:rsidRPr="00944F1B">
        <w:rPr>
          <w:noProof/>
        </w:rPr>
        <w:t>, 178–191.</w:t>
      </w:r>
    </w:p>
    <w:p w14:paraId="481AD3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McNamara, C.G., Tejero-Cantero, Á., Trouche, S., Campo-Urriza, N., and Dupret, D. (2014). Dopaminergic neurons promote hippocampal reactivation and spatial memory persistence. Nat. Neurosci. </w:t>
      </w:r>
      <w:r w:rsidRPr="00944F1B">
        <w:rPr>
          <w:i/>
          <w:iCs/>
          <w:noProof/>
        </w:rPr>
        <w:t>17</w:t>
      </w:r>
      <w:r w:rsidRPr="00944F1B">
        <w:rPr>
          <w:noProof/>
        </w:rPr>
        <w:t>, 1658–1660.</w:t>
      </w:r>
    </w:p>
    <w:p w14:paraId="481D9C9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McNaughton, B.L., and Morris, R.G.M. (1987). Hippocampal synaptic enhancement and information storage within a distributed memory system. Trends Neurosci. </w:t>
      </w:r>
      <w:r w:rsidRPr="00944F1B">
        <w:rPr>
          <w:i/>
          <w:iCs/>
          <w:noProof/>
        </w:rPr>
        <w:t>10</w:t>
      </w:r>
      <w:r w:rsidRPr="00944F1B">
        <w:rPr>
          <w:noProof/>
        </w:rPr>
        <w:t>, 408–415.</w:t>
      </w:r>
    </w:p>
    <w:p w14:paraId="330C19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Mehta, M.R., Lee, A.K., and Wilson, M.A. (2002). Role of experience and oscillations in transforming a rate code into a temporal code. Nature </w:t>
      </w:r>
      <w:r w:rsidRPr="00944F1B">
        <w:rPr>
          <w:i/>
          <w:iCs/>
          <w:noProof/>
        </w:rPr>
        <w:t>417</w:t>
      </w:r>
      <w:r w:rsidRPr="00944F1B">
        <w:rPr>
          <w:noProof/>
        </w:rPr>
        <w:t>, 741–746.</w:t>
      </w:r>
    </w:p>
    <w:p w14:paraId="724B7C3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Miao, C., Cao, Q., Ito, H.T., Yamahachi, H., Witter, M.P., Moser, M.-B., and Moser, E.I. (2015). Hippocampal Remapping after Partial Inactivation of the Medial Entorhinal Cortex. Neuron </w:t>
      </w:r>
      <w:r w:rsidRPr="00944F1B">
        <w:rPr>
          <w:i/>
          <w:iCs/>
          <w:noProof/>
        </w:rPr>
        <w:t>88</w:t>
      </w:r>
      <w:r w:rsidRPr="00944F1B">
        <w:rPr>
          <w:noProof/>
        </w:rPr>
        <w:t>, 590–603.</w:t>
      </w:r>
    </w:p>
    <w:p w14:paraId="54E9A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Middleton, S.J., and McHugh, T.J. (2016). Silencing CA3 disrupts temporal coding in the CA1 ensemble. Nat. Neurosci. </w:t>
      </w:r>
      <w:r w:rsidRPr="00944F1B">
        <w:rPr>
          <w:i/>
          <w:iCs/>
          <w:noProof/>
        </w:rPr>
        <w:t>19</w:t>
      </w:r>
      <w:r w:rsidRPr="00944F1B">
        <w:rPr>
          <w:noProof/>
        </w:rPr>
        <w:t>, 945–951.</w:t>
      </w:r>
    </w:p>
    <w:p w14:paraId="221845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Milstein, A.D., Bloss, E.B., Apostolides, P.F., Vaidya, S.P., Dilly, G.A., Zemelman, B.V., and Magee, J.C. (2015). Inhibitory Gating of Input Comparison in the CA1 Microcircuit. Neuron </w:t>
      </w:r>
      <w:r w:rsidRPr="00944F1B">
        <w:rPr>
          <w:i/>
          <w:iCs/>
          <w:noProof/>
        </w:rPr>
        <w:t>87</w:t>
      </w:r>
      <w:r w:rsidRPr="00944F1B">
        <w:rPr>
          <w:noProof/>
        </w:rPr>
        <w:t>, 1274–1289.</w:t>
      </w:r>
    </w:p>
    <w:p w14:paraId="183E93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Mishra, R.K., Kim, S., Guzman, S.J., and Jonas, P. (2016). Symmetric spike timing-dependent plasticity at CA3–CA3 synapses optimizes storage and recall in autoassociative networks. Nat. Commun. </w:t>
      </w:r>
      <w:r w:rsidRPr="00944F1B">
        <w:rPr>
          <w:i/>
          <w:iCs/>
          <w:noProof/>
        </w:rPr>
        <w:t>7</w:t>
      </w:r>
      <w:r w:rsidRPr="00944F1B">
        <w:rPr>
          <w:noProof/>
        </w:rPr>
        <w:t>, 11552.</w:t>
      </w:r>
    </w:p>
    <w:p w14:paraId="33A0DA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Modi, M.N., Dhawale, A.K., and Bhalla, U.S. (2014). CA1 cell activity sequences emerge after reorganization of network correlation structure during associative learning. Elife </w:t>
      </w:r>
      <w:r w:rsidRPr="00944F1B">
        <w:rPr>
          <w:i/>
          <w:iCs/>
          <w:noProof/>
        </w:rPr>
        <w:t>3</w:t>
      </w:r>
      <w:r w:rsidRPr="00944F1B">
        <w:rPr>
          <w:noProof/>
        </w:rPr>
        <w:t>, e01982.</w:t>
      </w:r>
    </w:p>
    <w:p w14:paraId="3CDEA5F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Morton, N.W., Sherrill, K.R., and Preston, A.R. (2017). Memory integration constructs maps of space, time, and concepts. Curr. Opin. Behav. Sci. </w:t>
      </w:r>
      <w:r w:rsidRPr="00944F1B">
        <w:rPr>
          <w:i/>
          <w:iCs/>
          <w:noProof/>
        </w:rPr>
        <w:t>17</w:t>
      </w:r>
      <w:r w:rsidRPr="00944F1B">
        <w:rPr>
          <w:noProof/>
        </w:rPr>
        <w:t>, 161–168.</w:t>
      </w:r>
    </w:p>
    <w:p w14:paraId="4493039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Moser, E.I., Kropff, E., and Moser, M.-B. (2008). Place Cells, Grid Cells, and the Brain’s Spatial Representation System. Annu. Rev. Neurosci. </w:t>
      </w:r>
      <w:r w:rsidRPr="00944F1B">
        <w:rPr>
          <w:i/>
          <w:iCs/>
          <w:noProof/>
        </w:rPr>
        <w:t>31</w:t>
      </w:r>
      <w:r w:rsidRPr="00944F1B">
        <w:rPr>
          <w:noProof/>
        </w:rPr>
        <w:t>, 69–89.</w:t>
      </w:r>
    </w:p>
    <w:p w14:paraId="56FCF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Mou, X., and Ji, D. (2016). Social observation enhances cross-environment activation of hippocampal place cell patterns. Elife </w:t>
      </w:r>
      <w:r w:rsidRPr="00944F1B">
        <w:rPr>
          <w:i/>
          <w:iCs/>
          <w:noProof/>
        </w:rPr>
        <w:t>5</w:t>
      </w:r>
      <w:r w:rsidRPr="00944F1B">
        <w:rPr>
          <w:noProof/>
        </w:rPr>
        <w:t>.</w:t>
      </w:r>
    </w:p>
    <w:p w14:paraId="41115C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Mukamel, E.A., Nimmerjahn, A., and Schnitzer, M.J. (2009). Automated analysis of cellular signals from large-scale calcium imaging data. Neuron </w:t>
      </w:r>
      <w:r w:rsidRPr="00944F1B">
        <w:rPr>
          <w:i/>
          <w:iCs/>
          <w:noProof/>
        </w:rPr>
        <w:t>63</w:t>
      </w:r>
      <w:r w:rsidRPr="00944F1B">
        <w:rPr>
          <w:noProof/>
        </w:rPr>
        <w:t>, 747–760.</w:t>
      </w:r>
    </w:p>
    <w:p w14:paraId="521A58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and Ranck, J.B. (1987a). Spatial firing patterns of hippocampal complex-spike cells in a fixed environment. J. Neurosci. </w:t>
      </w:r>
      <w:r w:rsidRPr="00944F1B">
        <w:rPr>
          <w:i/>
          <w:iCs/>
          <w:noProof/>
        </w:rPr>
        <w:t>7</w:t>
      </w:r>
      <w:r w:rsidRPr="00944F1B">
        <w:rPr>
          <w:noProof/>
        </w:rPr>
        <w:t>, 1935–1950.</w:t>
      </w:r>
    </w:p>
    <w:p w14:paraId="57C827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Hirase, H., Leinekugel, X., Dragoi, G., and Buzsáki, G. (1987b). The effects of changes in the environment on the spatial firing of hippocampal complex-spike cells. J. Neurosci. </w:t>
      </w:r>
      <w:r w:rsidRPr="00944F1B">
        <w:rPr>
          <w:i/>
          <w:iCs/>
          <w:noProof/>
        </w:rPr>
        <w:t>7</w:t>
      </w:r>
      <w:r w:rsidRPr="00944F1B">
        <w:rPr>
          <w:noProof/>
        </w:rPr>
        <w:t>, 1951–1968.</w:t>
      </w:r>
    </w:p>
    <w:p w14:paraId="34A53C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Nabavi, S., Fox, R., Proulx, C.D., Lin, J.Y., Tsien, R.Y., and Malinow, R. (2014). Engineering a memory with LTD and LTP. Nature </w:t>
      </w:r>
      <w:r w:rsidRPr="00944F1B">
        <w:rPr>
          <w:i/>
          <w:iCs/>
          <w:noProof/>
        </w:rPr>
        <w:t>511</w:t>
      </w:r>
      <w:r w:rsidRPr="00944F1B">
        <w:rPr>
          <w:noProof/>
        </w:rPr>
        <w:t>, 348–352.</w:t>
      </w:r>
    </w:p>
    <w:p w14:paraId="420851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Nádasdy, Z., Hirase, H., Czurkó, A., Csicsvari, J., and Buzsáki, G. (1999). Replay and time compression of recurring spike sequences in the hippocampus. J. Neurosci. </w:t>
      </w:r>
      <w:r w:rsidRPr="00944F1B">
        <w:rPr>
          <w:i/>
          <w:iCs/>
          <w:noProof/>
        </w:rPr>
        <w:t>19</w:t>
      </w:r>
      <w:r w:rsidRPr="00944F1B">
        <w:rPr>
          <w:noProof/>
        </w:rPr>
        <w:t>, 9497–9507.</w:t>
      </w:r>
    </w:p>
    <w:p w14:paraId="542ADC4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Nadel, L., and Moscovitch, M. (1997). Memory consolidation, retrograde amnesia and the hippocampal complex. Curr. Opin. Neurobiol. </w:t>
      </w:r>
      <w:r w:rsidRPr="00944F1B">
        <w:rPr>
          <w:i/>
          <w:iCs/>
          <w:noProof/>
        </w:rPr>
        <w:t>7</w:t>
      </w:r>
      <w:r w:rsidRPr="00944F1B">
        <w:rPr>
          <w:noProof/>
        </w:rPr>
        <w:t>, 217–227.</w:t>
      </w:r>
    </w:p>
    <w:p w14:paraId="0B50C47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Naya, Y., and Suzuki, W.A. (2011). Integrating What and When Across the Primate Medial Temporal Lobe. Science (80-. ). </w:t>
      </w:r>
      <w:r w:rsidRPr="00944F1B">
        <w:rPr>
          <w:i/>
          <w:iCs/>
          <w:noProof/>
        </w:rPr>
        <w:t>333</w:t>
      </w:r>
      <w:r w:rsidRPr="00944F1B">
        <w:rPr>
          <w:noProof/>
        </w:rPr>
        <w:t>, 773–776.</w:t>
      </w:r>
    </w:p>
    <w:p w14:paraId="348EDA8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Neunuebel, J.P., and Knierim, J.J. (2014). CA3 Retrieves Coherent Representations from </w:t>
      </w:r>
      <w:r w:rsidRPr="00944F1B">
        <w:rPr>
          <w:noProof/>
        </w:rPr>
        <w:lastRenderedPageBreak/>
        <w:t xml:space="preserve">Degraded Input: Direct Evidence for CA3 Pattern Completion and Dentate Gyrus Pattern Separation. Neuron </w:t>
      </w:r>
      <w:r w:rsidRPr="00944F1B">
        <w:rPr>
          <w:i/>
          <w:iCs/>
          <w:noProof/>
        </w:rPr>
        <w:t>81</w:t>
      </w:r>
      <w:r w:rsidRPr="00944F1B">
        <w:rPr>
          <w:noProof/>
        </w:rPr>
        <w:t>, 416–427.</w:t>
      </w:r>
    </w:p>
    <w:p w14:paraId="676370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Nielson, D.M., Smith, T.A., Sreekumar, V., Dennis, S., and Sederberg, P.B. (2015). Human hippocampus represents space and time during retrieval of real-world memories. Proc. Natl. Acad. Sci. </w:t>
      </w:r>
      <w:r w:rsidRPr="00944F1B">
        <w:rPr>
          <w:i/>
          <w:iCs/>
          <w:noProof/>
        </w:rPr>
        <w:t>112</w:t>
      </w:r>
      <w:r w:rsidRPr="00944F1B">
        <w:rPr>
          <w:noProof/>
        </w:rPr>
        <w:t>, 11078–11083.</w:t>
      </w:r>
    </w:p>
    <w:p w14:paraId="6CCE5C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O’Keefe, J., and Nadel, L. (1978). The hippocampus as a cognitive map (Clarendon Press).</w:t>
      </w:r>
    </w:p>
    <w:p w14:paraId="43CD88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Recce, M.L. (1993). Phase relationship between hippocampal place units and the EEG theta rhythm. Hippocampus </w:t>
      </w:r>
      <w:r w:rsidRPr="00944F1B">
        <w:rPr>
          <w:i/>
          <w:iCs/>
          <w:noProof/>
        </w:rPr>
        <w:t>3</w:t>
      </w:r>
      <w:r w:rsidRPr="00944F1B">
        <w:rPr>
          <w:noProof/>
        </w:rPr>
        <w:t>, 317–330.</w:t>
      </w:r>
    </w:p>
    <w:p w14:paraId="3F01B2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Speakman, A. (1987). Single unit activity in the rat hippocampus during a spatial memory task. Exp. Brain Res. </w:t>
      </w:r>
      <w:r w:rsidRPr="00944F1B">
        <w:rPr>
          <w:i/>
          <w:iCs/>
          <w:noProof/>
        </w:rPr>
        <w:t>68</w:t>
      </w:r>
      <w:r w:rsidRPr="00944F1B">
        <w:rPr>
          <w:noProof/>
        </w:rPr>
        <w:t>, 1–27.</w:t>
      </w:r>
    </w:p>
    <w:p w14:paraId="3F2084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J.M., and Dostrovsky, J.O. (1971). The hippocampus as a spatial map. Preliminary evidence from unit activity in the freely-moving rat. Brain Res. </w:t>
      </w:r>
      <w:r w:rsidRPr="00944F1B">
        <w:rPr>
          <w:i/>
          <w:iCs/>
          <w:noProof/>
        </w:rPr>
        <w:t>34</w:t>
      </w:r>
      <w:r w:rsidRPr="00944F1B">
        <w:rPr>
          <w:noProof/>
        </w:rPr>
        <w:t>, 171–175.</w:t>
      </w:r>
    </w:p>
    <w:p w14:paraId="5D887D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O’Neill, J., Senior, T.J., Allen, K., Huxter, J.R., and Csicsvari, J. (2008). Reactivation of experience-dependent cell assembly patterns in the hippocampus. Nat. Neurosci. </w:t>
      </w:r>
      <w:r w:rsidRPr="00944F1B">
        <w:rPr>
          <w:i/>
          <w:iCs/>
          <w:noProof/>
        </w:rPr>
        <w:t>11</w:t>
      </w:r>
      <w:r w:rsidRPr="00944F1B">
        <w:rPr>
          <w:noProof/>
        </w:rPr>
        <w:t>, 209–215.</w:t>
      </w:r>
    </w:p>
    <w:p w14:paraId="5832C91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Ohkawa, N., Saitoh, Y., Suzuki, A., Tsujimura, S., Murayama, E., Kosugi, S., Nishizono, H., Matsuo, M., Takahashi, Y., Nagase, M., et al. (2015). Artificial Association of Pre-stored Information to Generate a Qualitatively New Memory. Cell Rep. </w:t>
      </w:r>
      <w:r w:rsidRPr="00944F1B">
        <w:rPr>
          <w:i/>
          <w:iCs/>
          <w:noProof/>
        </w:rPr>
        <w:t>11</w:t>
      </w:r>
      <w:r w:rsidRPr="00944F1B">
        <w:rPr>
          <w:noProof/>
        </w:rPr>
        <w:t>, 261–269.</w:t>
      </w:r>
    </w:p>
    <w:p w14:paraId="2F598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Oliva, A., Fernández-Ruiz, A., Buzsáki, G., and Berényi, A. (2016). Role of Hippocampal CA2 Region in Triggering Sharp-Wave Ripples. Neuron </w:t>
      </w:r>
      <w:r w:rsidRPr="00944F1B">
        <w:rPr>
          <w:i/>
          <w:iCs/>
          <w:noProof/>
        </w:rPr>
        <w:t>91</w:t>
      </w:r>
      <w:r w:rsidRPr="00944F1B">
        <w:rPr>
          <w:noProof/>
        </w:rPr>
        <w:t>, 1342–1355.</w:t>
      </w:r>
    </w:p>
    <w:p w14:paraId="18D05D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Omer, D.B., Maimon, S.R., Las, L., and Ulanovsky, N. (2018). Social place-cells in the bat hippocampus. Science (80-. ). </w:t>
      </w:r>
      <w:r w:rsidRPr="00944F1B">
        <w:rPr>
          <w:i/>
          <w:iCs/>
          <w:noProof/>
        </w:rPr>
        <w:t>359</w:t>
      </w:r>
      <w:r w:rsidRPr="00944F1B">
        <w:rPr>
          <w:noProof/>
        </w:rPr>
        <w:t>, 218–224.</w:t>
      </w:r>
    </w:p>
    <w:p w14:paraId="0CA5A6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Paré, D., Pelletier, J.G., and Collins, D.R. (2002). Amygdala oscillations and the consolidation of emotional memories. Trends Cogn. Sci. </w:t>
      </w:r>
      <w:r w:rsidRPr="00944F1B">
        <w:rPr>
          <w:i/>
          <w:iCs/>
          <w:noProof/>
        </w:rPr>
        <w:t>6</w:t>
      </w:r>
      <w:r w:rsidRPr="00944F1B">
        <w:rPr>
          <w:noProof/>
        </w:rPr>
        <w:t>.</w:t>
      </w:r>
    </w:p>
    <w:p w14:paraId="49F776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Park, S., Kramer, E.E., Mercaldo, V., Rashid, A.J., Insel, N., Frankland, P.W., and Josselyn, S.A. (2016). Neuronal Allocation to a Hippocampal Engram. Neuropsychopharmacology </w:t>
      </w:r>
      <w:r w:rsidRPr="00944F1B">
        <w:rPr>
          <w:i/>
          <w:iCs/>
          <w:noProof/>
        </w:rPr>
        <w:t>41</w:t>
      </w:r>
      <w:r w:rsidRPr="00944F1B">
        <w:rPr>
          <w:noProof/>
        </w:rPr>
        <w:t>, 2987–2993.</w:t>
      </w:r>
    </w:p>
    <w:p w14:paraId="3595E6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Pastalkova, E., Itskov, V., Amarasingham, A., and Buzsáki, G. (2008). Internally generated cell assembly sequences in the rat hippocampus. Science (80-. ). </w:t>
      </w:r>
      <w:r w:rsidRPr="00944F1B">
        <w:rPr>
          <w:i/>
          <w:iCs/>
          <w:noProof/>
        </w:rPr>
        <w:t>321</w:t>
      </w:r>
      <w:r w:rsidRPr="00944F1B">
        <w:rPr>
          <w:noProof/>
        </w:rPr>
        <w:t>, 1322–1327.</w:t>
      </w:r>
    </w:p>
    <w:p w14:paraId="52A93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Penfield, W., and Rasmussen, T. (1950). The cerebral cortex of man; a clinical study of </w:t>
      </w:r>
      <w:r w:rsidRPr="00944F1B">
        <w:rPr>
          <w:noProof/>
        </w:rPr>
        <w:lastRenderedPageBreak/>
        <w:t>localization of function (Oxford, England: Macmillan).</w:t>
      </w:r>
    </w:p>
    <w:p w14:paraId="402707C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B.E., and Foster, D.J. (2013). Hippocampal place-cell sequences depict future paths to remembered goals. Nature </w:t>
      </w:r>
      <w:r w:rsidRPr="00944F1B">
        <w:rPr>
          <w:i/>
          <w:iCs/>
          <w:noProof/>
        </w:rPr>
        <w:t>497</w:t>
      </w:r>
      <w:r w:rsidRPr="00944F1B">
        <w:rPr>
          <w:noProof/>
        </w:rPr>
        <w:t>, 74–79.</w:t>
      </w:r>
    </w:p>
    <w:p w14:paraId="34636B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T., Poll, S., Bancelin, S., Angibaud, J., Inavalli, V.K., Keppler, K., Mittag, M., Fuhrmann, M., and Nägerl, U.V. (2018). Chronic 2P-STED imaging reveals high turnover of dendritic spines in the hippocampus in vivo. Elife </w:t>
      </w:r>
      <w:r w:rsidRPr="00944F1B">
        <w:rPr>
          <w:i/>
          <w:iCs/>
          <w:noProof/>
        </w:rPr>
        <w:t>7</w:t>
      </w:r>
      <w:r w:rsidRPr="00944F1B">
        <w:rPr>
          <w:noProof/>
        </w:rPr>
        <w:t>.</w:t>
      </w:r>
    </w:p>
    <w:p w14:paraId="652FB0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Piaget, J. (1952). The origins of intelligence in children. (New York, NY, US: W W Norton &amp; Co).</w:t>
      </w:r>
    </w:p>
    <w:p w14:paraId="71828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Pignatelli, M., Ryan, T.J., Roy, D.S., Lovett, C., Smith, L.M., Muralidhar, S., and Tonegawa, S. (2019). Engram Cell Excitability State Determines the Efficacy of Memory Retrieval. Neuron </w:t>
      </w:r>
      <w:r w:rsidRPr="00944F1B">
        <w:rPr>
          <w:i/>
          <w:iCs/>
          <w:noProof/>
        </w:rPr>
        <w:t>101</w:t>
      </w:r>
      <w:r w:rsidRPr="00944F1B">
        <w:rPr>
          <w:noProof/>
        </w:rPr>
        <w:t>, 274–284.e5.</w:t>
      </w:r>
    </w:p>
    <w:p w14:paraId="37A7F2D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Pikkarainen, M., Rönkkö, S., Savander, V., Insausti, R., and Pitkänen, A. (1999). Projections from the lateral, basal, and accessory basal nuclei of the amygdala to the hippocampal formation in rat. J. Comp. Neurol. </w:t>
      </w:r>
      <w:r w:rsidRPr="00944F1B">
        <w:rPr>
          <w:i/>
          <w:iCs/>
          <w:noProof/>
        </w:rPr>
        <w:t>403</w:t>
      </w:r>
      <w:r w:rsidRPr="00944F1B">
        <w:rPr>
          <w:noProof/>
        </w:rPr>
        <w:t>, 229–260.</w:t>
      </w:r>
    </w:p>
    <w:p w14:paraId="411CE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Pitkänen, A., Pikkarainen, M., Nurminen, N., and Ylinen, A. (2000). Reciprocal connections between the amygdala and the hippocampal formation, perirhinal cortex, and postrhinal cortex in rat. A review. Ann. N. Y. Acad. Sci. </w:t>
      </w:r>
      <w:r w:rsidRPr="00944F1B">
        <w:rPr>
          <w:i/>
          <w:iCs/>
          <w:noProof/>
        </w:rPr>
        <w:t>911</w:t>
      </w:r>
      <w:r w:rsidRPr="00944F1B">
        <w:rPr>
          <w:noProof/>
        </w:rPr>
        <w:t>, 369–391.</w:t>
      </w:r>
    </w:p>
    <w:p w14:paraId="0E0FE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Rainnie, D.G., Mania, I., Mascagni, F., and McDonald, A.J. (2006). Physiological and morphological characterization of parvalbumin-containing interneurons of the rat basolateral amygdala. J. Comp. Neurol. </w:t>
      </w:r>
      <w:r w:rsidRPr="00944F1B">
        <w:rPr>
          <w:i/>
          <w:iCs/>
          <w:noProof/>
        </w:rPr>
        <w:t>498</w:t>
      </w:r>
      <w:r w:rsidRPr="00944F1B">
        <w:rPr>
          <w:noProof/>
        </w:rPr>
        <w:t>, 142–161.</w:t>
      </w:r>
    </w:p>
    <w:p w14:paraId="122FB0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Rajan, K., Harvey, C.D., and Tank, D.W. (2016). Recurrent Network Models of Sequence Generation and Memory.</w:t>
      </w:r>
    </w:p>
    <w:p w14:paraId="4AA5298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Rajasethupathy, P., Sankaran, S., Marshel, J.H., Kim, C.K., Ferenczi, E., Lee, S.Y., Berndt, A., Ramakrishnan, C., Jaffe, A., Lo, M., et al. (2015). Projections from neocortex mediate top-down control of memory retrieval. Nature </w:t>
      </w:r>
      <w:r w:rsidRPr="00944F1B">
        <w:rPr>
          <w:i/>
          <w:iCs/>
          <w:noProof/>
        </w:rPr>
        <w:t>526</w:t>
      </w:r>
      <w:r w:rsidRPr="00944F1B">
        <w:rPr>
          <w:noProof/>
        </w:rPr>
        <w:t>, 653–659.</w:t>
      </w:r>
    </w:p>
    <w:p w14:paraId="3D362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Lin, P.A., Suh, J., Pignatelli, M., Redondo, R.L., Ryan, T.J., and Tonegawa, S. (2013). Creating a false memory in the hippocampus. Science (80-. ). </w:t>
      </w:r>
      <w:r w:rsidRPr="00944F1B">
        <w:rPr>
          <w:i/>
          <w:iCs/>
          <w:noProof/>
        </w:rPr>
        <w:t>341</w:t>
      </w:r>
      <w:r w:rsidRPr="00944F1B">
        <w:rPr>
          <w:noProof/>
        </w:rPr>
        <w:t>, 387–391.</w:t>
      </w:r>
    </w:p>
    <w:p w14:paraId="626A46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MacDonald, C.J., Moffa, A., Zhou, J., Redondo, R.L., and Tonegawa, S. (2015). Activating positive memory engrams suppresses depression-like behaviour. Nature </w:t>
      </w:r>
      <w:r w:rsidRPr="00944F1B">
        <w:rPr>
          <w:i/>
          <w:iCs/>
          <w:noProof/>
        </w:rPr>
        <w:t>522</w:t>
      </w:r>
      <w:r w:rsidRPr="00944F1B">
        <w:rPr>
          <w:noProof/>
        </w:rPr>
        <w:t>, 335–339.</w:t>
      </w:r>
    </w:p>
    <w:p w14:paraId="2219B8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Ranganath, C., and Hsieh, L.-T. (2016). The hippocampus: a special place for time. Ann. N. Y. Acad. Sci. </w:t>
      </w:r>
      <w:r w:rsidRPr="00944F1B">
        <w:rPr>
          <w:i/>
          <w:iCs/>
          <w:noProof/>
        </w:rPr>
        <w:t>1369</w:t>
      </w:r>
      <w:r w:rsidRPr="00944F1B">
        <w:rPr>
          <w:noProof/>
        </w:rPr>
        <w:t>, 93–110.</w:t>
      </w:r>
    </w:p>
    <w:p w14:paraId="4FBE22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Rashid, A.J., Yan, C., Mercaldo, V., Hsiang, H.-L.L., Park, S., Cole, C.J., De Cristofaro, A., Yu, J., Ramakrishnan, C., Lee, S.Y., et al. (2016). Competition between engrams influences fear memory formation and recall. Science (80-. ). </w:t>
      </w:r>
      <w:r w:rsidRPr="00944F1B">
        <w:rPr>
          <w:i/>
          <w:iCs/>
          <w:noProof/>
        </w:rPr>
        <w:t>353</w:t>
      </w:r>
      <w:r w:rsidRPr="00944F1B">
        <w:rPr>
          <w:noProof/>
        </w:rPr>
        <w:t>, 383–387.</w:t>
      </w:r>
    </w:p>
    <w:p w14:paraId="4C442B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Redish, A.D. (2016). Vicarious trial and error. Nat. Rev. Neurosci. </w:t>
      </w:r>
      <w:r w:rsidRPr="00944F1B">
        <w:rPr>
          <w:i/>
          <w:iCs/>
          <w:noProof/>
        </w:rPr>
        <w:t>17</w:t>
      </w:r>
      <w:r w:rsidRPr="00944F1B">
        <w:rPr>
          <w:noProof/>
        </w:rPr>
        <w:t>, 147–159.</w:t>
      </w:r>
    </w:p>
    <w:p w14:paraId="6E40B90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Redondo, R.L., Kim, J., Arons, A.L., Ramirez, S., Liu, X., and Tonegawa, S. (2014). Bidirectional switch of the valence associated with a hippocampal contextual memory engram. Nature </w:t>
      </w:r>
      <w:r w:rsidRPr="00944F1B">
        <w:rPr>
          <w:i/>
          <w:iCs/>
          <w:noProof/>
        </w:rPr>
        <w:t>513</w:t>
      </w:r>
      <w:r w:rsidRPr="00944F1B">
        <w:rPr>
          <w:noProof/>
        </w:rPr>
        <w:t>, 426–430.</w:t>
      </w:r>
    </w:p>
    <w:p w14:paraId="4406E9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Reijmers, L.G., Perkins, B.L., Matsuo, N., and Mayford, M. (2007). Localization of a Stable Neural Correlate of Associative Memory. Science (80-. ). </w:t>
      </w:r>
      <w:r w:rsidRPr="00944F1B">
        <w:rPr>
          <w:i/>
          <w:iCs/>
          <w:noProof/>
        </w:rPr>
        <w:t>317</w:t>
      </w:r>
      <w:r w:rsidRPr="00944F1B">
        <w:rPr>
          <w:noProof/>
        </w:rPr>
        <w:t>, 1230–1233.</w:t>
      </w:r>
    </w:p>
    <w:p w14:paraId="5826A7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Rescorla, R.A., and Heth, C.D. (1975). Reinstatement of fear to an extinguished conditioned stimulus. J. Exp. Psychol. Anim. Behav. Process. </w:t>
      </w:r>
      <w:r w:rsidRPr="00944F1B">
        <w:rPr>
          <w:i/>
          <w:iCs/>
          <w:noProof/>
        </w:rPr>
        <w:t>1</w:t>
      </w:r>
      <w:r w:rsidRPr="00944F1B">
        <w:rPr>
          <w:noProof/>
        </w:rPr>
        <w:t>, 88–96.</w:t>
      </w:r>
    </w:p>
    <w:p w14:paraId="5DEB50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944F1B">
        <w:rPr>
          <w:i/>
          <w:iCs/>
          <w:noProof/>
        </w:rPr>
        <w:t>11</w:t>
      </w:r>
      <w:r w:rsidRPr="00944F1B">
        <w:rPr>
          <w:noProof/>
        </w:rPr>
        <w:t>, 566–597.</w:t>
      </w:r>
    </w:p>
    <w:p w14:paraId="276F362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Ribot, T. (1882). Diseases of the Memory: An Essay in the Positive Psychology (New York, NY: D. Appleton and Company).</w:t>
      </w:r>
    </w:p>
    <w:p w14:paraId="707D0F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Rickgauer, J.P., Deisseroth, K., and Tank, D.W. (2014). Simultaneous cellular-resolution optical perturbation and imaging of place cell firing fields. Nat. Neurosci. </w:t>
      </w:r>
      <w:r w:rsidRPr="00944F1B">
        <w:rPr>
          <w:i/>
          <w:iCs/>
          <w:noProof/>
        </w:rPr>
        <w:t>17</w:t>
      </w:r>
      <w:r w:rsidRPr="00944F1B">
        <w:rPr>
          <w:noProof/>
        </w:rPr>
        <w:t>, 1816–1824.</w:t>
      </w:r>
    </w:p>
    <w:p w14:paraId="08D97C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Robinson, N.T.M., Priestley, J.B., Rueckemann, J.W., Garcia, A.D., Smeglin, V.A., Marino, F.A., and Eichenbaum, H. (2017). Medial Entorhinal Cortex Selectively Supports Temporal Coding by Hippocampal Neurons. Neuron </w:t>
      </w:r>
      <w:r w:rsidRPr="00944F1B">
        <w:rPr>
          <w:i/>
          <w:iCs/>
          <w:noProof/>
        </w:rPr>
        <w:t>94</w:t>
      </w:r>
      <w:r w:rsidRPr="00944F1B">
        <w:rPr>
          <w:noProof/>
        </w:rPr>
        <w:t>, 677–688.e6.</w:t>
      </w:r>
    </w:p>
    <w:p w14:paraId="1A9C30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Rogan, M.T., Stäubli, U. V., and LeDoux, J.E. (1997). Fear conditioning induces associative long-term potentiation in the amygdala. Nature </w:t>
      </w:r>
      <w:r w:rsidRPr="00944F1B">
        <w:rPr>
          <w:i/>
          <w:iCs/>
          <w:noProof/>
        </w:rPr>
        <w:t>390</w:t>
      </w:r>
      <w:r w:rsidRPr="00944F1B">
        <w:rPr>
          <w:noProof/>
        </w:rPr>
        <w:t>, 604–607.</w:t>
      </w:r>
    </w:p>
    <w:p w14:paraId="74EA5E2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Rogerson, T., Cai, D.J., Frank, A., Sano, Y., Shobe, J., Lopez-Aranda, M.F., and Silva, A.J. (2014). Synaptic tagging during memory allocation. Nat. Rev. Neurosci. </w:t>
      </w:r>
      <w:r w:rsidRPr="00944F1B">
        <w:rPr>
          <w:i/>
          <w:iCs/>
          <w:noProof/>
        </w:rPr>
        <w:t>15</w:t>
      </w:r>
      <w:r w:rsidRPr="00944F1B">
        <w:rPr>
          <w:noProof/>
        </w:rPr>
        <w:t>, 157–169.</w:t>
      </w:r>
    </w:p>
    <w:p w14:paraId="5E2A8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(1996). A theory of hippocampal function in memory. Hippocampus </w:t>
      </w:r>
      <w:r w:rsidRPr="00944F1B">
        <w:rPr>
          <w:i/>
          <w:iCs/>
          <w:noProof/>
        </w:rPr>
        <w:t>6</w:t>
      </w:r>
      <w:r w:rsidRPr="00944F1B">
        <w:rPr>
          <w:noProof/>
        </w:rPr>
        <w:t>, 601–620.</w:t>
      </w:r>
    </w:p>
    <w:p w14:paraId="213F5A2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Stringer, S.M., and Elliot, T. (2006). Entorhinal cortex grid cells can map to hippocampal place cells by competitive learning. Netw. Comput. Neural Syst. </w:t>
      </w:r>
      <w:r w:rsidRPr="00944F1B">
        <w:rPr>
          <w:i/>
          <w:iCs/>
          <w:noProof/>
        </w:rPr>
        <w:t>17</w:t>
      </w:r>
      <w:r w:rsidRPr="00944F1B">
        <w:rPr>
          <w:noProof/>
        </w:rPr>
        <w:t>, 447–465.</w:t>
      </w:r>
    </w:p>
    <w:p w14:paraId="16716B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Roux, L., Hu, B., Eichler, R., Stark, E., and Buzsáki, G. (2017). Sharp wave ripples during learning stabilize the hippocampal spatial map. Nat. Neurosci. </w:t>
      </w:r>
      <w:r w:rsidRPr="00944F1B">
        <w:rPr>
          <w:i/>
          <w:iCs/>
          <w:noProof/>
        </w:rPr>
        <w:t>20</w:t>
      </w:r>
      <w:r w:rsidRPr="00944F1B">
        <w:rPr>
          <w:noProof/>
        </w:rPr>
        <w:t>, 845–853.</w:t>
      </w:r>
    </w:p>
    <w:p w14:paraId="183A7F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Roy, D.S., Kitamura, T., Okuyama, T., Ogawa, S.K., Sun, C., Obata, Y., Yoshiki, A., and Tonegawa, S. (2017). Distinct Neural Circuits for the Formation and Retrieval of Episodic Memories. Cell </w:t>
      </w:r>
      <w:r w:rsidRPr="00944F1B">
        <w:rPr>
          <w:i/>
          <w:iCs/>
          <w:noProof/>
        </w:rPr>
        <w:t>170</w:t>
      </w:r>
      <w:r w:rsidRPr="00944F1B">
        <w:rPr>
          <w:noProof/>
        </w:rPr>
        <w:t>, 1000–1012.e19.</w:t>
      </w:r>
    </w:p>
    <w:p w14:paraId="172B58E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Rubin, A., Geva, N., Sheintuch, L., and Ziv, Y. (2015). Hippocampal ensemble dynamics timestamp events in long-term memory. Elife </w:t>
      </w:r>
      <w:r w:rsidRPr="00944F1B">
        <w:rPr>
          <w:i/>
          <w:iCs/>
          <w:noProof/>
        </w:rPr>
        <w:t>4</w:t>
      </w:r>
      <w:r w:rsidRPr="00944F1B">
        <w:rPr>
          <w:noProof/>
        </w:rPr>
        <w:t>, e12247.</w:t>
      </w:r>
    </w:p>
    <w:p w14:paraId="74FE2F7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Rueckemann, J.W., DiMauro, A.J., Rangel, L.M., Han, X., Boyden, E.S., and Eichenbaum, H. (2016). Transient optogenetic inactivation of the medial entorhinal cortex biases the active population of hippocampal neurons. Hippocampus </w:t>
      </w:r>
      <w:r w:rsidRPr="00944F1B">
        <w:rPr>
          <w:i/>
          <w:iCs/>
          <w:noProof/>
        </w:rPr>
        <w:t>26</w:t>
      </w:r>
      <w:r w:rsidRPr="00944F1B">
        <w:rPr>
          <w:noProof/>
        </w:rPr>
        <w:t>, 246–260.</w:t>
      </w:r>
    </w:p>
    <w:p w14:paraId="566FE61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Ryan, T.J., Roy, D.S., Pignatelli, M., Arons, A., and Tonegawa, S. (2015). Engram cells retain memory under retrograde amnesia. Science </w:t>
      </w:r>
      <w:r w:rsidRPr="00944F1B">
        <w:rPr>
          <w:i/>
          <w:iCs/>
          <w:noProof/>
        </w:rPr>
        <w:t>348</w:t>
      </w:r>
      <w:r w:rsidRPr="00944F1B">
        <w:rPr>
          <w:noProof/>
        </w:rPr>
        <w:t>, 1007–1013.</w:t>
      </w:r>
    </w:p>
    <w:p w14:paraId="1DDBA00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Salz, D.M., Tiganj, Z., Khasnabish, S., Kohley, A., Sheehan, D., Howard, M.W., and Eichenbaum, H. (2016). Time Cells in Hippocampal Area CA3. J. Neurosci. </w:t>
      </w:r>
      <w:r w:rsidRPr="00944F1B">
        <w:rPr>
          <w:i/>
          <w:iCs/>
          <w:noProof/>
        </w:rPr>
        <w:t>36</w:t>
      </w:r>
      <w:r w:rsidRPr="00944F1B">
        <w:rPr>
          <w:noProof/>
        </w:rPr>
        <w:t>, 7476–7484.</w:t>
      </w:r>
    </w:p>
    <w:p w14:paraId="0D962C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Sano, Y., Shobe, J.L., Zhou, M., Huang, S., Shuman, T., Cai, D.J., Golshani, P., Kamata, M., and Silva, A.J. (2014). CREB Regulates Memory Allocation in the Insular Cortex. Curr. Biol. </w:t>
      </w:r>
      <w:r w:rsidRPr="00944F1B">
        <w:rPr>
          <w:i/>
          <w:iCs/>
          <w:noProof/>
        </w:rPr>
        <w:t>24</w:t>
      </w:r>
      <w:r w:rsidRPr="00944F1B">
        <w:rPr>
          <w:noProof/>
        </w:rPr>
        <w:t>, 2833–2837.</w:t>
      </w:r>
    </w:p>
    <w:p w14:paraId="5532C7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Schafe, G.E., and LeDoux, J.E. (2000). Memory consolidation of auditory pavlovian fear conditioning requires protein synthesis and protein kinase A in the amygdala. J. Neurosci. </w:t>
      </w:r>
      <w:r w:rsidRPr="00944F1B">
        <w:rPr>
          <w:i/>
          <w:iCs/>
          <w:noProof/>
        </w:rPr>
        <w:t>20</w:t>
      </w:r>
      <w:r w:rsidRPr="00944F1B">
        <w:rPr>
          <w:noProof/>
        </w:rPr>
        <w:t>, RC96.</w:t>
      </w:r>
    </w:p>
    <w:p w14:paraId="181BA5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Cannova, C.C., Boublil, B.L., Hales, J.B., Mankin, E.A., Brandon, M.P., Leutgeb, J.K., Leibold, C., and Leutgeb, S. (2015). The medial entorhinal cortex is necessary for temporal organization of hippocampal neuronal activity. Nat. Neurosci. </w:t>
      </w:r>
      <w:r w:rsidRPr="00944F1B">
        <w:rPr>
          <w:i/>
          <w:iCs/>
          <w:noProof/>
        </w:rPr>
        <w:t>18</w:t>
      </w:r>
      <w:r w:rsidRPr="00944F1B">
        <w:rPr>
          <w:noProof/>
        </w:rPr>
        <w:t>, 1123–1132.</w:t>
      </w:r>
    </w:p>
    <w:p w14:paraId="77B78D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Boublil, B.L., Hales, J.B., Leutgeb, J.K., and Leutgeb, S. (2018). Hippocampal Global Remapping Can Occur without Input from the Medial Entorhinal Cortex. Cell Rep. </w:t>
      </w:r>
      <w:r w:rsidRPr="00944F1B">
        <w:rPr>
          <w:i/>
          <w:iCs/>
          <w:noProof/>
        </w:rPr>
        <w:t>22</w:t>
      </w:r>
      <w:r w:rsidRPr="00944F1B">
        <w:rPr>
          <w:noProof/>
        </w:rPr>
        <w:t>, 3152–3159.</w:t>
      </w:r>
    </w:p>
    <w:p w14:paraId="57C2A6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Schlichting, M.L., and Preston, A.R. (2017). The Hippocampus and Memory Integration: Building Knowledge to Navigate Future Decisions. In The Hippocampus from Cells to Systems, (Cham: Springer International Publishing), pp. 405–437.</w:t>
      </w:r>
    </w:p>
    <w:p w14:paraId="61728F0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Schmidt, R., Diba, K., Leibold, C., Schmitz, D., Buzsáki, G., and Kempter, R. (2009). Single-Trial Phase Precession in the Hippocampus. J. Neurosci. </w:t>
      </w:r>
      <w:r w:rsidRPr="00944F1B">
        <w:rPr>
          <w:i/>
          <w:iCs/>
          <w:noProof/>
        </w:rPr>
        <w:t>29</w:t>
      </w:r>
      <w:r w:rsidRPr="00944F1B">
        <w:rPr>
          <w:noProof/>
        </w:rPr>
        <w:t>, 13232–13241.</w:t>
      </w:r>
    </w:p>
    <w:p w14:paraId="02E6863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Scoville, W.B., and Milner, B. (1957). Loss of recent memory after bilateral hippocampal lesions. J. Neurol. Neurosurg. Psychiat </w:t>
      </w:r>
      <w:r w:rsidRPr="00944F1B">
        <w:rPr>
          <w:i/>
          <w:iCs/>
          <w:noProof/>
        </w:rPr>
        <w:t>20</w:t>
      </w:r>
      <w:r w:rsidRPr="00944F1B">
        <w:rPr>
          <w:noProof/>
        </w:rPr>
        <w:t>, 103–113.</w:t>
      </w:r>
    </w:p>
    <w:p w14:paraId="60B8CB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Seidenbecher, T., Laxmi, T.R., Stork, O., and Pape, H.-C. (2003). Amygdalar and Hippocampal Theta Rhythm Synchronization During Fear Memory Retrieval. Science (80-. ). </w:t>
      </w:r>
      <w:r w:rsidRPr="00944F1B">
        <w:rPr>
          <w:i/>
          <w:iCs/>
          <w:noProof/>
        </w:rPr>
        <w:t>301</w:t>
      </w:r>
      <w:r w:rsidRPr="00944F1B">
        <w:rPr>
          <w:noProof/>
        </w:rPr>
        <w:t>, 846–850.</w:t>
      </w:r>
    </w:p>
    <w:p w14:paraId="2C73D6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944F1B">
        <w:rPr>
          <w:i/>
          <w:iCs/>
          <w:noProof/>
        </w:rPr>
        <w:t>32</w:t>
      </w:r>
      <w:r w:rsidRPr="00944F1B">
        <w:rPr>
          <w:noProof/>
        </w:rPr>
        <w:t>, 17857–17868.</w:t>
      </w:r>
    </w:p>
    <w:p w14:paraId="72FBE5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Semon, R. (1921). The Mneme (London: George Allen &amp; Unwin).</w:t>
      </w:r>
    </w:p>
    <w:p w14:paraId="449886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Senn, V., Wolff, S.B.E., Herry, C., Grenier, F., Ehrlich, I., Gründemann, J., Fadok, J.P., Müller, C., Letzkus, J.J., and Lüthi, A. (2014). Long-Range Connectivity Defines Behavioral Specificity of Amygdala Neurons. Neuron </w:t>
      </w:r>
      <w:r w:rsidRPr="00944F1B">
        <w:rPr>
          <w:i/>
          <w:iCs/>
          <w:noProof/>
        </w:rPr>
        <w:t>81</w:t>
      </w:r>
      <w:r w:rsidRPr="00944F1B">
        <w:rPr>
          <w:noProof/>
        </w:rPr>
        <w:t>, 428–437.</w:t>
      </w:r>
    </w:p>
    <w:p w14:paraId="2A641A6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and Dombeck, D.A. (2015). Calcium transient prevalence across the dendritic arbour predicts place field properties. Nature </w:t>
      </w:r>
      <w:r w:rsidRPr="00944F1B">
        <w:rPr>
          <w:i/>
          <w:iCs/>
          <w:noProof/>
        </w:rPr>
        <w:t>517</w:t>
      </w:r>
      <w:r w:rsidRPr="00944F1B">
        <w:rPr>
          <w:noProof/>
        </w:rPr>
        <w:t>, 200–204.</w:t>
      </w:r>
    </w:p>
    <w:p w14:paraId="5D5595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Adoff, M.D., and Dombeck, D.A. (2017). Increased Prevalence of Calcium Transients across the Dendritic Arbor during Place Field Formation. Neuron </w:t>
      </w:r>
      <w:r w:rsidRPr="00944F1B">
        <w:rPr>
          <w:i/>
          <w:iCs/>
          <w:noProof/>
        </w:rPr>
        <w:t>96</w:t>
      </w:r>
      <w:r w:rsidRPr="00944F1B">
        <w:rPr>
          <w:noProof/>
        </w:rPr>
        <w:t>, 490–504.</w:t>
      </w:r>
    </w:p>
    <w:p w14:paraId="374C463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Sheintuch, L., Rubin, A., Brande-Eilat, N., Geva, N., Sadeh, N., Pinchasof, O., and Ziv, Y. (2017). Tracking the Same Neurons across Multiple Days in Ca2+ Imaging Data. Cell Rep. </w:t>
      </w:r>
      <w:r w:rsidRPr="00944F1B">
        <w:rPr>
          <w:i/>
          <w:iCs/>
          <w:noProof/>
        </w:rPr>
        <w:t>21</w:t>
      </w:r>
      <w:r w:rsidRPr="00944F1B">
        <w:rPr>
          <w:noProof/>
        </w:rPr>
        <w:t>, 1102–1115.</w:t>
      </w:r>
    </w:p>
    <w:p w14:paraId="042E97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Silva, A.J., Zhou, Y., Rogerson, T., Shobe, J., and Balaji, J. (2009). Molecular and cellular approaches to memory allocation in neural circuits. Science (80-. ). </w:t>
      </w:r>
      <w:r w:rsidRPr="00944F1B">
        <w:rPr>
          <w:i/>
          <w:iCs/>
          <w:noProof/>
        </w:rPr>
        <w:t>326</w:t>
      </w:r>
      <w:r w:rsidRPr="00944F1B">
        <w:rPr>
          <w:noProof/>
        </w:rPr>
        <w:t>, 391–395.</w:t>
      </w:r>
    </w:p>
    <w:p w14:paraId="0A689D1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Singer, A.C., Carr, M.F., Karlsson, M.P., and Frank, L.M. (2013). Hippocampal SWR Activity Predicts Correct Decisions during the Initial Learning of an Alternation Task. Neuron </w:t>
      </w:r>
      <w:r w:rsidRPr="00944F1B">
        <w:rPr>
          <w:i/>
          <w:iCs/>
          <w:noProof/>
        </w:rPr>
        <w:t>77</w:t>
      </w:r>
      <w:r w:rsidRPr="00944F1B">
        <w:rPr>
          <w:noProof/>
        </w:rPr>
        <w:t>, 1163–1173.</w:t>
      </w:r>
    </w:p>
    <w:p w14:paraId="6A5F35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and McNaughton, B.L. (1996). Replay of neuronal firing sequences in rat hippocampus during sleep following spatial experience. Science </w:t>
      </w:r>
      <w:r w:rsidRPr="00944F1B">
        <w:rPr>
          <w:i/>
          <w:iCs/>
          <w:noProof/>
        </w:rPr>
        <w:t>271</w:t>
      </w:r>
      <w:r w:rsidRPr="00944F1B">
        <w:rPr>
          <w:noProof/>
        </w:rPr>
        <w:t>, 1870–1873.</w:t>
      </w:r>
    </w:p>
    <w:p w14:paraId="6194478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McNaughton, B.L., Wilson, M.A., and Barnes, C.A. (1996). Theta phase precession in hippocampal neuronal populations and the compression of temporal sequences. Hippocampus </w:t>
      </w:r>
      <w:r w:rsidRPr="00944F1B">
        <w:rPr>
          <w:i/>
          <w:iCs/>
          <w:noProof/>
        </w:rPr>
        <w:t>6</w:t>
      </w:r>
      <w:r w:rsidRPr="00944F1B">
        <w:rPr>
          <w:noProof/>
        </w:rPr>
        <w:t>, 149–172.</w:t>
      </w:r>
    </w:p>
    <w:p w14:paraId="108963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 and Mizumori, S. (2006). Learning-Related Development of Context-Specific </w:t>
      </w:r>
      <w:r w:rsidRPr="00944F1B">
        <w:rPr>
          <w:noProof/>
        </w:rPr>
        <w:lastRenderedPageBreak/>
        <w:t xml:space="preserve">Neuronal Responses to Places and Events: The Hippocampal Role in Context Processing. J. Neurosci. </w:t>
      </w:r>
      <w:r w:rsidRPr="00944F1B">
        <w:rPr>
          <w:i/>
          <w:iCs/>
          <w:noProof/>
        </w:rPr>
        <w:t>26</w:t>
      </w:r>
      <w:r w:rsidRPr="00944F1B">
        <w:rPr>
          <w:noProof/>
        </w:rPr>
        <w:t>, 3154–3163.</w:t>
      </w:r>
    </w:p>
    <w:p w14:paraId="01B66F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D.M., and Bulkin, D.A. (2014). The form and function of hippocampal context representations. Neurosci. Biobehav. Rev. </w:t>
      </w:r>
      <w:r w:rsidRPr="00944F1B">
        <w:rPr>
          <w:i/>
          <w:iCs/>
          <w:noProof/>
        </w:rPr>
        <w:t>40</w:t>
      </w:r>
      <w:r w:rsidRPr="00944F1B">
        <w:rPr>
          <w:noProof/>
        </w:rPr>
        <w:t>, 52–61.</w:t>
      </w:r>
    </w:p>
    <w:p w14:paraId="4EEC1D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Solstad, T., Moser, E.I., and Einevoll, G.T. (2006). From grid cells to place cells: A mathematical model. Hippocampus </w:t>
      </w:r>
      <w:r w:rsidRPr="00944F1B">
        <w:rPr>
          <w:i/>
          <w:iCs/>
          <w:noProof/>
        </w:rPr>
        <w:t>16</w:t>
      </w:r>
      <w:r w:rsidRPr="00944F1B">
        <w:rPr>
          <w:noProof/>
        </w:rPr>
        <w:t>, 1026–1031.</w:t>
      </w:r>
    </w:p>
    <w:p w14:paraId="5331FED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(1992). Memory and the hippocampus: a synthesis from findings with rats, monkeys, and humans. Psychol. Rev. </w:t>
      </w:r>
      <w:r w:rsidRPr="00944F1B">
        <w:rPr>
          <w:i/>
          <w:iCs/>
          <w:noProof/>
        </w:rPr>
        <w:t>99</w:t>
      </w:r>
      <w:r w:rsidRPr="00944F1B">
        <w:rPr>
          <w:noProof/>
        </w:rPr>
        <w:t>, 195–231.</w:t>
      </w:r>
    </w:p>
    <w:p w14:paraId="400B8F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and Alvarez, P. (1995). Retrograde amnesia and memory consolidation: a neurobiological perspective. Curr. Opin. Neurobiol. </w:t>
      </w:r>
      <w:r w:rsidRPr="00944F1B">
        <w:rPr>
          <w:i/>
          <w:iCs/>
          <w:noProof/>
        </w:rPr>
        <w:t>5</w:t>
      </w:r>
      <w:r w:rsidRPr="00944F1B">
        <w:rPr>
          <w:noProof/>
        </w:rPr>
        <w:t>, 169–177.</w:t>
      </w:r>
    </w:p>
    <w:p w14:paraId="1698565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Squire, L.R., and Zola-Morgan, S. (1991). The Medial Temporal Lobe Memory System Downloaded from.</w:t>
      </w:r>
    </w:p>
    <w:p w14:paraId="6D34D0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Srivastava, N., Hinton, G., Krizhevsky, A., Sutskever, I., and Salakhutdinov, R. (2014). Dropout: A Simple Way to Prevent Neural Networks from Overfitting. J. Mach. Learn. Res. </w:t>
      </w:r>
      <w:r w:rsidRPr="00944F1B">
        <w:rPr>
          <w:i/>
          <w:iCs/>
          <w:noProof/>
        </w:rPr>
        <w:t>15</w:t>
      </w:r>
      <w:r w:rsidRPr="00944F1B">
        <w:rPr>
          <w:noProof/>
        </w:rPr>
        <w:t>, 1929–1958.</w:t>
      </w:r>
    </w:p>
    <w:p w14:paraId="1E3BEF3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Stella, F., Baracskay, P., O’Neill, J., and Csicsvari, J. (2019). Hippocampal Reactivation of Random Trajectories Resembling Brownian Diffusion. Neuron.</w:t>
      </w:r>
    </w:p>
    <w:p w14:paraId="7C55E7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van Strien, N.M., Cappaert, N.L.M., and Witter, M.P. (2009). The anatomy of memory: an interactive overview of the parahippocampal–hippocampal network. Nat. Rev. Neurosci. </w:t>
      </w:r>
      <w:r w:rsidRPr="00944F1B">
        <w:rPr>
          <w:i/>
          <w:iCs/>
          <w:noProof/>
        </w:rPr>
        <w:t>10</w:t>
      </w:r>
      <w:r w:rsidRPr="00944F1B">
        <w:rPr>
          <w:noProof/>
        </w:rPr>
        <w:t>, 272–282.</w:t>
      </w:r>
    </w:p>
    <w:p w14:paraId="069298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Stujenske, J.M., Likhtik, E., Topiwala, M.A., and Gordon, J.A. (2014). Fear and Safety Engage Competing Patterns of Theta-Gamma Coupling in the Basolateral Amygdala. Neuron </w:t>
      </w:r>
      <w:r w:rsidRPr="00944F1B">
        <w:rPr>
          <w:i/>
          <w:iCs/>
          <w:noProof/>
        </w:rPr>
        <w:t>83</w:t>
      </w:r>
      <w:r w:rsidRPr="00944F1B">
        <w:rPr>
          <w:noProof/>
        </w:rPr>
        <w:t>, 919–933.</w:t>
      </w:r>
    </w:p>
    <w:p w14:paraId="40ED15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Sullivan, D.W., Kinsky, N.R., Mau, W., and Eichenbaum, H. (2017). TENASPIS: A fast, accurate, and improved tool for detecting ROIs and calcium transients from in-vivo single photon fluorescence microscopy. In Society for Neuroscience Abstracts, p. #253.08/SS6.</w:t>
      </w:r>
    </w:p>
    <w:p w14:paraId="6264CC5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Sun, Y., Nguyen, A.Q., Nguyen, J.P., Le, L., Saur, D., Choi, J., Callaway, E.M., and Xu, X. (2014). Cell-Type-Specific Circuit Connectivity of Hippocampal CA1 Revealed through Cre-Dependent Rabies Tracing. Cell Rep. </w:t>
      </w:r>
      <w:r w:rsidRPr="00944F1B">
        <w:rPr>
          <w:i/>
          <w:iCs/>
          <w:noProof/>
        </w:rPr>
        <w:t>7</w:t>
      </w:r>
      <w:r w:rsidRPr="00944F1B">
        <w:rPr>
          <w:noProof/>
        </w:rPr>
        <w:t>, 269–280.</w:t>
      </w:r>
    </w:p>
    <w:p w14:paraId="5000C8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Tanaka, K.Z., He, H., Tomar, A., Niisato, K., Huang, A.J.Y., and McHugh, T.J. (2018). The hippocampal engram maps experience but not place. Science </w:t>
      </w:r>
      <w:r w:rsidRPr="00944F1B">
        <w:rPr>
          <w:i/>
          <w:iCs/>
          <w:noProof/>
        </w:rPr>
        <w:t>361</w:t>
      </w:r>
      <w:r w:rsidRPr="00944F1B">
        <w:rPr>
          <w:noProof/>
        </w:rPr>
        <w:t>, 392–397.</w:t>
      </w:r>
    </w:p>
    <w:p w14:paraId="49206EB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944F1B">
        <w:rPr>
          <w:i/>
          <w:iCs/>
          <w:noProof/>
        </w:rPr>
        <w:t>84</w:t>
      </w:r>
      <w:r w:rsidRPr="00944F1B">
        <w:rPr>
          <w:noProof/>
        </w:rPr>
        <w:t>, 1191–1197.</w:t>
      </w:r>
    </w:p>
    <w:p w14:paraId="7C444DB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Taube, J.S., Muller, R.U., and Ranck, J.B. (1990). Head-direction cells recorded from the postsubiculum in freely moving rats. II. Effects of environmental manipulations. J. Neurosci. </w:t>
      </w:r>
      <w:r w:rsidRPr="00944F1B">
        <w:rPr>
          <w:i/>
          <w:iCs/>
          <w:noProof/>
        </w:rPr>
        <w:t>10</w:t>
      </w:r>
      <w:r w:rsidRPr="00944F1B">
        <w:rPr>
          <w:noProof/>
        </w:rPr>
        <w:t>, 436–447.</w:t>
      </w:r>
    </w:p>
    <w:p w14:paraId="6365C97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Taxidis, J., Pnevmatikakis, E., Mylavarapu, A.L., Arora, J.S., Samadian, K.D., Hoffberg, E.A., and Golshani, P. (2018). Emergence of stable sensory and dynamic temporal representations in the hippocampus during working memory. BioRxiv 474510.</w:t>
      </w:r>
    </w:p>
    <w:p w14:paraId="52EE6A0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Terada, S., Sakurai, Y., Nakahara, H., and Fujisawa, S. (2017). Temporal and Rate Coding for Discrete Event Sequences in the Hippocampus. Neuron </w:t>
      </w:r>
      <w:r w:rsidRPr="00944F1B">
        <w:rPr>
          <w:i/>
          <w:iCs/>
          <w:noProof/>
        </w:rPr>
        <w:t>94</w:t>
      </w:r>
      <w:r w:rsidRPr="00944F1B">
        <w:rPr>
          <w:noProof/>
        </w:rPr>
        <w:t>, 1248–1262.e4.</w:t>
      </w:r>
    </w:p>
    <w:p w14:paraId="1F66E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Teyler, T.J., and DiScenna, P. (1986). The hippocampal memory indexing theory. Behav. Neurosci. </w:t>
      </w:r>
      <w:r w:rsidRPr="00944F1B">
        <w:rPr>
          <w:i/>
          <w:iCs/>
          <w:noProof/>
        </w:rPr>
        <w:t>100</w:t>
      </w:r>
      <w:r w:rsidRPr="00944F1B">
        <w:rPr>
          <w:noProof/>
        </w:rPr>
        <w:t>, 147–154.</w:t>
      </w:r>
    </w:p>
    <w:p w14:paraId="49DE8D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Thompson, L.T., and Best, P.J. (1990). Long-term stability of the place-field activity of single units recorded from the dorsal hippocampus of freely behaving rats. Brain Res. </w:t>
      </w:r>
      <w:r w:rsidRPr="00944F1B">
        <w:rPr>
          <w:i/>
          <w:iCs/>
          <w:noProof/>
        </w:rPr>
        <w:t>509</w:t>
      </w:r>
      <w:r w:rsidRPr="00944F1B">
        <w:rPr>
          <w:noProof/>
        </w:rPr>
        <w:t>, 299–308.</w:t>
      </w:r>
    </w:p>
    <w:p w14:paraId="79D547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Tiganj, Z., Hasselmo, M.E., and Howard, M.W. (2015). A simple biophysically plausible model for long time constants in single neurons. Hippocampus </w:t>
      </w:r>
      <w:r w:rsidRPr="00944F1B">
        <w:rPr>
          <w:i/>
          <w:iCs/>
          <w:noProof/>
        </w:rPr>
        <w:t>25</w:t>
      </w:r>
      <w:r w:rsidRPr="00944F1B">
        <w:rPr>
          <w:noProof/>
        </w:rPr>
        <w:t>, 27–37.</w:t>
      </w:r>
    </w:p>
    <w:p w14:paraId="06295ED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Tolman, E.C. (1948). Cognitive maps in rats and men. Psychol. Rev. </w:t>
      </w:r>
      <w:r w:rsidRPr="00944F1B">
        <w:rPr>
          <w:i/>
          <w:iCs/>
          <w:noProof/>
        </w:rPr>
        <w:t>55</w:t>
      </w:r>
      <w:r w:rsidRPr="00944F1B">
        <w:rPr>
          <w:noProof/>
        </w:rPr>
        <w:t>, 189–208.</w:t>
      </w:r>
    </w:p>
    <w:p w14:paraId="7C27AA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Liu, X., Ramirez, S., and Redondo, R. (2015b). Memory Engram Cells Have Come of Age. Neuron </w:t>
      </w:r>
      <w:r w:rsidRPr="00944F1B">
        <w:rPr>
          <w:i/>
          <w:iCs/>
          <w:noProof/>
        </w:rPr>
        <w:t>87</w:t>
      </w:r>
      <w:r w:rsidRPr="00944F1B">
        <w:rPr>
          <w:noProof/>
        </w:rPr>
        <w:t>, 918–931.</w:t>
      </w:r>
    </w:p>
    <w:p w14:paraId="18B885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Pignatelli, M., Roy, D.S., and Ryan, T.J. (2015a). Memory engram storage and retrieval. Curr. Opin. Neurobiol. </w:t>
      </w:r>
      <w:r w:rsidRPr="00944F1B">
        <w:rPr>
          <w:i/>
          <w:iCs/>
          <w:noProof/>
        </w:rPr>
        <w:t>35</w:t>
      </w:r>
      <w:r w:rsidRPr="00944F1B">
        <w:rPr>
          <w:noProof/>
        </w:rPr>
        <w:t>, 101–109.</w:t>
      </w:r>
    </w:p>
    <w:p w14:paraId="79DD8AE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Morrissey, M.D., and Kitamura, T. (2018). The role of engram cells in the systems consolidation of memory. Nat. Rev. Neurosci. </w:t>
      </w:r>
      <w:r w:rsidRPr="00944F1B">
        <w:rPr>
          <w:i/>
          <w:iCs/>
          <w:noProof/>
        </w:rPr>
        <w:t>19</w:t>
      </w:r>
      <w:r w:rsidRPr="00944F1B">
        <w:rPr>
          <w:noProof/>
        </w:rPr>
        <w:t>, 485–498.</w:t>
      </w:r>
    </w:p>
    <w:p w14:paraId="43266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Tovote, P., Fadok, J.P., and Lüthi, A. (2015). Neuronal circuits for fear and anxiety. Nat. Rev. Neurosci. </w:t>
      </w:r>
      <w:r w:rsidRPr="00944F1B">
        <w:rPr>
          <w:i/>
          <w:iCs/>
          <w:noProof/>
        </w:rPr>
        <w:t>16</w:t>
      </w:r>
      <w:r w:rsidRPr="00944F1B">
        <w:rPr>
          <w:noProof/>
        </w:rPr>
        <w:t>, 317–331.</w:t>
      </w:r>
    </w:p>
    <w:p w14:paraId="32C177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Treves, A., and Rolls, E.T. (1994). Computational analysis of the role of the hippocampus in memory. Hippocampus </w:t>
      </w:r>
      <w:r w:rsidRPr="00944F1B">
        <w:rPr>
          <w:i/>
          <w:iCs/>
          <w:noProof/>
        </w:rPr>
        <w:t>4</w:t>
      </w:r>
      <w:r w:rsidRPr="00944F1B">
        <w:rPr>
          <w:noProof/>
        </w:rPr>
        <w:t>, 374–391.</w:t>
      </w:r>
    </w:p>
    <w:p w14:paraId="43015D3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Tronson, N.C., Schrick, C., Guzman, Y.F., Huh, K.H., Srivastava, D.P., Penzes, P., Guedea, A.L., Gao, C., and Radulovic, J. (2009). Segregated Populations of Hippocampal Principal CA1 Neurons Mediating Conditioning and Extinction of Contextual Fear. J. </w:t>
      </w:r>
      <w:r w:rsidRPr="00944F1B">
        <w:rPr>
          <w:noProof/>
        </w:rPr>
        <w:lastRenderedPageBreak/>
        <w:t xml:space="preserve">Neurosci. </w:t>
      </w:r>
      <w:r w:rsidRPr="00944F1B">
        <w:rPr>
          <w:i/>
          <w:iCs/>
          <w:noProof/>
        </w:rPr>
        <w:t>29</w:t>
      </w:r>
      <w:r w:rsidRPr="00944F1B">
        <w:rPr>
          <w:noProof/>
        </w:rPr>
        <w:t>, 3387–3394.</w:t>
      </w:r>
    </w:p>
    <w:p w14:paraId="26617D2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Sasaki, J.M., Tu, T., and Reijmers, L.G. (2013). Fear Extinction Causes Target-Specific Remodeling of Perisomatic Inhibitory Synapses. Neuron </w:t>
      </w:r>
      <w:r w:rsidRPr="00944F1B">
        <w:rPr>
          <w:i/>
          <w:iCs/>
          <w:noProof/>
        </w:rPr>
        <w:t>80</w:t>
      </w:r>
      <w:r w:rsidRPr="00944F1B">
        <w:rPr>
          <w:noProof/>
        </w:rPr>
        <w:t>, 1054–1065.</w:t>
      </w:r>
    </w:p>
    <w:p w14:paraId="050B95F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Perestenko, P. V, van de Ven, G.M., Bratley, C.T., McNamara, C.G., Campo-Urriza, N., Black, S.L., Reijmers, L.G., and Dupret, D. (2016). Recoding a cocaine-place memory engram to a neutral engram in the hippocampus. Nat. Neurosci. </w:t>
      </w:r>
      <w:r w:rsidRPr="00944F1B">
        <w:rPr>
          <w:i/>
          <w:iCs/>
          <w:noProof/>
        </w:rPr>
        <w:t>19</w:t>
      </w:r>
      <w:r w:rsidRPr="00944F1B">
        <w:rPr>
          <w:noProof/>
        </w:rPr>
        <w:t>, 564–567.</w:t>
      </w:r>
    </w:p>
    <w:p w14:paraId="2884F9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Moser, M.-B., and Moser, E.I. (2013). Traces of Experience in the Lateral Entorhinal Cortex. Curr. Biol. </w:t>
      </w:r>
      <w:r w:rsidRPr="00944F1B">
        <w:rPr>
          <w:i/>
          <w:iCs/>
          <w:noProof/>
        </w:rPr>
        <w:t>23</w:t>
      </w:r>
      <w:r w:rsidRPr="00944F1B">
        <w:rPr>
          <w:noProof/>
        </w:rPr>
        <w:t>, 399–405.</w:t>
      </w:r>
    </w:p>
    <w:p w14:paraId="105802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Sugar, J., Lu, L., Wang, C., Knierim, J.J., Moser, M.-B., and Moser, E.I. (2018). Integrating time from experience in the lateral entorhinal cortex. Nature </w:t>
      </w:r>
      <w:r w:rsidRPr="00944F1B">
        <w:rPr>
          <w:i/>
          <w:iCs/>
          <w:noProof/>
        </w:rPr>
        <w:t>561</w:t>
      </w:r>
      <w:r w:rsidRPr="00944F1B">
        <w:rPr>
          <w:noProof/>
        </w:rPr>
        <w:t>, 57–62.</w:t>
      </w:r>
    </w:p>
    <w:p w14:paraId="1B526F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Langston, R.F., Kakeyama, M., Bethus, I., Spooner, P. a, Wood, E.R., Witter, M.P., and Morris, R.G.M. (2007). Schemas and Memory Consolidation. </w:t>
      </w:r>
      <w:r w:rsidRPr="00944F1B">
        <w:rPr>
          <w:i/>
          <w:iCs/>
          <w:noProof/>
        </w:rPr>
        <w:t>316</w:t>
      </w:r>
      <w:r w:rsidRPr="00944F1B">
        <w:rPr>
          <w:noProof/>
        </w:rPr>
        <w:t>, 76–82.</w:t>
      </w:r>
    </w:p>
    <w:p w14:paraId="4487B5D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Takeuchi, T., Kakeyama, M., Kajii, Y., Okuno, H., Tohyama, C., Bito, H., and Morris, R.G.M. (2011). Schema-Dependent Gene Activation and Memory Encoding in Neocortex. Science (80-. ). </w:t>
      </w:r>
      <w:r w:rsidRPr="00944F1B">
        <w:rPr>
          <w:i/>
          <w:iCs/>
          <w:noProof/>
        </w:rPr>
        <w:t>333</w:t>
      </w:r>
      <w:r w:rsidRPr="00944F1B">
        <w:rPr>
          <w:noProof/>
        </w:rPr>
        <w:t>, 891–895.</w:t>
      </w:r>
    </w:p>
    <w:p w14:paraId="25584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Tsien, J.Z., Huerta, P.T., and Tonegawa, S. (1996). The essential role of hippocampal CA1 NMDA receptor-dependent synaptic plasticity in spatial memory. Cell </w:t>
      </w:r>
      <w:r w:rsidRPr="00944F1B">
        <w:rPr>
          <w:i/>
          <w:iCs/>
          <w:noProof/>
        </w:rPr>
        <w:t>87</w:t>
      </w:r>
      <w:r w:rsidRPr="00944F1B">
        <w:rPr>
          <w:noProof/>
        </w:rPr>
        <w:t>, 1327–1338.</w:t>
      </w:r>
    </w:p>
    <w:p w14:paraId="47E808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van de Ven, G.M., Trouche, S., McNamara, C.G., Allen, K., and Dupret, D. (2016). Hippocampal Offline Reactivation Consolidates Recently Formed Cell Assembly Patterns during Sharp Wave-Ripples. Neuron 1–7.</w:t>
      </w:r>
    </w:p>
    <w:p w14:paraId="2BAA79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Villette, V., Malvache, A., Tressard, T., Dupuy, N., and Cossart, R. (2015). Internally Recurring Hippocampal Sequences as a Population Template of Spatiotemporal Information. Neuron </w:t>
      </w:r>
      <w:r w:rsidRPr="00944F1B">
        <w:rPr>
          <w:i/>
          <w:iCs/>
          <w:noProof/>
        </w:rPr>
        <w:t>88</w:t>
      </w:r>
      <w:r w:rsidRPr="00944F1B">
        <w:rPr>
          <w:noProof/>
        </w:rPr>
        <w:t>, 357–366.</w:t>
      </w:r>
    </w:p>
    <w:p w14:paraId="45FF7A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Wallenstein, G. V, Eichenbaum, H., and Hasselmo, M.E. (1998). The hippocampus as an associator of discontiguous events. Trends Neurosci. </w:t>
      </w:r>
      <w:r w:rsidRPr="00944F1B">
        <w:rPr>
          <w:i/>
          <w:iCs/>
          <w:noProof/>
        </w:rPr>
        <w:t>21</w:t>
      </w:r>
      <w:r w:rsidRPr="00944F1B">
        <w:rPr>
          <w:noProof/>
        </w:rPr>
        <w:t>, 317–323.</w:t>
      </w:r>
    </w:p>
    <w:p w14:paraId="751B6C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Wang, Y., Romani, S., Lustig, B., Leonardo, A., and Pastalkova, E. (2015). Theta sequences are essential for internally generated hippocampal firing fields. Nat. Neurosci. </w:t>
      </w:r>
      <w:r w:rsidRPr="00944F1B">
        <w:rPr>
          <w:i/>
          <w:iCs/>
          <w:noProof/>
        </w:rPr>
        <w:t>18</w:t>
      </w:r>
      <w:r w:rsidRPr="00944F1B">
        <w:rPr>
          <w:noProof/>
        </w:rPr>
        <w:t>, 282–288.</w:t>
      </w:r>
    </w:p>
    <w:p w14:paraId="3829CF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Wikenheiser, A.M., and Redish, A.D. (2015). Hippocampal theta sequences reflect current goals. Nat. Neurosci. </w:t>
      </w:r>
      <w:r w:rsidRPr="00944F1B">
        <w:rPr>
          <w:i/>
          <w:iCs/>
          <w:noProof/>
        </w:rPr>
        <w:t>18</w:t>
      </w:r>
      <w:r w:rsidRPr="00944F1B">
        <w:rPr>
          <w:noProof/>
        </w:rPr>
        <w:t>, 289–294.</w:t>
      </w:r>
    </w:p>
    <w:p w14:paraId="3713426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Wilson, M.A., and McNaughton, B.L. (1993). Dynamics of the hippocampal ensemble code for space. Science </w:t>
      </w:r>
      <w:r w:rsidRPr="00944F1B">
        <w:rPr>
          <w:i/>
          <w:iCs/>
          <w:noProof/>
        </w:rPr>
        <w:t>261</w:t>
      </w:r>
      <w:r w:rsidRPr="00944F1B">
        <w:rPr>
          <w:noProof/>
        </w:rPr>
        <w:t>, 1055–1058.</w:t>
      </w:r>
    </w:p>
    <w:p w14:paraId="78E835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(1994). Reactivation of hippocampal ensemble memories during sleep. Science </w:t>
      </w:r>
      <w:r w:rsidRPr="00944F1B">
        <w:rPr>
          <w:i/>
          <w:iCs/>
          <w:noProof/>
        </w:rPr>
        <w:t>265</w:t>
      </w:r>
      <w:r w:rsidRPr="00944F1B">
        <w:rPr>
          <w:noProof/>
        </w:rPr>
        <w:t>, 676–679.</w:t>
      </w:r>
    </w:p>
    <w:p w14:paraId="7F538A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Wintzer, M.E., Boehringer, R., Polygalov, D., and McHugh, T.J. (2014). The Hippocampal CA2 Ensemble Is Sensitive to Contextual Change. J. Neurosci. </w:t>
      </w:r>
      <w:r w:rsidRPr="00944F1B">
        <w:rPr>
          <w:i/>
          <w:iCs/>
          <w:noProof/>
        </w:rPr>
        <w:t>34</w:t>
      </w:r>
      <w:r w:rsidRPr="00944F1B">
        <w:rPr>
          <w:noProof/>
        </w:rPr>
        <w:t>, 3056–3066.</w:t>
      </w:r>
    </w:p>
    <w:p w14:paraId="43008A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Witter, M.P. (1993). Organization of the entorhinal—hippocampal system: A review of current anatomical data. Hippocampus </w:t>
      </w:r>
      <w:r w:rsidRPr="00944F1B">
        <w:rPr>
          <w:i/>
          <w:iCs/>
          <w:noProof/>
        </w:rPr>
        <w:t>3</w:t>
      </w:r>
      <w:r w:rsidRPr="00944F1B">
        <w:rPr>
          <w:noProof/>
        </w:rPr>
        <w:t>, 33–44.</w:t>
      </w:r>
    </w:p>
    <w:p w14:paraId="06CE3A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Wood, E.R., Dudchenko, P. a, Robitsek, R.J., and Eichenbaum, H. (2000). Hippocampal neurons encode information about different types of memory episodes occurring in the same location. Neuron </w:t>
      </w:r>
      <w:r w:rsidRPr="00944F1B">
        <w:rPr>
          <w:i/>
          <w:iCs/>
          <w:noProof/>
        </w:rPr>
        <w:t>27</w:t>
      </w:r>
      <w:r w:rsidRPr="00944F1B">
        <w:rPr>
          <w:noProof/>
        </w:rPr>
        <w:t>, 623–633.</w:t>
      </w:r>
    </w:p>
    <w:p w14:paraId="30B940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Wu, C.-T., Haggerty, D., Kemere, C., and Ji, D. (2017). Hippocampal awake replay in fear memory retrieval. Nat. Neurosci. </w:t>
      </w:r>
      <w:r w:rsidRPr="00944F1B">
        <w:rPr>
          <w:i/>
          <w:iCs/>
          <w:noProof/>
        </w:rPr>
        <w:t>20</w:t>
      </w:r>
      <w:r w:rsidRPr="00944F1B">
        <w:rPr>
          <w:noProof/>
        </w:rPr>
        <w:t>, 571–580.</w:t>
      </w:r>
    </w:p>
    <w:p w14:paraId="4DEED9E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Wyss, J.M., and Van Groen, T. (1992). Connections between the retrosplenial cortex and the hippocampal formation in the rat: A review. Hippocampus </w:t>
      </w:r>
      <w:r w:rsidRPr="00944F1B">
        <w:rPr>
          <w:i/>
          <w:iCs/>
          <w:noProof/>
        </w:rPr>
        <w:t>2</w:t>
      </w:r>
      <w:r w:rsidRPr="00944F1B">
        <w:rPr>
          <w:noProof/>
        </w:rPr>
        <w:t>, 1–11.</w:t>
      </w:r>
    </w:p>
    <w:p w14:paraId="5F2A94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C., Krabbe, S., Gründemann, J., Botta, P., Fadok, J.P., Osakada, F., Saur, D., Grewe, B.F., Schnitzer, M.J., Callaway, E.M., et al. (2016a). Distinct Hippocampal Pathways Mediate Dissociable Roles of Context in Memory Retrieval. Cell </w:t>
      </w:r>
      <w:r w:rsidRPr="00944F1B">
        <w:rPr>
          <w:i/>
          <w:iCs/>
          <w:noProof/>
        </w:rPr>
        <w:t>167</w:t>
      </w:r>
      <w:r w:rsidRPr="00944F1B">
        <w:rPr>
          <w:noProof/>
        </w:rPr>
        <w:t>, 961–972.e16.</w:t>
      </w:r>
    </w:p>
    <w:p w14:paraId="7F88A4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X., Sun, Y., Holmes, T.C., and López, A.J. (2016b). Noncanonical connections between the subiculum and hippocampal CA1. J. Comp. Neurol. </w:t>
      </w:r>
      <w:r w:rsidRPr="00944F1B">
        <w:rPr>
          <w:i/>
          <w:iCs/>
          <w:noProof/>
        </w:rPr>
        <w:t>524</w:t>
      </w:r>
      <w:r w:rsidRPr="00944F1B">
        <w:rPr>
          <w:noProof/>
        </w:rPr>
        <w:t>, 3666–3673.</w:t>
      </w:r>
    </w:p>
    <w:p w14:paraId="382110C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Yang, Y., Wang, Z.-H., Jin, S., Gao, D., Liu, N., Chen, S.-P., Zhang, S., Liu, Q., Liu, E., Wang, X., et al. (2016). Opposite monosynaptic scaling of BLP–vCA1 inputs governs hopefulness- and helplessness-modulated spatial learning and memory. Nat. Commun. </w:t>
      </w:r>
      <w:r w:rsidRPr="00944F1B">
        <w:rPr>
          <w:i/>
          <w:iCs/>
          <w:noProof/>
        </w:rPr>
        <w:t>7</w:t>
      </w:r>
      <w:r w:rsidRPr="00944F1B">
        <w:rPr>
          <w:noProof/>
        </w:rPr>
        <w:t>, 11935.</w:t>
      </w:r>
    </w:p>
    <w:p w14:paraId="678D7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Yassa, M.A., and Stark, C.E.L. (2011). Pattern separation in the hippocampus. Trends Neurosci. </w:t>
      </w:r>
      <w:r w:rsidRPr="00944F1B">
        <w:rPr>
          <w:i/>
          <w:iCs/>
          <w:noProof/>
        </w:rPr>
        <w:t>34</w:t>
      </w:r>
      <w:r w:rsidRPr="00944F1B">
        <w:rPr>
          <w:noProof/>
        </w:rPr>
        <w:t>, 515–525.</w:t>
      </w:r>
    </w:p>
    <w:p w14:paraId="3A02747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944F1B">
        <w:rPr>
          <w:i/>
          <w:iCs/>
          <w:noProof/>
        </w:rPr>
        <w:t>83</w:t>
      </w:r>
      <w:r w:rsidRPr="00944F1B">
        <w:rPr>
          <w:noProof/>
        </w:rPr>
        <w:t>, 722–735.</w:t>
      </w:r>
    </w:p>
    <w:p w14:paraId="0B3B14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Yokose, J., Okubo-Suzuki, R., Nomoto, M., Ohkawa, N., Nishizono, H., Suzuki, A., Matsuo, M., Tsujimura, S., Takahashi, Y., Nagase, M., et al. (2017). Overlapping </w:t>
      </w:r>
      <w:r w:rsidRPr="00944F1B">
        <w:rPr>
          <w:noProof/>
        </w:rPr>
        <w:lastRenderedPageBreak/>
        <w:t xml:space="preserve">memory trace indispensable for linking, but not recalling, individual memories. Science (80-. ). </w:t>
      </w:r>
      <w:r w:rsidRPr="00944F1B">
        <w:rPr>
          <w:i/>
          <w:iCs/>
          <w:noProof/>
        </w:rPr>
        <w:t>355</w:t>
      </w:r>
      <w:r w:rsidRPr="00944F1B">
        <w:rPr>
          <w:noProof/>
        </w:rPr>
        <w:t>, 398–403.</w:t>
      </w:r>
    </w:p>
    <w:p w14:paraId="7484FAB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Young, W.S., Li, J., Wersinger, S.R., and Palkovits, M. (2006). The vasopressin 1b receptor is prominent in the hippocampal area CA2 where it is unaffected by restraint stress or adrenalectomy. Neuroscience </w:t>
      </w:r>
      <w:r w:rsidRPr="00944F1B">
        <w:rPr>
          <w:i/>
          <w:iCs/>
          <w:noProof/>
        </w:rPr>
        <w:t>143</w:t>
      </w:r>
      <w:r w:rsidRPr="00944F1B">
        <w:rPr>
          <w:noProof/>
        </w:rPr>
        <w:t>, 1031–1039.</w:t>
      </w:r>
    </w:p>
    <w:p w14:paraId="2C926CE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Zeithamova, D., Dominick, A.L., and Preston, A.R. (2012). Hippocampal and Ventral Medial Prefrontal Activation during Retrieval-Mediated Learning Supports Novel Inference. Neuron </w:t>
      </w:r>
      <w:r w:rsidRPr="00944F1B">
        <w:rPr>
          <w:i/>
          <w:iCs/>
          <w:noProof/>
        </w:rPr>
        <w:t>75</w:t>
      </w:r>
      <w:r w:rsidRPr="00944F1B">
        <w:rPr>
          <w:noProof/>
        </w:rPr>
        <w:t>, 168–179.</w:t>
      </w:r>
    </w:p>
    <w:p w14:paraId="0867FB7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Zhou, Y., Won, J., Karlsson, M.G., Zhou, M., Rogerson, T., Balaji, J., Neve, R., Poirazi, P., and Silva, A.J. (2009). CREB regulates excitability and the allocation of memory to subsets of neurons in the amygdala. Nat. Neurosci. </w:t>
      </w:r>
      <w:r w:rsidRPr="00944F1B">
        <w:rPr>
          <w:i/>
          <w:iCs/>
          <w:noProof/>
        </w:rPr>
        <w:t>12</w:t>
      </w:r>
      <w:r w:rsidRPr="00944F1B">
        <w:rPr>
          <w:noProof/>
        </w:rPr>
        <w:t>, 1438–1443.</w:t>
      </w:r>
    </w:p>
    <w:p w14:paraId="1825A9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Zielinski, M.C., Tang, W., and Jadhav, S.P. (2018). The role of replay and theta sequences in mediating hippocampal-prefrontal interactions for memory and cognition. Hippocampus.</w:t>
      </w:r>
    </w:p>
    <w:p w14:paraId="77DC5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Ziv, Y., Burns, L.D., Cocker, E.D., Hamel, E.O., Ghosh, K.K., Kitch, L.J., Gamal, A. El, and Schnitzer, M.J. (2013). Long-term dynamics of CA1 hippocampal place codes. Nat. Neurosci. </w:t>
      </w:r>
      <w:r w:rsidRPr="00944F1B">
        <w:rPr>
          <w:i/>
          <w:iCs/>
          <w:noProof/>
        </w:rPr>
        <w:t>16</w:t>
      </w:r>
      <w:r w:rsidRPr="00944F1B">
        <w:rPr>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224" w:name="_Toc415342003"/>
      <w:r>
        <w:lastRenderedPageBreak/>
        <w:t>CURRICULUM VITAE</w:t>
      </w:r>
      <w:bookmarkEnd w:id="224"/>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8"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3D6622D5" w:rsidR="00E62B27" w:rsidRDefault="00E62B27" w:rsidP="001E7358">
            <w:pPr>
              <w:pStyle w:val="NoSpacing"/>
            </w:pPr>
            <w:r>
              <w:t xml:space="preserve">Michael E. Hasselmo, </w:t>
            </w:r>
            <w:ins w:id="225" w:author="Michael Hasselmo" w:date="2019-04-08T23:38:00Z">
              <w:r w:rsidR="001E7358">
                <w:t>D.</w:t>
              </w:r>
            </w:ins>
            <w:r>
              <w:t>Phil.</w:t>
            </w:r>
            <w:del w:id="226" w:author="Michael Hasselmo" w:date="2019-04-08T23:38:00Z">
              <w:r w:rsidDel="001E7358">
                <w:delText>D.</w:delText>
              </w:r>
            </w:del>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C466580"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9" w:author="Michael Hasselmo" w:date="2019-04-08T23:40:00Z" w:initials="MH">
    <w:p w14:paraId="1FD6820F" w14:textId="12BA31C5" w:rsidR="004148BE" w:rsidRDefault="004148BE">
      <w:pPr>
        <w:pStyle w:val="CommentText"/>
      </w:pPr>
      <w:r>
        <w:rPr>
          <w:rStyle w:val="CommentReference"/>
        </w:rPr>
        <w:annotationRef/>
      </w:r>
      <w:r>
        <w:t>Awkward word as a plural noun “focuses”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D6820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47D07" w14:textId="77777777" w:rsidR="00407777" w:rsidRDefault="00407777" w:rsidP="002112A8">
      <w:r>
        <w:separator/>
      </w:r>
    </w:p>
  </w:endnote>
  <w:endnote w:type="continuationSeparator" w:id="0">
    <w:p w14:paraId="66937276" w14:textId="77777777" w:rsidR="00407777" w:rsidRDefault="00407777"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OCR A Std">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4148BE" w:rsidRDefault="004148BE"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148BE" w:rsidRDefault="004148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4148BE" w:rsidRPr="000A05E4" w:rsidRDefault="004148BE"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78754E">
      <w:rPr>
        <w:rStyle w:val="PageNumber"/>
        <w:rFonts w:cs="Times New Roman"/>
        <w:noProof/>
      </w:rPr>
      <w:t>viii</w:t>
    </w:r>
    <w:r w:rsidRPr="000A05E4">
      <w:rPr>
        <w:rStyle w:val="PageNumber"/>
        <w:rFonts w:cs="Times New Roman"/>
      </w:rPr>
      <w:fldChar w:fldCharType="end"/>
    </w:r>
  </w:p>
  <w:p w14:paraId="590ADF32" w14:textId="77777777" w:rsidR="004148BE" w:rsidRDefault="004148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4148BE" w:rsidRDefault="004148B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4148BE" w:rsidRDefault="004148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123C22" w14:textId="77777777" w:rsidR="00407777" w:rsidRDefault="00407777" w:rsidP="002112A8">
      <w:r>
        <w:separator/>
      </w:r>
    </w:p>
  </w:footnote>
  <w:footnote w:type="continuationSeparator" w:id="0">
    <w:p w14:paraId="200AD97D" w14:textId="77777777" w:rsidR="00407777" w:rsidRDefault="00407777" w:rsidP="002112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4148BE" w:rsidRDefault="004148B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148BE" w:rsidRDefault="004148BE"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4148BE" w:rsidRDefault="004148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4148BE" w:rsidRPr="000A05E4" w:rsidRDefault="004148BE"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78754E">
      <w:rPr>
        <w:rStyle w:val="PageNumber"/>
        <w:rFonts w:cs="Times New Roman"/>
        <w:noProof/>
      </w:rPr>
      <w:t>137</w:t>
    </w:r>
    <w:r w:rsidRPr="000A05E4">
      <w:rPr>
        <w:rStyle w:val="PageNumber"/>
        <w:rFonts w:cs="Times New Roman"/>
      </w:rPr>
      <w:fldChar w:fldCharType="end"/>
    </w:r>
  </w:p>
  <w:p w14:paraId="1BCBD2C9" w14:textId="77777777" w:rsidR="004148BE" w:rsidRDefault="004148BE"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4148BE" w:rsidRDefault="004148BE"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148BE" w:rsidRDefault="004148BE"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B7FEA"/>
    <w:rsid w:val="000C0A9E"/>
    <w:rsid w:val="000C1E19"/>
    <w:rsid w:val="000C3EED"/>
    <w:rsid w:val="000C62E0"/>
    <w:rsid w:val="000D2187"/>
    <w:rsid w:val="000D4165"/>
    <w:rsid w:val="000D41D7"/>
    <w:rsid w:val="000D47DF"/>
    <w:rsid w:val="000D4B69"/>
    <w:rsid w:val="000E4810"/>
    <w:rsid w:val="000E66E2"/>
    <w:rsid w:val="000E6772"/>
    <w:rsid w:val="000E7DF7"/>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5FF1"/>
    <w:rsid w:val="001C6B5E"/>
    <w:rsid w:val="001C77C5"/>
    <w:rsid w:val="001D043D"/>
    <w:rsid w:val="001D04E0"/>
    <w:rsid w:val="001D18C3"/>
    <w:rsid w:val="001D25CA"/>
    <w:rsid w:val="001D36F6"/>
    <w:rsid w:val="001D6774"/>
    <w:rsid w:val="001D7D0F"/>
    <w:rsid w:val="001E1273"/>
    <w:rsid w:val="001E1FD6"/>
    <w:rsid w:val="001E4346"/>
    <w:rsid w:val="001E7358"/>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26F1"/>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07777"/>
    <w:rsid w:val="00412410"/>
    <w:rsid w:val="00413ACF"/>
    <w:rsid w:val="004148BE"/>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C0813"/>
    <w:rsid w:val="004C31C1"/>
    <w:rsid w:val="004C51FD"/>
    <w:rsid w:val="004C64DF"/>
    <w:rsid w:val="004C69E6"/>
    <w:rsid w:val="004D50AE"/>
    <w:rsid w:val="004E4EB4"/>
    <w:rsid w:val="004E7BA2"/>
    <w:rsid w:val="004F09A6"/>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1F4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54E"/>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66EA6"/>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E7DDA"/>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2338"/>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C5AED555-9009-495D-BE56-AB0514ADF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william.mau92@gmail.com"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microsoft.com/office/2011/relationships/commentsExtended" Target="commentsExtended.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comments" Target="comment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E7F90-2B02-4D5A-9ABC-1E1CB2520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3215</TotalTime>
  <Pages>201</Pages>
  <Words>290120</Words>
  <Characters>1653687</Characters>
  <Application>Microsoft Office Word</Application>
  <DocSecurity>0</DocSecurity>
  <Lines>13780</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8</cp:revision>
  <cp:lastPrinted>2013-09-12T18:27:00Z</cp:lastPrinted>
  <dcterms:created xsi:type="dcterms:W3CDTF">2019-03-28T02:40:00Z</dcterms:created>
  <dcterms:modified xsi:type="dcterms:W3CDTF">2019-04-24T20:23:00Z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http://www.zotero.org/styles/current-biology</vt:lpwstr>
  </property>
  <property fmtid="{D5CDD505-2E9C-101B-9397-08002B2CF9AE}" pid="12" name="Mendeley Recent Style Name 3_1">
    <vt:lpwstr>Current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