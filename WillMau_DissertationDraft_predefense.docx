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comments.xml" ContentType="application/vnd.openxmlformats-officedocument.wordprocessingml.comment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1ADEC3E" w14:textId="1E24D61E" w:rsidR="00B904AA" w:rsidRDefault="00756A87" w:rsidP="00756A87">
      <w:pPr>
        <w:jc w:val="center"/>
        <w:rPr>
          <w:rFonts w:cs="Times New Roman"/>
        </w:rPr>
      </w:pPr>
      <w:r>
        <w:rPr>
          <w:rFonts w:cs="Times New Roman"/>
        </w:rPr>
        <w:t>BOSTON UNIVERSITY</w:t>
      </w:r>
    </w:p>
    <w:p w14:paraId="24FBA9D8" w14:textId="1BF5C7B7" w:rsidR="003D27EE" w:rsidRDefault="003D27EE" w:rsidP="000A05E4">
      <w:pPr>
        <w:jc w:val="center"/>
        <w:rPr>
          <w:rFonts w:cs="Times New Roman"/>
        </w:rPr>
      </w:pPr>
      <w:r>
        <w:rPr>
          <w:rFonts w:cs="Times New Roman"/>
        </w:rPr>
        <w:t xml:space="preserve">SCHOOL OF </w:t>
      </w:r>
      <w:r w:rsidR="007C2BF3">
        <w:rPr>
          <w:rFonts w:cs="Times New Roman"/>
        </w:rPr>
        <w:t>MEDICINE</w:t>
      </w:r>
    </w:p>
    <w:p w14:paraId="53291583" w14:textId="77777777" w:rsidR="00B904AA" w:rsidRDefault="00B904AA" w:rsidP="00756A87">
      <w:pPr>
        <w:rPr>
          <w:rFonts w:cs="Times New Roman"/>
        </w:rPr>
      </w:pPr>
    </w:p>
    <w:p w14:paraId="6861173B" w14:textId="77777777" w:rsidR="00052860" w:rsidRDefault="00052860" w:rsidP="000A05E4">
      <w:pPr>
        <w:jc w:val="center"/>
        <w:rPr>
          <w:rFonts w:cs="Times New Roman"/>
        </w:rPr>
      </w:pPr>
    </w:p>
    <w:p w14:paraId="1986BBAA" w14:textId="77777777" w:rsidR="003D27EE" w:rsidRDefault="003D27EE" w:rsidP="000A05E4">
      <w:pPr>
        <w:jc w:val="center"/>
        <w:rPr>
          <w:rFonts w:cs="Times New Roman"/>
        </w:rPr>
      </w:pPr>
      <w:r>
        <w:rPr>
          <w:rFonts w:cs="Times New Roman"/>
        </w:rPr>
        <w:t>Dissertation</w:t>
      </w:r>
    </w:p>
    <w:p w14:paraId="6A2B2F9C" w14:textId="77777777" w:rsidR="00B904AA" w:rsidRDefault="00B904AA" w:rsidP="00756A87">
      <w:pPr>
        <w:rPr>
          <w:rFonts w:cs="Times New Roman"/>
        </w:rPr>
      </w:pPr>
    </w:p>
    <w:p w14:paraId="2826F941" w14:textId="77777777" w:rsidR="00B904AA" w:rsidRDefault="00B904AA" w:rsidP="009D547D">
      <w:pPr>
        <w:rPr>
          <w:rFonts w:cs="Times New Roman"/>
        </w:rPr>
      </w:pPr>
    </w:p>
    <w:p w14:paraId="772CF6F6" w14:textId="3C21851F" w:rsidR="00B904AA" w:rsidRDefault="00C653C9" w:rsidP="000A05E4">
      <w:pPr>
        <w:jc w:val="center"/>
        <w:rPr>
          <w:rFonts w:cs="Times New Roman"/>
        </w:rPr>
      </w:pPr>
      <w:r>
        <w:rPr>
          <w:rFonts w:cs="Times New Roman"/>
          <w:b/>
        </w:rPr>
        <w:t xml:space="preserve">NEURAL PATTERNS OF </w:t>
      </w:r>
      <w:r w:rsidR="007528FA">
        <w:rPr>
          <w:rFonts w:cs="Times New Roman"/>
          <w:b/>
        </w:rPr>
        <w:t>HIPPOCAMPUS AND AMYGDALA SUPPORTING MEMORY OVER LONG TIMESPANS</w:t>
      </w:r>
    </w:p>
    <w:p w14:paraId="472E02FF" w14:textId="17E156CE" w:rsidR="00B904AA" w:rsidRDefault="00756A87" w:rsidP="00756A87">
      <w:pPr>
        <w:jc w:val="center"/>
        <w:rPr>
          <w:rFonts w:cs="Times New Roman"/>
        </w:rPr>
      </w:pPr>
      <w:proofErr w:type="gramStart"/>
      <w:r>
        <w:rPr>
          <w:rFonts w:cs="Times New Roman"/>
        </w:rPr>
        <w:t>by</w:t>
      </w:r>
      <w:proofErr w:type="gramEnd"/>
    </w:p>
    <w:p w14:paraId="3032CAC9" w14:textId="77777777" w:rsidR="00B904AA" w:rsidRDefault="00B904AA" w:rsidP="000A05E4">
      <w:pPr>
        <w:jc w:val="center"/>
        <w:rPr>
          <w:rFonts w:cs="Times New Roman"/>
        </w:rPr>
      </w:pPr>
    </w:p>
    <w:p w14:paraId="425D89E1" w14:textId="77777777" w:rsidR="00E111C0" w:rsidRDefault="00E111C0" w:rsidP="000A05E4">
      <w:pPr>
        <w:jc w:val="center"/>
        <w:rPr>
          <w:rFonts w:cs="Times New Roman"/>
        </w:rPr>
      </w:pPr>
    </w:p>
    <w:p w14:paraId="7E0B93EA" w14:textId="77777777" w:rsidR="009D547D" w:rsidRDefault="009D547D" w:rsidP="000A05E4">
      <w:pPr>
        <w:jc w:val="center"/>
        <w:rPr>
          <w:rFonts w:cs="Times New Roman"/>
        </w:rPr>
      </w:pPr>
    </w:p>
    <w:p w14:paraId="279A51CB" w14:textId="0636F3D3" w:rsidR="00B904AA" w:rsidRPr="00756A87" w:rsidRDefault="007C2BF3" w:rsidP="00756A87">
      <w:pPr>
        <w:jc w:val="center"/>
        <w:rPr>
          <w:rFonts w:cs="Times New Roman"/>
          <w:b/>
        </w:rPr>
      </w:pPr>
      <w:r>
        <w:rPr>
          <w:rFonts w:cs="Times New Roman"/>
          <w:b/>
        </w:rPr>
        <w:t>WILLIAM MAU</w:t>
      </w:r>
    </w:p>
    <w:p w14:paraId="6B3AC9C1" w14:textId="4EB52F38" w:rsidR="00B904AA" w:rsidRDefault="003D27EE" w:rsidP="00756A87">
      <w:pPr>
        <w:jc w:val="center"/>
        <w:rPr>
          <w:rFonts w:cs="Times New Roman"/>
        </w:rPr>
      </w:pPr>
      <w:r>
        <w:rPr>
          <w:rFonts w:cs="Times New Roman"/>
        </w:rPr>
        <w:t xml:space="preserve">B.A., </w:t>
      </w:r>
      <w:r w:rsidR="007C2BF3">
        <w:rPr>
          <w:rFonts w:cs="Times New Roman"/>
        </w:rPr>
        <w:t>Cornell University, 2014</w:t>
      </w:r>
    </w:p>
    <w:p w14:paraId="495AEB3F" w14:textId="77777777" w:rsidR="00B904AA" w:rsidRDefault="00B904AA" w:rsidP="000A05E4">
      <w:pPr>
        <w:jc w:val="center"/>
        <w:rPr>
          <w:rFonts w:cs="Times New Roman"/>
        </w:rPr>
      </w:pPr>
    </w:p>
    <w:p w14:paraId="7391007E" w14:textId="77777777" w:rsidR="00756A87" w:rsidRDefault="00756A87" w:rsidP="000A05E4">
      <w:pPr>
        <w:jc w:val="center"/>
        <w:rPr>
          <w:rFonts w:cs="Times New Roman"/>
        </w:rPr>
      </w:pPr>
    </w:p>
    <w:p w14:paraId="147E0A4B" w14:textId="77777777" w:rsidR="00E111C0" w:rsidRDefault="00E111C0" w:rsidP="007528FA">
      <w:pPr>
        <w:rPr>
          <w:rFonts w:cs="Times New Roman"/>
        </w:rPr>
      </w:pPr>
    </w:p>
    <w:p w14:paraId="6640AB3D" w14:textId="6A1908B9" w:rsidR="00B904AA" w:rsidRDefault="003D27EE" w:rsidP="00756A87">
      <w:pPr>
        <w:jc w:val="center"/>
        <w:rPr>
          <w:rFonts w:cs="Times New Roman"/>
        </w:rPr>
      </w:pPr>
      <w:r>
        <w:rPr>
          <w:rFonts w:cs="Times New Roman"/>
        </w:rPr>
        <w:t>Submitte</w:t>
      </w:r>
      <w:r w:rsidR="00756A87">
        <w:rPr>
          <w:rFonts w:cs="Times New Roman"/>
        </w:rPr>
        <w:t>d in partial fulfillment of the</w:t>
      </w:r>
    </w:p>
    <w:p w14:paraId="59F642D6" w14:textId="5D7097BE" w:rsidR="00B904AA" w:rsidRDefault="00756A87" w:rsidP="00756A87">
      <w:pPr>
        <w:jc w:val="center"/>
        <w:rPr>
          <w:rFonts w:cs="Times New Roman"/>
        </w:rPr>
      </w:pPr>
      <w:proofErr w:type="gramStart"/>
      <w:r>
        <w:rPr>
          <w:rFonts w:cs="Times New Roman"/>
        </w:rPr>
        <w:t>requirements</w:t>
      </w:r>
      <w:proofErr w:type="gramEnd"/>
      <w:r>
        <w:rPr>
          <w:rFonts w:cs="Times New Roman"/>
        </w:rPr>
        <w:t xml:space="preserve"> for the degree of</w:t>
      </w:r>
    </w:p>
    <w:p w14:paraId="576EF95C" w14:textId="437A3B80" w:rsidR="00B904AA" w:rsidRDefault="003D27EE" w:rsidP="00756A87">
      <w:pPr>
        <w:jc w:val="center"/>
        <w:rPr>
          <w:rFonts w:cs="Times New Roman"/>
        </w:rPr>
      </w:pPr>
      <w:r>
        <w:rPr>
          <w:rFonts w:cs="Times New Roman"/>
        </w:rPr>
        <w:t>Doctor of</w:t>
      </w:r>
      <w:r w:rsidR="007C2BF3">
        <w:rPr>
          <w:rFonts w:cs="Times New Roman"/>
        </w:rPr>
        <w:t xml:space="preserve"> Philosophy</w:t>
      </w:r>
    </w:p>
    <w:p w14:paraId="7145547B" w14:textId="200081FB" w:rsidR="00052860" w:rsidRDefault="007C2BF3" w:rsidP="000A05E4">
      <w:pPr>
        <w:jc w:val="center"/>
        <w:rPr>
          <w:rFonts w:cs="Times New Roman"/>
        </w:rPr>
      </w:pPr>
      <w:r>
        <w:rPr>
          <w:rFonts w:cs="Times New Roman"/>
        </w:rPr>
        <w:t>2019</w:t>
      </w:r>
      <w:r w:rsidR="00052860">
        <w:rPr>
          <w:rFonts w:cs="Times New Roman"/>
        </w:rPr>
        <w:br w:type="page"/>
      </w:r>
    </w:p>
    <w:p w14:paraId="08B7AE84" w14:textId="77777777" w:rsidR="003D27EE" w:rsidRDefault="003D27EE" w:rsidP="00756A87">
      <w:pPr>
        <w:rPr>
          <w:rFonts w:cs="Times New Roman"/>
        </w:rPr>
      </w:pPr>
    </w:p>
    <w:p w14:paraId="69CC6D4F" w14:textId="77777777" w:rsidR="003246FA" w:rsidRDefault="003246FA" w:rsidP="000A05E4">
      <w:pPr>
        <w:rPr>
          <w:rFonts w:cs="Times New Roman"/>
        </w:rPr>
      </w:pPr>
    </w:p>
    <w:p w14:paraId="44172288" w14:textId="77777777" w:rsidR="00FE4AB8" w:rsidRDefault="00FE4AB8" w:rsidP="000A05E4">
      <w:pPr>
        <w:rPr>
          <w:rFonts w:cs="Times New Roman"/>
        </w:rPr>
      </w:pPr>
    </w:p>
    <w:p w14:paraId="4694A175" w14:textId="77777777" w:rsidR="00FE4AB8" w:rsidRDefault="00FE4AB8" w:rsidP="000A05E4">
      <w:pPr>
        <w:rPr>
          <w:rFonts w:cs="Times New Roman"/>
        </w:rPr>
      </w:pPr>
    </w:p>
    <w:p w14:paraId="4F02EE7A" w14:textId="77777777" w:rsidR="00FE4AB8" w:rsidRDefault="00FE4AB8" w:rsidP="000A05E4">
      <w:pPr>
        <w:rPr>
          <w:rFonts w:cs="Times New Roman"/>
        </w:rPr>
      </w:pPr>
    </w:p>
    <w:p w14:paraId="3E83AA84" w14:textId="77777777" w:rsidR="00FE4AB8" w:rsidRDefault="00FE4AB8" w:rsidP="000A05E4">
      <w:pPr>
        <w:rPr>
          <w:rFonts w:cs="Times New Roman"/>
        </w:rPr>
      </w:pPr>
    </w:p>
    <w:p w14:paraId="5C316EE1" w14:textId="77777777" w:rsidR="00FE4AB8" w:rsidRDefault="00FE4AB8" w:rsidP="000A05E4">
      <w:pPr>
        <w:rPr>
          <w:rFonts w:cs="Times New Roman"/>
        </w:rPr>
      </w:pPr>
    </w:p>
    <w:p w14:paraId="6F77A146" w14:textId="77777777" w:rsidR="00FE4AB8" w:rsidRDefault="00FE4AB8" w:rsidP="000A05E4">
      <w:pPr>
        <w:rPr>
          <w:rFonts w:cs="Times New Roman"/>
        </w:rPr>
      </w:pPr>
    </w:p>
    <w:p w14:paraId="5B72FE14" w14:textId="77777777" w:rsidR="00FE4AB8" w:rsidRDefault="00FE4AB8" w:rsidP="000A05E4">
      <w:pPr>
        <w:rPr>
          <w:rFonts w:cs="Times New Roman"/>
        </w:rPr>
      </w:pPr>
    </w:p>
    <w:p w14:paraId="658A24A6" w14:textId="77777777" w:rsidR="00FE4AB8" w:rsidRDefault="00FE4AB8" w:rsidP="000A05E4">
      <w:pPr>
        <w:rPr>
          <w:rFonts w:cs="Times New Roman"/>
        </w:rPr>
      </w:pPr>
    </w:p>
    <w:p w14:paraId="7FACD6E8" w14:textId="77777777" w:rsidR="00FE4AB8" w:rsidRDefault="00FE4AB8" w:rsidP="000A05E4">
      <w:pPr>
        <w:rPr>
          <w:rFonts w:cs="Times New Roman"/>
        </w:rPr>
      </w:pPr>
    </w:p>
    <w:p w14:paraId="24BD83FC" w14:textId="77777777" w:rsidR="00FE4AB8" w:rsidRDefault="00FE4AB8" w:rsidP="000A05E4">
      <w:pPr>
        <w:rPr>
          <w:rFonts w:cs="Times New Roman"/>
        </w:rPr>
      </w:pPr>
    </w:p>
    <w:p w14:paraId="157D1E36" w14:textId="77777777" w:rsidR="00FE4AB8" w:rsidRDefault="00FE4AB8" w:rsidP="000A05E4">
      <w:pPr>
        <w:rPr>
          <w:rFonts w:cs="Times New Roman"/>
        </w:rPr>
      </w:pPr>
    </w:p>
    <w:p w14:paraId="7BFCB1EA" w14:textId="77777777" w:rsidR="00FE4AB8" w:rsidRDefault="00FE4AB8" w:rsidP="000A05E4">
      <w:pPr>
        <w:rPr>
          <w:rFonts w:cs="Times New Roman"/>
        </w:rPr>
      </w:pPr>
    </w:p>
    <w:p w14:paraId="284255F8" w14:textId="77777777" w:rsidR="00FE4AB8" w:rsidRDefault="00FE4AB8" w:rsidP="000A05E4">
      <w:pPr>
        <w:rPr>
          <w:rFonts w:cs="Times New Roman"/>
        </w:rPr>
      </w:pPr>
    </w:p>
    <w:p w14:paraId="13E8DD98" w14:textId="77777777" w:rsidR="00FE4AB8" w:rsidRDefault="00FE4AB8" w:rsidP="000A05E4">
      <w:pPr>
        <w:rPr>
          <w:rFonts w:cs="Times New Roman"/>
        </w:rPr>
      </w:pPr>
    </w:p>
    <w:p w14:paraId="6789C32B" w14:textId="77777777" w:rsidR="00FE4AB8" w:rsidRDefault="00FE4AB8" w:rsidP="000A05E4">
      <w:pPr>
        <w:rPr>
          <w:rFonts w:cs="Times New Roman"/>
        </w:rPr>
      </w:pPr>
    </w:p>
    <w:p w14:paraId="2B11363E" w14:textId="77777777" w:rsidR="00FE4AB8" w:rsidRDefault="00FE4AB8" w:rsidP="000A05E4">
      <w:pPr>
        <w:rPr>
          <w:rFonts w:cs="Times New Roman"/>
        </w:rPr>
      </w:pPr>
    </w:p>
    <w:p w14:paraId="4E5AB865" w14:textId="77777777" w:rsidR="00FE4AB8" w:rsidRDefault="00FE4AB8" w:rsidP="000A05E4">
      <w:pPr>
        <w:rPr>
          <w:rFonts w:cs="Times New Roman"/>
        </w:rPr>
      </w:pPr>
    </w:p>
    <w:p w14:paraId="0DD0FB06" w14:textId="35F62B37" w:rsidR="003D27EE" w:rsidRDefault="003D27EE">
      <w:pPr>
        <w:tabs>
          <w:tab w:val="left" w:pos="4320"/>
        </w:tabs>
        <w:ind w:left="3960"/>
        <w:rPr>
          <w:rFonts w:cs="Times New Roman"/>
        </w:rPr>
      </w:pPr>
      <w:r w:rsidRPr="00855316">
        <w:rPr>
          <w:rFonts w:ascii="Lucida Grande" w:hAnsi="Lucida Grande" w:cs="Lucida Grande"/>
          <w:b/>
          <w:color w:val="000000"/>
        </w:rPr>
        <w:t>©</w:t>
      </w:r>
      <w:r w:rsidR="003246FA">
        <w:rPr>
          <w:rFonts w:ascii="Lucida Grande" w:hAnsi="Lucida Grande" w:cs="Lucida Grande"/>
          <w:b/>
          <w:color w:val="000000"/>
        </w:rPr>
        <w:tab/>
      </w:r>
      <w:r w:rsidR="007C2BF3">
        <w:rPr>
          <w:rFonts w:cs="Times New Roman"/>
        </w:rPr>
        <w:t>2019</w:t>
      </w:r>
    </w:p>
    <w:p w14:paraId="253AD492" w14:textId="419D269D" w:rsidR="003D27EE" w:rsidRDefault="003246FA">
      <w:pPr>
        <w:tabs>
          <w:tab w:val="left" w:pos="4320"/>
        </w:tabs>
        <w:ind w:left="3960"/>
        <w:rPr>
          <w:rFonts w:cs="Times New Roman"/>
        </w:rPr>
      </w:pPr>
      <w:r>
        <w:rPr>
          <w:rFonts w:cs="Times New Roman"/>
        </w:rPr>
        <w:tab/>
      </w:r>
      <w:r w:rsidR="007C2BF3">
        <w:rPr>
          <w:rFonts w:cs="Times New Roman"/>
        </w:rPr>
        <w:t>WILLIAM MAU</w:t>
      </w:r>
    </w:p>
    <w:p w14:paraId="7233E565" w14:textId="3F3CC39A" w:rsidR="003D27EE" w:rsidRDefault="003246FA" w:rsidP="000A05E4">
      <w:pPr>
        <w:tabs>
          <w:tab w:val="left" w:pos="4320"/>
        </w:tabs>
        <w:ind w:left="3960"/>
        <w:rPr>
          <w:rFonts w:cs="Times New Roman"/>
        </w:rPr>
      </w:pPr>
      <w:r>
        <w:rPr>
          <w:rFonts w:cs="Times New Roman"/>
        </w:rPr>
        <w:tab/>
      </w:r>
      <w:r w:rsidR="00B904AA">
        <w:rPr>
          <w:rFonts w:cs="Times New Roman"/>
        </w:rPr>
        <w:t>All rights reserved</w:t>
      </w:r>
      <w:r w:rsidR="003D27EE">
        <w:rPr>
          <w:rFonts w:cs="Times New Roman"/>
        </w:rPr>
        <w:br w:type="page"/>
      </w:r>
    </w:p>
    <w:p w14:paraId="110AE341" w14:textId="77777777" w:rsidR="003D27EE" w:rsidRDefault="003D27EE" w:rsidP="00E33A14">
      <w:pPr>
        <w:jc w:val="center"/>
        <w:rPr>
          <w:rFonts w:cs="Times New Roman"/>
        </w:rPr>
      </w:pPr>
      <w:r>
        <w:rPr>
          <w:rFonts w:cs="Times New Roman"/>
        </w:rPr>
        <w:lastRenderedPageBreak/>
        <w:t>Approved by</w:t>
      </w:r>
    </w:p>
    <w:p w14:paraId="69BCF1E8" w14:textId="77777777" w:rsidR="003D27EE" w:rsidRDefault="003D27EE" w:rsidP="003D27EE">
      <w:pPr>
        <w:rPr>
          <w:rFonts w:cs="Times New Roman"/>
        </w:rPr>
      </w:pPr>
    </w:p>
    <w:p w14:paraId="10993218" w14:textId="77777777" w:rsidR="003D27EE" w:rsidRDefault="003D27EE" w:rsidP="003D27EE">
      <w:pPr>
        <w:rPr>
          <w:rFonts w:cs="Times New Roman"/>
        </w:rPr>
      </w:pPr>
    </w:p>
    <w:p w14:paraId="602369E8" w14:textId="77777777" w:rsidR="003D27EE" w:rsidRDefault="003D27EE" w:rsidP="003D27EE">
      <w:pPr>
        <w:tabs>
          <w:tab w:val="left" w:pos="1800"/>
        </w:tabs>
        <w:rPr>
          <w:rFonts w:cs="Times New Roman"/>
        </w:rPr>
      </w:pPr>
    </w:p>
    <w:p w14:paraId="7516ACB4" w14:textId="77777777" w:rsidR="00277A3B" w:rsidRDefault="00277A3B" w:rsidP="003D27EE">
      <w:pPr>
        <w:tabs>
          <w:tab w:val="left" w:pos="1800"/>
        </w:tabs>
        <w:rPr>
          <w:rFonts w:cs="Times New Roman"/>
        </w:rPr>
      </w:pPr>
    </w:p>
    <w:p w14:paraId="49A2C30C" w14:textId="77777777" w:rsidR="003D27EE" w:rsidRDefault="003D27EE" w:rsidP="003D27EE">
      <w:pPr>
        <w:tabs>
          <w:tab w:val="left" w:pos="1800"/>
        </w:tabs>
        <w:rPr>
          <w:rFonts w:cs="Times New Roman"/>
        </w:rPr>
      </w:pPr>
    </w:p>
    <w:p w14:paraId="04216E11" w14:textId="77777777" w:rsidR="003D27EE" w:rsidRDefault="003D27EE" w:rsidP="003D27EE">
      <w:pPr>
        <w:tabs>
          <w:tab w:val="left" w:pos="1800"/>
        </w:tabs>
        <w:rPr>
          <w:rFonts w:cs="Times New Roman"/>
        </w:rPr>
      </w:pPr>
      <w:r>
        <w:rPr>
          <w:rFonts w:cs="Times New Roman"/>
        </w:rPr>
        <w:t>First Reader</w:t>
      </w:r>
      <w:r>
        <w:rPr>
          <w:rFonts w:cs="Times New Roman"/>
        </w:rPr>
        <w:tab/>
        <w:t>_________________________________________________________</w:t>
      </w:r>
    </w:p>
    <w:p w14:paraId="11883953" w14:textId="66989475" w:rsidR="003D27EE" w:rsidRDefault="003D27EE" w:rsidP="003D27EE">
      <w:pPr>
        <w:tabs>
          <w:tab w:val="left" w:pos="1800"/>
        </w:tabs>
        <w:rPr>
          <w:rFonts w:cs="Times New Roman"/>
        </w:rPr>
      </w:pPr>
      <w:r>
        <w:rPr>
          <w:rFonts w:cs="Times New Roman"/>
        </w:rPr>
        <w:tab/>
      </w:r>
      <w:r w:rsidR="00075844">
        <w:rPr>
          <w:rFonts w:cs="Times New Roman"/>
        </w:rPr>
        <w:t>Michael E.</w:t>
      </w:r>
      <w:r w:rsidR="000569C9">
        <w:rPr>
          <w:rFonts w:cs="Times New Roman"/>
        </w:rPr>
        <w:t xml:space="preserve"> Hasselmo, </w:t>
      </w:r>
      <w:proofErr w:type="spellStart"/>
      <w:r w:rsidR="000569C9">
        <w:rPr>
          <w:rFonts w:cs="Times New Roman"/>
        </w:rPr>
        <w:t>Phil.</w:t>
      </w:r>
      <w:r w:rsidR="00075844">
        <w:rPr>
          <w:rFonts w:cs="Times New Roman"/>
        </w:rPr>
        <w:t>D</w:t>
      </w:r>
      <w:proofErr w:type="spellEnd"/>
      <w:r w:rsidR="000569C9">
        <w:rPr>
          <w:rFonts w:cs="Times New Roman"/>
        </w:rPr>
        <w:t>.</w:t>
      </w:r>
    </w:p>
    <w:p w14:paraId="320BF301" w14:textId="34EED926" w:rsidR="003D27EE" w:rsidRDefault="003D27EE" w:rsidP="003D27EE">
      <w:pPr>
        <w:tabs>
          <w:tab w:val="left" w:pos="1800"/>
        </w:tabs>
        <w:rPr>
          <w:rFonts w:cs="Times New Roman"/>
        </w:rPr>
      </w:pPr>
      <w:r>
        <w:rPr>
          <w:rFonts w:cs="Times New Roman"/>
        </w:rPr>
        <w:tab/>
        <w:t xml:space="preserve">Professor of </w:t>
      </w:r>
      <w:r w:rsidR="000569C9">
        <w:rPr>
          <w:rFonts w:cs="Times New Roman"/>
        </w:rPr>
        <w:t>Psychological and Brain Sciences</w:t>
      </w:r>
    </w:p>
    <w:p w14:paraId="0F763CA4" w14:textId="77777777" w:rsidR="003D27EE" w:rsidRDefault="003D27EE" w:rsidP="003D27EE">
      <w:pPr>
        <w:tabs>
          <w:tab w:val="left" w:pos="1800"/>
        </w:tabs>
        <w:rPr>
          <w:rFonts w:cs="Times New Roman"/>
        </w:rPr>
      </w:pPr>
    </w:p>
    <w:p w14:paraId="460119CC" w14:textId="77777777" w:rsidR="003D27EE" w:rsidRDefault="003D27EE" w:rsidP="003D27EE">
      <w:pPr>
        <w:tabs>
          <w:tab w:val="left" w:pos="1800"/>
        </w:tabs>
        <w:rPr>
          <w:rFonts w:cs="Times New Roman"/>
        </w:rPr>
      </w:pPr>
    </w:p>
    <w:p w14:paraId="3347861F" w14:textId="77777777" w:rsidR="003D27EE" w:rsidRDefault="003D27EE" w:rsidP="003D27EE">
      <w:pPr>
        <w:tabs>
          <w:tab w:val="left" w:pos="1800"/>
        </w:tabs>
        <w:rPr>
          <w:rFonts w:cs="Times New Roman"/>
        </w:rPr>
      </w:pPr>
      <w:r>
        <w:rPr>
          <w:rFonts w:cs="Times New Roman"/>
        </w:rPr>
        <w:t>Second Reader</w:t>
      </w:r>
      <w:r>
        <w:rPr>
          <w:rFonts w:cs="Times New Roman"/>
        </w:rPr>
        <w:tab/>
        <w:t>_________________________________________________________</w:t>
      </w:r>
    </w:p>
    <w:p w14:paraId="59F11306" w14:textId="4D05B328" w:rsidR="003D27EE" w:rsidRDefault="003D27EE" w:rsidP="003D27EE">
      <w:pPr>
        <w:tabs>
          <w:tab w:val="left" w:pos="1800"/>
        </w:tabs>
        <w:rPr>
          <w:rFonts w:cs="Times New Roman"/>
        </w:rPr>
      </w:pPr>
      <w:r>
        <w:rPr>
          <w:rFonts w:cs="Times New Roman"/>
        </w:rPr>
        <w:tab/>
      </w:r>
      <w:r w:rsidR="00075844">
        <w:rPr>
          <w:rFonts w:cs="Times New Roman"/>
        </w:rPr>
        <w:t>Steve Ramirez</w:t>
      </w:r>
      <w:r>
        <w:rPr>
          <w:rFonts w:cs="Times New Roman"/>
        </w:rPr>
        <w:t>, Ph.D.</w:t>
      </w:r>
    </w:p>
    <w:p w14:paraId="1073BD20" w14:textId="5C9B7433" w:rsidR="003D27EE" w:rsidRDefault="003D27EE" w:rsidP="003D27EE">
      <w:pPr>
        <w:tabs>
          <w:tab w:val="left" w:pos="1800"/>
        </w:tabs>
        <w:rPr>
          <w:rFonts w:cs="Times New Roman"/>
        </w:rPr>
      </w:pPr>
      <w:r>
        <w:rPr>
          <w:rFonts w:cs="Times New Roman"/>
        </w:rPr>
        <w:tab/>
      </w:r>
      <w:r w:rsidR="000569C9">
        <w:rPr>
          <w:rFonts w:cs="Times New Roman"/>
        </w:rPr>
        <w:t>Assistant</w:t>
      </w:r>
      <w:r>
        <w:rPr>
          <w:rFonts w:cs="Times New Roman"/>
        </w:rPr>
        <w:t xml:space="preserve"> Professor of </w:t>
      </w:r>
      <w:r w:rsidR="000569C9">
        <w:rPr>
          <w:rFonts w:cs="Times New Roman"/>
        </w:rPr>
        <w:t>Psychological and Brain Sciences</w:t>
      </w:r>
    </w:p>
    <w:p w14:paraId="432B3656" w14:textId="77777777" w:rsidR="003D27EE" w:rsidRDefault="003D27EE" w:rsidP="003D27EE">
      <w:pPr>
        <w:tabs>
          <w:tab w:val="left" w:pos="1800"/>
        </w:tabs>
        <w:rPr>
          <w:rFonts w:cs="Times New Roman"/>
        </w:rPr>
      </w:pPr>
    </w:p>
    <w:p w14:paraId="6BD0668B" w14:textId="77777777" w:rsidR="003D27EE" w:rsidRDefault="003D27EE" w:rsidP="003D27EE">
      <w:pPr>
        <w:tabs>
          <w:tab w:val="left" w:pos="1800"/>
        </w:tabs>
        <w:rPr>
          <w:rFonts w:cs="Times New Roman"/>
        </w:rPr>
      </w:pPr>
    </w:p>
    <w:p w14:paraId="34FAD284" w14:textId="77777777" w:rsidR="003D27EE" w:rsidRDefault="003D27EE" w:rsidP="003D27EE">
      <w:pPr>
        <w:tabs>
          <w:tab w:val="left" w:pos="1800"/>
        </w:tabs>
        <w:rPr>
          <w:rFonts w:cs="Times New Roman"/>
        </w:rPr>
      </w:pPr>
      <w:r>
        <w:rPr>
          <w:rFonts w:cs="Times New Roman"/>
        </w:rPr>
        <w:t>Third Reader</w:t>
      </w:r>
      <w:r>
        <w:rPr>
          <w:rFonts w:cs="Times New Roman"/>
        </w:rPr>
        <w:tab/>
        <w:t>_________________________________________________________</w:t>
      </w:r>
    </w:p>
    <w:p w14:paraId="156ADAB6" w14:textId="7A16974F" w:rsidR="003D27EE" w:rsidRDefault="003D27EE" w:rsidP="003D27EE">
      <w:pPr>
        <w:tabs>
          <w:tab w:val="left" w:pos="1800"/>
        </w:tabs>
        <w:rPr>
          <w:rFonts w:cs="Times New Roman"/>
        </w:rPr>
      </w:pPr>
      <w:r>
        <w:rPr>
          <w:rFonts w:cs="Times New Roman"/>
        </w:rPr>
        <w:tab/>
      </w:r>
      <w:r w:rsidR="00075844">
        <w:rPr>
          <w:rFonts w:cs="Times New Roman"/>
        </w:rPr>
        <w:t xml:space="preserve">Denise J. </w:t>
      </w:r>
      <w:proofErr w:type="spellStart"/>
      <w:proofErr w:type="gramStart"/>
      <w:r w:rsidR="00075844">
        <w:rPr>
          <w:rFonts w:cs="Times New Roman"/>
        </w:rPr>
        <w:t>Cai</w:t>
      </w:r>
      <w:proofErr w:type="spellEnd"/>
      <w:proofErr w:type="gramEnd"/>
      <w:r>
        <w:rPr>
          <w:rFonts w:cs="Times New Roman"/>
        </w:rPr>
        <w:t>, Ph.D.</w:t>
      </w:r>
    </w:p>
    <w:p w14:paraId="3F5539E8" w14:textId="3D0276DE" w:rsidR="003D27EE" w:rsidRDefault="003D27EE" w:rsidP="003D27EE">
      <w:pPr>
        <w:tabs>
          <w:tab w:val="left" w:pos="1800"/>
        </w:tabs>
        <w:rPr>
          <w:rFonts w:cs="Times New Roman"/>
        </w:rPr>
      </w:pPr>
      <w:r>
        <w:rPr>
          <w:rFonts w:cs="Times New Roman"/>
        </w:rPr>
        <w:tab/>
      </w:r>
      <w:r w:rsidR="00277A3B">
        <w:rPr>
          <w:rFonts w:cs="Times New Roman"/>
        </w:rPr>
        <w:t>Professor of</w:t>
      </w:r>
      <w:r>
        <w:rPr>
          <w:rFonts w:cs="Times New Roman"/>
        </w:rPr>
        <w:t xml:space="preserve"> </w:t>
      </w:r>
      <w:r w:rsidR="008D03C7">
        <w:rPr>
          <w:rFonts w:cs="Times New Roman"/>
        </w:rPr>
        <w:t>Neuroscience</w:t>
      </w:r>
    </w:p>
    <w:p w14:paraId="439B3F31" w14:textId="5364D15B" w:rsidR="003D27EE" w:rsidRDefault="003D27EE" w:rsidP="003D27EE">
      <w:pPr>
        <w:tabs>
          <w:tab w:val="left" w:pos="1800"/>
        </w:tabs>
        <w:rPr>
          <w:rFonts w:cs="Times New Roman"/>
        </w:rPr>
      </w:pPr>
      <w:r>
        <w:rPr>
          <w:rFonts w:cs="Times New Roman"/>
        </w:rPr>
        <w:tab/>
      </w:r>
      <w:r w:rsidR="00075844">
        <w:rPr>
          <w:rFonts w:cs="Times New Roman"/>
        </w:rPr>
        <w:t>Mount Sinai Icahn School of Medicine</w:t>
      </w:r>
    </w:p>
    <w:p w14:paraId="35D40056" w14:textId="77777777" w:rsidR="003D27EE" w:rsidRDefault="003D27EE" w:rsidP="003D27EE">
      <w:pPr>
        <w:tabs>
          <w:tab w:val="left" w:pos="1800"/>
        </w:tabs>
        <w:rPr>
          <w:rFonts w:cs="Times New Roman"/>
        </w:rPr>
      </w:pPr>
    </w:p>
    <w:p w14:paraId="211DAC4D" w14:textId="450FB0EA" w:rsidR="00854675" w:rsidRDefault="00854675">
      <w:pPr>
        <w:rPr>
          <w:rFonts w:cs="Times New Roman"/>
        </w:rPr>
      </w:pPr>
      <w:r>
        <w:rPr>
          <w:rFonts w:cs="Times New Roman"/>
        </w:rPr>
        <w:br w:type="page"/>
      </w:r>
    </w:p>
    <w:p w14:paraId="0602EC02" w14:textId="77777777" w:rsidR="003D27EE" w:rsidRDefault="003D27EE" w:rsidP="003D27EE">
      <w:pPr>
        <w:rPr>
          <w:rFonts w:cs="Times New Roman"/>
        </w:rPr>
      </w:pPr>
    </w:p>
    <w:p w14:paraId="3924CAE4" w14:textId="77777777" w:rsidR="00854675" w:rsidRDefault="00854675" w:rsidP="003D27EE">
      <w:pPr>
        <w:rPr>
          <w:rFonts w:cs="Times New Roman"/>
        </w:rPr>
      </w:pPr>
    </w:p>
    <w:p w14:paraId="53884F37" w14:textId="77777777" w:rsidR="00854675" w:rsidRDefault="00854675" w:rsidP="003D27EE">
      <w:pPr>
        <w:rPr>
          <w:rFonts w:cs="Times New Roman"/>
        </w:rPr>
      </w:pPr>
    </w:p>
    <w:p w14:paraId="2F53C846" w14:textId="77777777" w:rsidR="00854675" w:rsidRDefault="00854675" w:rsidP="003D27EE">
      <w:pPr>
        <w:rPr>
          <w:rFonts w:cs="Times New Roman"/>
        </w:rPr>
      </w:pPr>
    </w:p>
    <w:p w14:paraId="3C36F05C" w14:textId="77777777" w:rsidR="00854675" w:rsidRDefault="00854675" w:rsidP="003D27EE">
      <w:pPr>
        <w:rPr>
          <w:rFonts w:cs="Times New Roman"/>
        </w:rPr>
      </w:pPr>
    </w:p>
    <w:p w14:paraId="4C379ACF" w14:textId="0E017910" w:rsidR="00854675" w:rsidRPr="002051C4" w:rsidRDefault="002051C4" w:rsidP="003D27EE">
      <w:pPr>
        <w:rPr>
          <w:rFonts w:cs="Times New Roman"/>
          <w:i/>
        </w:rPr>
      </w:pPr>
      <w:r>
        <w:rPr>
          <w:rFonts w:cs="Times New Roman"/>
          <w:i/>
        </w:rPr>
        <w:t xml:space="preserve">Perhaps the most concise summary of enlightenment would be: transcending dualism. Now what is dualism? Dualism is the conceptual division of the world into categories…human perception is by nature a dualistic phenomenon—which makes the quest for enlightenment an uphill struggle, to say the least. </w:t>
      </w:r>
    </w:p>
    <w:p w14:paraId="08910527" w14:textId="00FB3204" w:rsidR="00193F22" w:rsidRPr="00193F22" w:rsidRDefault="00193F22" w:rsidP="00193F22">
      <w:pPr>
        <w:jc w:val="right"/>
        <w:rPr>
          <w:rFonts w:cs="Times New Roman"/>
        </w:rPr>
      </w:pPr>
      <w:r>
        <w:rPr>
          <w:rFonts w:cs="Times New Roman"/>
        </w:rPr>
        <w:t xml:space="preserve">-Douglas R. Hofstadter in </w:t>
      </w:r>
      <w:r w:rsidRPr="00193F22">
        <w:rPr>
          <w:rFonts w:cs="Times New Roman"/>
          <w:i/>
        </w:rPr>
        <w:t>Gödel, Escher, Bach: An Eternal Golden Braid</w:t>
      </w:r>
    </w:p>
    <w:p w14:paraId="3E24F181" w14:textId="77777777" w:rsidR="00854675" w:rsidRDefault="00854675" w:rsidP="003D27EE">
      <w:pPr>
        <w:rPr>
          <w:rFonts w:cs="Times New Roman"/>
        </w:rPr>
      </w:pPr>
    </w:p>
    <w:p w14:paraId="1989FD5F" w14:textId="77777777" w:rsidR="00854675" w:rsidRDefault="00854675" w:rsidP="003D27EE">
      <w:pPr>
        <w:rPr>
          <w:rFonts w:cs="Times New Roman"/>
        </w:rPr>
      </w:pPr>
    </w:p>
    <w:p w14:paraId="5DC9E50D" w14:textId="77777777" w:rsidR="00854675" w:rsidRDefault="00854675" w:rsidP="003D27EE">
      <w:pPr>
        <w:rPr>
          <w:rFonts w:cs="Times New Roman"/>
        </w:rPr>
      </w:pPr>
    </w:p>
    <w:p w14:paraId="22AFC57A" w14:textId="77777777" w:rsidR="00854675" w:rsidRDefault="00854675" w:rsidP="003D27EE">
      <w:pPr>
        <w:rPr>
          <w:rFonts w:cs="Times New Roman"/>
        </w:rPr>
      </w:pPr>
    </w:p>
    <w:p w14:paraId="0A67BD46" w14:textId="77777777" w:rsidR="000B2108" w:rsidRDefault="000B2108" w:rsidP="003D27EE">
      <w:pPr>
        <w:tabs>
          <w:tab w:val="left" w:pos="1800"/>
        </w:tabs>
        <w:rPr>
          <w:rFonts w:cs="Times New Roman"/>
        </w:rPr>
        <w:sectPr w:rsidR="000B2108" w:rsidSect="003547DD">
          <w:headerReference w:type="even" r:id="rId9"/>
          <w:footerReference w:type="even" r:id="rId10"/>
          <w:pgSz w:w="12240" w:h="15840"/>
          <w:pgMar w:top="2160" w:right="1440" w:bottom="1440" w:left="2160" w:header="1440" w:footer="1080" w:gutter="0"/>
          <w:cols w:space="720"/>
          <w:docGrid w:linePitch="360"/>
        </w:sectPr>
      </w:pPr>
    </w:p>
    <w:p w14:paraId="44D4D5EB" w14:textId="77777777" w:rsidR="000B2108" w:rsidRPr="000D41D7" w:rsidRDefault="000D41D7" w:rsidP="0072455D">
      <w:pPr>
        <w:pStyle w:val="Heading1"/>
      </w:pPr>
      <w:bookmarkStart w:id="0" w:name="_Toc415341920"/>
      <w:r w:rsidRPr="000D41D7">
        <w:lastRenderedPageBreak/>
        <w:t>DEDICATION</w:t>
      </w:r>
      <w:bookmarkEnd w:id="0"/>
    </w:p>
    <w:p w14:paraId="341F74AF" w14:textId="77777777" w:rsidR="000B2108" w:rsidRDefault="000B2108" w:rsidP="00864EEA">
      <w:pPr>
        <w:jc w:val="center"/>
        <w:rPr>
          <w:rFonts w:cs="Times New Roman"/>
        </w:rPr>
      </w:pPr>
    </w:p>
    <w:p w14:paraId="2A9DE144" w14:textId="77777777" w:rsidR="001126FC" w:rsidRDefault="001126FC" w:rsidP="00864EEA">
      <w:pPr>
        <w:jc w:val="center"/>
        <w:rPr>
          <w:rFonts w:cs="Times New Roman"/>
        </w:rPr>
      </w:pPr>
    </w:p>
    <w:p w14:paraId="05D7BE68" w14:textId="77777777" w:rsidR="001126FC" w:rsidRDefault="001126FC" w:rsidP="00864EEA">
      <w:pPr>
        <w:jc w:val="center"/>
        <w:rPr>
          <w:rFonts w:cs="Times New Roman"/>
        </w:rPr>
      </w:pPr>
    </w:p>
    <w:p w14:paraId="4D008129" w14:textId="77777777" w:rsidR="001126FC" w:rsidRDefault="001126FC" w:rsidP="00864EEA">
      <w:pPr>
        <w:jc w:val="center"/>
        <w:rPr>
          <w:rFonts w:cs="Times New Roman"/>
        </w:rPr>
      </w:pPr>
    </w:p>
    <w:p w14:paraId="35CC2F06" w14:textId="40950EDB" w:rsidR="000B2108" w:rsidRDefault="003547DD" w:rsidP="006C767D">
      <w:pPr>
        <w:jc w:val="center"/>
        <w:rPr>
          <w:rFonts w:cs="Times New Roman"/>
        </w:rPr>
      </w:pPr>
      <w:r>
        <w:rPr>
          <w:rFonts w:cs="Times New Roman"/>
        </w:rPr>
        <w:t>I would like to dedicate this work</w:t>
      </w:r>
      <w:r w:rsidR="000B2108">
        <w:rPr>
          <w:rFonts w:cs="Times New Roman"/>
        </w:rPr>
        <w:t xml:space="preserve"> </w:t>
      </w:r>
      <w:r>
        <w:rPr>
          <w:rFonts w:cs="Times New Roman"/>
        </w:rPr>
        <w:t xml:space="preserve">to </w:t>
      </w:r>
      <w:r w:rsidR="001C4BF5">
        <w:rPr>
          <w:rFonts w:cs="Times New Roman"/>
        </w:rPr>
        <w:t>my parents, without whom I would have nothing</w:t>
      </w:r>
      <w:r>
        <w:rPr>
          <w:rFonts w:cs="Times New Roman"/>
        </w:rPr>
        <w:t>.</w:t>
      </w:r>
      <w:r w:rsidR="001C4BF5">
        <w:rPr>
          <w:rFonts w:cs="Times New Roman"/>
        </w:rPr>
        <w:t xml:space="preserve"> I also dedicate this work to Howard </w:t>
      </w:r>
      <w:proofErr w:type="spellStart"/>
      <w:r w:rsidR="001C4BF5">
        <w:rPr>
          <w:rFonts w:cs="Times New Roman"/>
        </w:rPr>
        <w:t>Eichenbaum</w:t>
      </w:r>
      <w:proofErr w:type="spellEnd"/>
      <w:r w:rsidR="001C4BF5">
        <w:rPr>
          <w:rFonts w:cs="Times New Roman"/>
        </w:rPr>
        <w:t xml:space="preserve">, who shaped my thinking and showed me how to seek truth. </w:t>
      </w:r>
    </w:p>
    <w:p w14:paraId="511EB252" w14:textId="77777777" w:rsidR="00864EEA" w:rsidRDefault="00864EEA" w:rsidP="00864EEA">
      <w:pPr>
        <w:rPr>
          <w:rFonts w:cs="Times New Roman"/>
        </w:rPr>
      </w:pPr>
    </w:p>
    <w:p w14:paraId="7534BDA9" w14:textId="77777777" w:rsidR="000B2108" w:rsidRDefault="000B2108" w:rsidP="00864EEA">
      <w:pPr>
        <w:rPr>
          <w:rFonts w:cs="Times New Roman"/>
        </w:rPr>
      </w:pPr>
      <w:r>
        <w:rPr>
          <w:rFonts w:cs="Times New Roman"/>
        </w:rPr>
        <w:br w:type="page"/>
      </w:r>
    </w:p>
    <w:p w14:paraId="1E20FFF5" w14:textId="6CFC05D8" w:rsidR="000B2108" w:rsidRDefault="000B2108" w:rsidP="0072455D">
      <w:pPr>
        <w:pStyle w:val="Heading1"/>
      </w:pPr>
      <w:bookmarkStart w:id="1" w:name="_Toc415341921"/>
      <w:r w:rsidRPr="000B2108">
        <w:lastRenderedPageBreak/>
        <w:t>ACKNOWLEDGMENTS</w:t>
      </w:r>
      <w:bookmarkEnd w:id="1"/>
    </w:p>
    <w:p w14:paraId="69B59958" w14:textId="06DFBFAB" w:rsidR="009750CA" w:rsidRDefault="009750CA" w:rsidP="00864EEA">
      <w:pPr>
        <w:rPr>
          <w:rFonts w:cs="Times New Roman"/>
        </w:rPr>
      </w:pPr>
      <w:r>
        <w:rPr>
          <w:rFonts w:cs="Times New Roman"/>
        </w:rPr>
        <w:tab/>
        <w:t xml:space="preserve">I’d like to thank Howard </w:t>
      </w:r>
      <w:proofErr w:type="spellStart"/>
      <w:r>
        <w:rPr>
          <w:rFonts w:cs="Times New Roman"/>
        </w:rPr>
        <w:t>Eichenbaum</w:t>
      </w:r>
      <w:proofErr w:type="spellEnd"/>
      <w:r>
        <w:rPr>
          <w:rFonts w:cs="Times New Roman"/>
        </w:rPr>
        <w:t xml:space="preserve"> for taking me on as a student and giving me a shot to succeed. I’ll never know what he saw in me, but being in his lab has taken me from knowing absolutely nothing </w:t>
      </w:r>
      <w:r w:rsidR="00A93A80">
        <w:rPr>
          <w:rFonts w:cs="Times New Roman"/>
        </w:rPr>
        <w:t xml:space="preserve">about how the brain works </w:t>
      </w:r>
      <w:r>
        <w:rPr>
          <w:rFonts w:cs="Times New Roman"/>
        </w:rPr>
        <w:t xml:space="preserve">to knowing maybe a little </w:t>
      </w:r>
      <w:r w:rsidR="00A93A80">
        <w:rPr>
          <w:rFonts w:cs="Times New Roman"/>
        </w:rPr>
        <w:t xml:space="preserve">tiny </w:t>
      </w:r>
      <w:r>
        <w:rPr>
          <w:rFonts w:cs="Times New Roman"/>
        </w:rPr>
        <w:t xml:space="preserve">something. </w:t>
      </w:r>
    </w:p>
    <w:p w14:paraId="0D61335E" w14:textId="518A50F4" w:rsidR="00864EEA" w:rsidRDefault="009750CA" w:rsidP="00864EEA">
      <w:pPr>
        <w:rPr>
          <w:rFonts w:cs="Times New Roman"/>
        </w:rPr>
      </w:pPr>
      <w:r>
        <w:rPr>
          <w:rFonts w:cs="Times New Roman"/>
        </w:rPr>
        <w:tab/>
        <w:t xml:space="preserve"> Next, I’d like to thank </w:t>
      </w:r>
      <w:r w:rsidR="00A93A80">
        <w:rPr>
          <w:rFonts w:cs="Times New Roman"/>
        </w:rPr>
        <w:t>Dave</w:t>
      </w:r>
      <w:r>
        <w:rPr>
          <w:rFonts w:cs="Times New Roman"/>
        </w:rPr>
        <w:t xml:space="preserve"> Sullivan and </w:t>
      </w:r>
      <w:r w:rsidR="00A93A80">
        <w:rPr>
          <w:rFonts w:cs="Times New Roman"/>
        </w:rPr>
        <w:t>Nat</w:t>
      </w:r>
      <w:r>
        <w:rPr>
          <w:rFonts w:cs="Times New Roman"/>
        </w:rPr>
        <w:t xml:space="preserve"> </w:t>
      </w:r>
      <w:proofErr w:type="spellStart"/>
      <w:r>
        <w:rPr>
          <w:rFonts w:cs="Times New Roman"/>
        </w:rPr>
        <w:t>Kinsky</w:t>
      </w:r>
      <w:proofErr w:type="spellEnd"/>
      <w:r>
        <w:rPr>
          <w:rFonts w:cs="Times New Roman"/>
        </w:rPr>
        <w:t xml:space="preserve"> for doing all the </w:t>
      </w:r>
      <w:r w:rsidR="00DD4762">
        <w:rPr>
          <w:rFonts w:cs="Times New Roman"/>
        </w:rPr>
        <w:t>difficult</w:t>
      </w:r>
      <w:r>
        <w:rPr>
          <w:rFonts w:cs="Times New Roman"/>
        </w:rPr>
        <w:t xml:space="preserve"> legwork to get calcium imaging </w:t>
      </w:r>
      <w:r w:rsidR="00A93A80">
        <w:rPr>
          <w:rFonts w:cs="Times New Roman"/>
        </w:rPr>
        <w:t>operational</w:t>
      </w:r>
      <w:r>
        <w:rPr>
          <w:rFonts w:cs="Times New Roman"/>
        </w:rPr>
        <w:t xml:space="preserve"> in the lab. Your persistence and guidance made my life a lot easier. </w:t>
      </w:r>
    </w:p>
    <w:p w14:paraId="28962279" w14:textId="50C160F5" w:rsidR="00856D25" w:rsidRDefault="00856D25" w:rsidP="00864EEA">
      <w:pPr>
        <w:rPr>
          <w:rFonts w:cs="Times New Roman"/>
        </w:rPr>
      </w:pPr>
      <w:r>
        <w:rPr>
          <w:rFonts w:cs="Times New Roman"/>
        </w:rPr>
        <w:tab/>
        <w:t xml:space="preserve">Third, I’d like to thank Joe </w:t>
      </w:r>
      <w:proofErr w:type="spellStart"/>
      <w:r>
        <w:rPr>
          <w:rFonts w:cs="Times New Roman"/>
        </w:rPr>
        <w:t>Zaki</w:t>
      </w:r>
      <w:proofErr w:type="spellEnd"/>
      <w:r>
        <w:rPr>
          <w:rFonts w:cs="Times New Roman"/>
        </w:rPr>
        <w:t xml:space="preserve"> for his huge contributions to Chapter Three. Thank you for </w:t>
      </w:r>
      <w:r w:rsidR="00DD4762">
        <w:rPr>
          <w:rFonts w:cs="Times New Roman"/>
        </w:rPr>
        <w:t xml:space="preserve">jumpstarting and getting me onboard this incredible project, truly impressive for a developing scientist such as yourself. </w:t>
      </w:r>
    </w:p>
    <w:p w14:paraId="04B65D04" w14:textId="1A39BA5A" w:rsidR="009750CA" w:rsidRDefault="009750CA" w:rsidP="00864EEA">
      <w:pPr>
        <w:rPr>
          <w:rFonts w:cs="Times New Roman"/>
        </w:rPr>
      </w:pPr>
      <w:r>
        <w:rPr>
          <w:rFonts w:cs="Times New Roman"/>
        </w:rPr>
        <w:tab/>
      </w:r>
      <w:r w:rsidR="00C14680">
        <w:rPr>
          <w:rFonts w:cs="Times New Roman"/>
        </w:rPr>
        <w:t xml:space="preserve">I’d also like to thank the past and current lab including Daniel Sheehan, Daniel </w:t>
      </w:r>
      <w:proofErr w:type="spellStart"/>
      <w:r w:rsidR="00C14680">
        <w:rPr>
          <w:rFonts w:cs="Times New Roman"/>
        </w:rPr>
        <w:t>Orlin</w:t>
      </w:r>
      <w:proofErr w:type="spellEnd"/>
      <w:r w:rsidR="00C14680">
        <w:rPr>
          <w:rFonts w:cs="Times New Roman"/>
        </w:rPr>
        <w:t xml:space="preserve">, </w:t>
      </w:r>
      <w:r w:rsidR="00A93A80">
        <w:rPr>
          <w:rFonts w:cs="Times New Roman"/>
        </w:rPr>
        <w:t>Jay</w:t>
      </w:r>
      <w:r w:rsidR="00C14680">
        <w:rPr>
          <w:rFonts w:cs="Times New Roman"/>
        </w:rPr>
        <w:t xml:space="preserve"> </w:t>
      </w:r>
      <w:proofErr w:type="spellStart"/>
      <w:r w:rsidR="00C14680">
        <w:rPr>
          <w:rFonts w:cs="Times New Roman"/>
        </w:rPr>
        <w:t>Bladon</w:t>
      </w:r>
      <w:proofErr w:type="spellEnd"/>
      <w:r w:rsidR="00C14680">
        <w:rPr>
          <w:rFonts w:cs="Times New Roman"/>
        </w:rPr>
        <w:t xml:space="preserve">, Sam Levy, Catherine </w:t>
      </w:r>
      <w:proofErr w:type="spellStart"/>
      <w:r w:rsidR="00C14680">
        <w:rPr>
          <w:rFonts w:cs="Times New Roman"/>
        </w:rPr>
        <w:t>Mikkelsen</w:t>
      </w:r>
      <w:proofErr w:type="spellEnd"/>
      <w:r w:rsidR="00C14680">
        <w:rPr>
          <w:rFonts w:cs="Times New Roman"/>
        </w:rPr>
        <w:t xml:space="preserve">, </w:t>
      </w:r>
      <w:r w:rsidR="00E918F7">
        <w:rPr>
          <w:rFonts w:cs="Times New Roman"/>
        </w:rPr>
        <w:t xml:space="preserve">Andy Alexander, Jake </w:t>
      </w:r>
      <w:proofErr w:type="spellStart"/>
      <w:r w:rsidR="00E918F7">
        <w:rPr>
          <w:rFonts w:cs="Times New Roman"/>
        </w:rPr>
        <w:t>Hinman</w:t>
      </w:r>
      <w:proofErr w:type="spellEnd"/>
      <w:r w:rsidR="00E918F7">
        <w:rPr>
          <w:rFonts w:cs="Times New Roman"/>
        </w:rPr>
        <w:t xml:space="preserve">, </w:t>
      </w:r>
      <w:r w:rsidR="00C14680">
        <w:rPr>
          <w:rFonts w:cs="Times New Roman"/>
        </w:rPr>
        <w:t xml:space="preserve">Ryan Place, Jon </w:t>
      </w:r>
      <w:proofErr w:type="spellStart"/>
      <w:r w:rsidR="00C14680">
        <w:rPr>
          <w:rFonts w:cs="Times New Roman"/>
        </w:rPr>
        <w:t>Rueckemann</w:t>
      </w:r>
      <w:proofErr w:type="spellEnd"/>
      <w:r w:rsidR="00C14680">
        <w:rPr>
          <w:rFonts w:cs="Times New Roman"/>
        </w:rPr>
        <w:t xml:space="preserve">, </w:t>
      </w:r>
      <w:r w:rsidR="00A93A80">
        <w:rPr>
          <w:rFonts w:cs="Times New Roman"/>
        </w:rPr>
        <w:t xml:space="preserve">Nick Robinson, and Daniel </w:t>
      </w:r>
      <w:proofErr w:type="spellStart"/>
      <w:r w:rsidR="00A93A80">
        <w:rPr>
          <w:rFonts w:cs="Times New Roman"/>
        </w:rPr>
        <w:t>Salz</w:t>
      </w:r>
      <w:proofErr w:type="spellEnd"/>
      <w:r w:rsidR="00A93A80">
        <w:rPr>
          <w:rFonts w:cs="Times New Roman"/>
        </w:rPr>
        <w:t xml:space="preserve">. Each of you helped in some way whether it was through </w:t>
      </w:r>
      <w:r w:rsidR="00DD4762">
        <w:rPr>
          <w:rFonts w:cs="Times New Roman"/>
        </w:rPr>
        <w:t xml:space="preserve">incredibly </w:t>
      </w:r>
      <w:r w:rsidR="00A93A80">
        <w:rPr>
          <w:rFonts w:cs="Times New Roman"/>
        </w:rPr>
        <w:t xml:space="preserve">insightful conversation or random shenanigans. </w:t>
      </w:r>
    </w:p>
    <w:p w14:paraId="7FB2CEEB" w14:textId="308AF941" w:rsidR="008B1F7C" w:rsidRDefault="008B1F7C" w:rsidP="00864EEA">
      <w:pPr>
        <w:rPr>
          <w:rFonts w:cs="Times New Roman"/>
        </w:rPr>
      </w:pPr>
      <w:r>
        <w:rPr>
          <w:rFonts w:cs="Times New Roman"/>
        </w:rPr>
        <w:tab/>
        <w:t xml:space="preserve">Thank you to my committee members, Mike Hasselmo, Marc Howard, Steve Ramirez, Denise </w:t>
      </w:r>
      <w:proofErr w:type="spellStart"/>
      <w:proofErr w:type="gramStart"/>
      <w:r>
        <w:rPr>
          <w:rFonts w:cs="Times New Roman"/>
        </w:rPr>
        <w:t>Cai</w:t>
      </w:r>
      <w:proofErr w:type="spellEnd"/>
      <w:proofErr w:type="gramEnd"/>
      <w:r>
        <w:rPr>
          <w:rFonts w:cs="Times New Roman"/>
        </w:rPr>
        <w:t xml:space="preserve">, and Ian Davison for their support and mentorship. Overseeing a student is a </w:t>
      </w:r>
      <w:r w:rsidR="00433297">
        <w:rPr>
          <w:rFonts w:cs="Times New Roman"/>
        </w:rPr>
        <w:t>huge</w:t>
      </w:r>
      <w:r>
        <w:rPr>
          <w:rFonts w:cs="Times New Roman"/>
        </w:rPr>
        <w:t xml:space="preserve"> </w:t>
      </w:r>
      <w:r w:rsidR="00433297">
        <w:rPr>
          <w:rFonts w:cs="Times New Roman"/>
        </w:rPr>
        <w:t>responsibility</w:t>
      </w:r>
      <w:r>
        <w:rPr>
          <w:rFonts w:cs="Times New Roman"/>
        </w:rPr>
        <w:t xml:space="preserve">, and I am truly grateful for your attention.  </w:t>
      </w:r>
    </w:p>
    <w:p w14:paraId="4AF36558" w14:textId="3A9A3D05" w:rsidR="00A93A80" w:rsidRDefault="00A93A80" w:rsidP="00864EEA">
      <w:pPr>
        <w:rPr>
          <w:rFonts w:cs="Times New Roman"/>
        </w:rPr>
      </w:pPr>
      <w:r>
        <w:rPr>
          <w:rFonts w:cs="Times New Roman"/>
        </w:rPr>
        <w:tab/>
        <w:t xml:space="preserve">Many thanks to Shelley </w:t>
      </w:r>
      <w:proofErr w:type="spellStart"/>
      <w:r>
        <w:rPr>
          <w:rFonts w:cs="Times New Roman"/>
        </w:rPr>
        <w:t>Russek</w:t>
      </w:r>
      <w:proofErr w:type="spellEnd"/>
      <w:r>
        <w:rPr>
          <w:rFonts w:cs="Times New Roman"/>
        </w:rPr>
        <w:t xml:space="preserve"> and Sandi Grasso for making the Boston University graduate program such a joy to go through. </w:t>
      </w:r>
    </w:p>
    <w:p w14:paraId="7C6B9F37" w14:textId="4873898C" w:rsidR="00A93A80" w:rsidRDefault="00A93A80" w:rsidP="00864EEA">
      <w:pPr>
        <w:rPr>
          <w:rFonts w:cs="Times New Roman"/>
        </w:rPr>
      </w:pPr>
      <w:r>
        <w:rPr>
          <w:rFonts w:cs="Times New Roman"/>
        </w:rPr>
        <w:lastRenderedPageBreak/>
        <w:tab/>
        <w:t xml:space="preserve">Thank you, </w:t>
      </w:r>
      <w:proofErr w:type="spellStart"/>
      <w:r>
        <w:rPr>
          <w:rFonts w:cs="Times New Roman"/>
        </w:rPr>
        <w:t>Winny</w:t>
      </w:r>
      <w:proofErr w:type="spellEnd"/>
      <w:r>
        <w:rPr>
          <w:rFonts w:cs="Times New Roman"/>
        </w:rPr>
        <w:t xml:space="preserve"> </w:t>
      </w:r>
      <w:proofErr w:type="spellStart"/>
      <w:r>
        <w:rPr>
          <w:rFonts w:cs="Times New Roman"/>
        </w:rPr>
        <w:t>Ning</w:t>
      </w:r>
      <w:proofErr w:type="spellEnd"/>
      <w:r>
        <w:rPr>
          <w:rFonts w:cs="Times New Roman"/>
        </w:rPr>
        <w:t xml:space="preserve">, </w:t>
      </w:r>
      <w:proofErr w:type="spellStart"/>
      <w:r>
        <w:rPr>
          <w:rFonts w:cs="Times New Roman"/>
        </w:rPr>
        <w:t>Jiawen</w:t>
      </w:r>
      <w:proofErr w:type="spellEnd"/>
      <w:r>
        <w:rPr>
          <w:rFonts w:cs="Times New Roman"/>
        </w:rPr>
        <w:t xml:space="preserve"> Chen, </w:t>
      </w:r>
      <w:proofErr w:type="spellStart"/>
      <w:r w:rsidR="00DD4762">
        <w:rPr>
          <w:rFonts w:cs="Times New Roman"/>
        </w:rPr>
        <w:t>Nazifa</w:t>
      </w:r>
      <w:proofErr w:type="spellEnd"/>
      <w:r w:rsidR="00DD4762">
        <w:rPr>
          <w:rFonts w:cs="Times New Roman"/>
        </w:rPr>
        <w:t xml:space="preserve"> </w:t>
      </w:r>
      <w:proofErr w:type="spellStart"/>
      <w:r w:rsidR="00DD4762">
        <w:rPr>
          <w:rFonts w:cs="Times New Roman"/>
        </w:rPr>
        <w:t>Haque</w:t>
      </w:r>
      <w:proofErr w:type="spellEnd"/>
      <w:r w:rsidR="00DD4762">
        <w:rPr>
          <w:rFonts w:cs="Times New Roman"/>
        </w:rPr>
        <w:t xml:space="preserve">, </w:t>
      </w:r>
      <w:proofErr w:type="spellStart"/>
      <w:r>
        <w:rPr>
          <w:rFonts w:cs="Times New Roman"/>
        </w:rPr>
        <w:t>Vardhan</w:t>
      </w:r>
      <w:proofErr w:type="spellEnd"/>
      <w:r>
        <w:rPr>
          <w:rFonts w:cs="Times New Roman"/>
        </w:rPr>
        <w:t xml:space="preserve"> </w:t>
      </w:r>
      <w:proofErr w:type="spellStart"/>
      <w:r>
        <w:rPr>
          <w:rFonts w:cs="Times New Roman"/>
        </w:rPr>
        <w:t>Dani</w:t>
      </w:r>
      <w:proofErr w:type="spellEnd"/>
      <w:r>
        <w:rPr>
          <w:rFonts w:cs="Times New Roman"/>
        </w:rPr>
        <w:t xml:space="preserve">, </w:t>
      </w:r>
      <w:r w:rsidR="00ED438C">
        <w:rPr>
          <w:rFonts w:cs="Times New Roman"/>
        </w:rPr>
        <w:t xml:space="preserve">Lara </w:t>
      </w:r>
      <w:proofErr w:type="spellStart"/>
      <w:r w:rsidR="00ED438C">
        <w:rPr>
          <w:rFonts w:cs="Times New Roman"/>
        </w:rPr>
        <w:t>Cardy</w:t>
      </w:r>
      <w:proofErr w:type="spellEnd"/>
      <w:r w:rsidR="00ED438C">
        <w:rPr>
          <w:rFonts w:cs="Times New Roman"/>
        </w:rPr>
        <w:t xml:space="preserve">, </w:t>
      </w:r>
      <w:r>
        <w:rPr>
          <w:rFonts w:cs="Times New Roman"/>
        </w:rPr>
        <w:t xml:space="preserve">and Helen Fawcett for </w:t>
      </w:r>
      <w:r w:rsidR="00433297">
        <w:rPr>
          <w:rFonts w:cs="Times New Roman"/>
        </w:rPr>
        <w:t>your</w:t>
      </w:r>
      <w:r>
        <w:rPr>
          <w:rFonts w:cs="Times New Roman"/>
        </w:rPr>
        <w:t xml:space="preserve"> technical and administrative help. </w:t>
      </w:r>
    </w:p>
    <w:p w14:paraId="28739BFA" w14:textId="5AD97318" w:rsidR="00DD4762" w:rsidRDefault="00A93A80" w:rsidP="00864EEA">
      <w:pPr>
        <w:rPr>
          <w:rFonts w:cs="Times New Roman"/>
        </w:rPr>
      </w:pPr>
      <w:r>
        <w:rPr>
          <w:rFonts w:cs="Times New Roman"/>
        </w:rPr>
        <w:tab/>
        <w:t xml:space="preserve"> </w:t>
      </w:r>
      <w:r w:rsidR="00DD4762">
        <w:rPr>
          <w:rFonts w:cs="Times New Roman"/>
        </w:rPr>
        <w:t xml:space="preserve">Thank you, Jackie Wu for your </w:t>
      </w:r>
      <w:r w:rsidR="00FC0C6A">
        <w:rPr>
          <w:rFonts w:cs="Times New Roman"/>
        </w:rPr>
        <w:t>unwavering</w:t>
      </w:r>
      <w:r w:rsidR="00DD4762">
        <w:rPr>
          <w:rFonts w:cs="Times New Roman"/>
        </w:rPr>
        <w:t xml:space="preserve"> emotional support and </w:t>
      </w:r>
      <w:r w:rsidR="005D32F4">
        <w:rPr>
          <w:rFonts w:cs="Times New Roman"/>
        </w:rPr>
        <w:t>tolerance of</w:t>
      </w:r>
      <w:r w:rsidR="00DD4762">
        <w:rPr>
          <w:rFonts w:cs="Times New Roman"/>
        </w:rPr>
        <w:t xml:space="preserve"> my work hours. </w:t>
      </w:r>
    </w:p>
    <w:p w14:paraId="3821A1B8" w14:textId="0DE066A8" w:rsidR="00A93A80" w:rsidRDefault="00DD4762" w:rsidP="00864EEA">
      <w:pPr>
        <w:rPr>
          <w:rFonts w:cs="Times New Roman"/>
        </w:rPr>
      </w:pPr>
      <w:r>
        <w:rPr>
          <w:rFonts w:cs="Times New Roman"/>
        </w:rPr>
        <w:tab/>
        <w:t xml:space="preserve">Finally, thanks to all my friends and family for </w:t>
      </w:r>
      <w:r w:rsidR="00433297">
        <w:rPr>
          <w:rFonts w:cs="Times New Roman"/>
        </w:rPr>
        <w:t>entertaining my insanity</w:t>
      </w:r>
      <w:r>
        <w:rPr>
          <w:rFonts w:cs="Times New Roman"/>
        </w:rPr>
        <w:t xml:space="preserve"> outside of the lab.  </w:t>
      </w:r>
    </w:p>
    <w:p w14:paraId="29E7B236" w14:textId="77777777" w:rsidR="009750CA" w:rsidRDefault="009750CA" w:rsidP="00864EEA">
      <w:pPr>
        <w:rPr>
          <w:rFonts w:cs="Times New Roman"/>
        </w:rPr>
      </w:pPr>
    </w:p>
    <w:p w14:paraId="180DECF1" w14:textId="77777777" w:rsidR="000D41D7" w:rsidRDefault="000D41D7" w:rsidP="003547DD">
      <w:pPr>
        <w:rPr>
          <w:rFonts w:cs="Times New Roman"/>
        </w:rPr>
      </w:pPr>
      <w:r>
        <w:rPr>
          <w:rFonts w:cs="Times New Roman"/>
        </w:rPr>
        <w:br w:type="page"/>
      </w:r>
    </w:p>
    <w:p w14:paraId="15116453" w14:textId="63B0B468" w:rsidR="000D41D7" w:rsidRDefault="0041536F" w:rsidP="003547DD">
      <w:pPr>
        <w:jc w:val="center"/>
        <w:rPr>
          <w:rFonts w:cs="Times New Roman"/>
        </w:rPr>
      </w:pPr>
      <w:r>
        <w:rPr>
          <w:rFonts w:cs="Times New Roman"/>
          <w:b/>
        </w:rPr>
        <w:lastRenderedPageBreak/>
        <w:t>NEURAL PATTERNS OF HIPPOCAMPUS AND AMYGDALA SUPPORTING MEMORY OVER LONG TIMESPANS</w:t>
      </w:r>
    </w:p>
    <w:p w14:paraId="627C976D" w14:textId="38E21ECC" w:rsidR="003547DD" w:rsidRDefault="007C2BF3" w:rsidP="003547DD">
      <w:pPr>
        <w:jc w:val="center"/>
        <w:rPr>
          <w:rFonts w:cs="Times New Roman"/>
        </w:rPr>
      </w:pPr>
      <w:r>
        <w:rPr>
          <w:rFonts w:cs="Times New Roman"/>
          <w:b/>
        </w:rPr>
        <w:t>WILLIAM MAU</w:t>
      </w:r>
    </w:p>
    <w:p w14:paraId="420ABBD8" w14:textId="57E66F89" w:rsidR="003547DD" w:rsidRPr="00C2116C" w:rsidRDefault="003547DD" w:rsidP="003547DD">
      <w:pPr>
        <w:jc w:val="center"/>
      </w:pPr>
      <w:r>
        <w:rPr>
          <w:rFonts w:cs="Times New Roman"/>
        </w:rPr>
        <w:t xml:space="preserve">Boston University </w:t>
      </w:r>
      <w:r w:rsidR="007C2BF3">
        <w:rPr>
          <w:rFonts w:cs="Times New Roman"/>
        </w:rPr>
        <w:t>School of Medicine</w:t>
      </w:r>
      <w:r w:rsidR="00C2116C">
        <w:rPr>
          <w:rFonts w:cs="Times New Roman"/>
        </w:rPr>
        <w:t>, 2019</w:t>
      </w:r>
    </w:p>
    <w:p w14:paraId="01CAEA66" w14:textId="0C3722F8" w:rsidR="003547DD" w:rsidRDefault="003547DD" w:rsidP="003547DD">
      <w:pPr>
        <w:ind w:left="1800" w:hanging="1800"/>
        <w:rPr>
          <w:rFonts w:cs="Times New Roman"/>
          <w:i/>
        </w:rPr>
      </w:pPr>
      <w:r>
        <w:rPr>
          <w:rFonts w:cs="Times New Roman"/>
        </w:rPr>
        <w:t>Major Professor:</w:t>
      </w:r>
      <w:r>
        <w:rPr>
          <w:rFonts w:cs="Times New Roman"/>
        </w:rPr>
        <w:tab/>
      </w:r>
      <w:r w:rsidR="00065003">
        <w:rPr>
          <w:rFonts w:cs="Times New Roman"/>
        </w:rPr>
        <w:t>Michael E. Hasselmo</w:t>
      </w:r>
      <w:r>
        <w:rPr>
          <w:rFonts w:cs="Times New Roman"/>
        </w:rPr>
        <w:t xml:space="preserve">, </w:t>
      </w:r>
      <w:r w:rsidR="00065003">
        <w:rPr>
          <w:rFonts w:cs="Times New Roman"/>
        </w:rPr>
        <w:t xml:space="preserve">Phil. D. </w:t>
      </w:r>
      <w:r>
        <w:rPr>
          <w:rFonts w:cs="Times New Roman"/>
        </w:rPr>
        <w:t>Professor of</w:t>
      </w:r>
      <w:r w:rsidR="00065003">
        <w:rPr>
          <w:rFonts w:cs="Times New Roman"/>
        </w:rPr>
        <w:t xml:space="preserve"> Psychological and Brain Sciences</w:t>
      </w:r>
      <w:r>
        <w:rPr>
          <w:rFonts w:cs="Times New Roman"/>
        </w:rPr>
        <w:t xml:space="preserve"> </w:t>
      </w:r>
    </w:p>
    <w:p w14:paraId="23443F25" w14:textId="77777777" w:rsidR="00065003" w:rsidRDefault="00065003" w:rsidP="003547DD">
      <w:pPr>
        <w:ind w:left="1800" w:hanging="1800"/>
        <w:rPr>
          <w:rFonts w:cs="Times New Roman"/>
        </w:rPr>
      </w:pPr>
    </w:p>
    <w:p w14:paraId="2D8AB293" w14:textId="77777777" w:rsidR="00864EEA" w:rsidRDefault="00864EEA" w:rsidP="003547DD">
      <w:pPr>
        <w:ind w:left="1800" w:hanging="1800"/>
        <w:rPr>
          <w:rFonts w:cs="Times New Roman"/>
        </w:rPr>
      </w:pPr>
    </w:p>
    <w:p w14:paraId="5B99D342" w14:textId="3E48C330" w:rsidR="003547DD" w:rsidRPr="009D5FA7" w:rsidRDefault="003547DD" w:rsidP="0072455D">
      <w:pPr>
        <w:pStyle w:val="Heading1"/>
      </w:pPr>
      <w:bookmarkStart w:id="2" w:name="_Toc415341922"/>
      <w:r w:rsidRPr="009D5FA7">
        <w:t>ABSTRACT</w:t>
      </w:r>
      <w:bookmarkEnd w:id="2"/>
    </w:p>
    <w:p w14:paraId="34937A64" w14:textId="20E1E7E5" w:rsidR="00864EEA" w:rsidRDefault="00864EEA" w:rsidP="00864EEA">
      <w:pPr>
        <w:rPr>
          <w:rFonts w:cs="Times New Roman"/>
        </w:rPr>
      </w:pPr>
      <w:r>
        <w:rPr>
          <w:rFonts w:cs="Times New Roman"/>
        </w:rPr>
        <w:tab/>
      </w:r>
      <w:r w:rsidR="00130E5B">
        <w:rPr>
          <w:rFonts w:cs="Times New Roman"/>
        </w:rPr>
        <w:t xml:space="preserve">Memory, by definition, is an imperfect record of events arranged in time and space. When dealing with the storage of memories, the brain is faced with a predicament: it must </w:t>
      </w:r>
      <w:r w:rsidR="00895B25">
        <w:rPr>
          <w:rFonts w:cs="Times New Roman"/>
        </w:rPr>
        <w:t>retain an acceptably faithful facsimile of transpired events while simultaneously permitting inevitable modification</w:t>
      </w:r>
      <w:r w:rsidR="00E67F38">
        <w:rPr>
          <w:rFonts w:cs="Times New Roman"/>
        </w:rPr>
        <w:t>s</w:t>
      </w:r>
      <w:r w:rsidR="00895B25">
        <w:rPr>
          <w:rFonts w:cs="Times New Roman"/>
        </w:rPr>
        <w:t xml:space="preserve"> to accommodate learning</w:t>
      </w:r>
      <w:r w:rsidR="00433297">
        <w:rPr>
          <w:rFonts w:cs="Times New Roman"/>
        </w:rPr>
        <w:t xml:space="preserve"> new information</w:t>
      </w:r>
      <w:r w:rsidR="00895B25">
        <w:rPr>
          <w:rFonts w:cs="Times New Roman"/>
        </w:rPr>
        <w:t xml:space="preserve">. In this thesis, I first review contemporary theories of how memories can be stored in a neural substrate within the hippocampus, particularly in regards to how they can be arranged in time. Next, </w:t>
      </w:r>
      <w:r w:rsidR="00E67F38">
        <w:rPr>
          <w:rFonts w:cs="Times New Roman"/>
        </w:rPr>
        <w:t xml:space="preserve">using </w:t>
      </w:r>
      <w:r w:rsidR="00E67F38">
        <w:rPr>
          <w:rFonts w:cs="Times New Roman"/>
          <w:i/>
        </w:rPr>
        <w:t xml:space="preserve">in vivo </w:t>
      </w:r>
      <w:r w:rsidR="00E67F38">
        <w:rPr>
          <w:rFonts w:cs="Times New Roman"/>
        </w:rPr>
        <w:t xml:space="preserve">calcium imaging, </w:t>
      </w:r>
      <w:r w:rsidR="00895B25">
        <w:rPr>
          <w:rFonts w:cs="Times New Roman"/>
        </w:rPr>
        <w:t xml:space="preserve">I detail </w:t>
      </w:r>
      <w:r w:rsidR="00C0463C">
        <w:rPr>
          <w:rFonts w:cs="Times New Roman"/>
        </w:rPr>
        <w:t xml:space="preserve">how </w:t>
      </w:r>
      <w:r w:rsidR="00895B25">
        <w:rPr>
          <w:rFonts w:cs="Times New Roman"/>
        </w:rPr>
        <w:t>hippocampal “time cell” sequences could support encodi</w:t>
      </w:r>
      <w:r w:rsidR="00E67F38">
        <w:rPr>
          <w:rFonts w:cs="Times New Roman"/>
        </w:rPr>
        <w:t>ng of behavioral events along multiple temporal dimensions</w:t>
      </w:r>
      <w:r w:rsidR="00895B25">
        <w:rPr>
          <w:rFonts w:cs="Times New Roman"/>
        </w:rPr>
        <w:t>. In this study, I trained mice to run in place on a treadmill, thereby measuring single-cell activity in CA1 as a function</w:t>
      </w:r>
      <w:r w:rsidR="00E67F38">
        <w:rPr>
          <w:rFonts w:cs="Times New Roman"/>
        </w:rPr>
        <w:t xml:space="preserve"> of time. Neurons in CA1 formed sequences, each cell firing one after another as if forming a scaffold upon which memories can be laid. These sequences were relatively </w:t>
      </w:r>
      <w:proofErr w:type="gramStart"/>
      <w:r w:rsidR="00E67F38">
        <w:rPr>
          <w:rFonts w:cs="Times New Roman"/>
        </w:rPr>
        <w:t>well-preserved</w:t>
      </w:r>
      <w:proofErr w:type="gramEnd"/>
      <w:r w:rsidR="00E67F38">
        <w:rPr>
          <w:rFonts w:cs="Times New Roman"/>
        </w:rPr>
        <w:t xml:space="preserve"> over a period of four days, satisfying the first requirement that information must be stored for a memory to persist. Additionally, </w:t>
      </w:r>
      <w:r w:rsidR="00E67F38">
        <w:rPr>
          <w:rFonts w:cs="Times New Roman"/>
        </w:rPr>
        <w:lastRenderedPageBreak/>
        <w:t xml:space="preserve">these sequences also changed over time, which may be revealing a mechanism for how memories can change over time to assimilate new information. In the next experiment, I describe a collaborative project where we used immunohistochemistry, </w:t>
      </w:r>
      <w:proofErr w:type="spellStart"/>
      <w:r w:rsidR="00E67F38">
        <w:rPr>
          <w:rFonts w:cs="Times New Roman"/>
        </w:rPr>
        <w:t>optogenetics</w:t>
      </w:r>
      <w:proofErr w:type="spellEnd"/>
      <w:r w:rsidR="00E67F38">
        <w:rPr>
          <w:rFonts w:cs="Times New Roman"/>
        </w:rPr>
        <w:t xml:space="preserve">, and calcium imaging to investigate the long-term dynamics of a fear memory. After mice </w:t>
      </w:r>
      <w:r w:rsidR="003A6A21">
        <w:rPr>
          <w:rFonts w:cs="Times New Roman"/>
        </w:rPr>
        <w:t xml:space="preserve">initially </w:t>
      </w:r>
      <w:r w:rsidR="00E67F38">
        <w:rPr>
          <w:rFonts w:cs="Times New Roman"/>
        </w:rPr>
        <w:t>associate</w:t>
      </w:r>
      <w:r w:rsidR="003A6A21">
        <w:rPr>
          <w:rFonts w:cs="Times New Roman"/>
        </w:rPr>
        <w:t>d</w:t>
      </w:r>
      <w:r w:rsidR="00E67F38">
        <w:rPr>
          <w:rFonts w:cs="Times New Roman"/>
        </w:rPr>
        <w:t xml:space="preserve"> a context with an aversive stimulus, they were placed in the same context over two days where they gradually relearned </w:t>
      </w:r>
      <w:r w:rsidR="003A6A21">
        <w:rPr>
          <w:rFonts w:cs="Times New Roman"/>
        </w:rPr>
        <w:t xml:space="preserve">that the context was harmless. This produced molecular and neurophysiological signatures consistent with memory modification. However, after re-triggering fear, mice reverted to fearful expression with </w:t>
      </w:r>
      <w:r w:rsidR="00433297">
        <w:rPr>
          <w:rFonts w:cs="Times New Roman"/>
        </w:rPr>
        <w:t>commensurate</w:t>
      </w:r>
      <w:r w:rsidR="003A6A21">
        <w:rPr>
          <w:rFonts w:cs="Times New Roman"/>
        </w:rPr>
        <w:t xml:space="preserve"> neural correlates. </w:t>
      </w:r>
      <w:r w:rsidR="00E957DB">
        <w:rPr>
          <w:rFonts w:cs="Times New Roman"/>
        </w:rPr>
        <w:t xml:space="preserve">Using </w:t>
      </w:r>
      <w:proofErr w:type="spellStart"/>
      <w:r w:rsidR="00E957DB">
        <w:rPr>
          <w:rFonts w:cs="Times New Roman"/>
        </w:rPr>
        <w:t>optogenetics</w:t>
      </w:r>
      <w:proofErr w:type="spellEnd"/>
      <w:r w:rsidR="00E957DB">
        <w:rPr>
          <w:rFonts w:cs="Times New Roman"/>
        </w:rPr>
        <w:t xml:space="preserve">, these behaviors could also be reliably suppressed. Finally, I conclude by synthesizing these findings with hippocampal literature on sequence formation and consolidation by proposing a holistic view of how these features can support episodic memory. </w:t>
      </w:r>
    </w:p>
    <w:p w14:paraId="055F7A42" w14:textId="77777777" w:rsidR="00864EEA" w:rsidRDefault="00864EEA">
      <w:pPr>
        <w:rPr>
          <w:rFonts w:cs="Times New Roman"/>
        </w:rPr>
      </w:pPr>
      <w:r>
        <w:rPr>
          <w:rFonts w:cs="Times New Roman"/>
        </w:rPr>
        <w:br w:type="page"/>
      </w:r>
    </w:p>
    <w:p w14:paraId="664A6BCC" w14:textId="02461D55" w:rsidR="00864EEA" w:rsidRDefault="00864EEA" w:rsidP="0072455D">
      <w:pPr>
        <w:pStyle w:val="Heading1"/>
      </w:pPr>
      <w:bookmarkStart w:id="3" w:name="_Toc415341923"/>
      <w:r>
        <w:lastRenderedPageBreak/>
        <w:t>PREFACE</w:t>
      </w:r>
      <w:bookmarkEnd w:id="3"/>
    </w:p>
    <w:p w14:paraId="21266BD1" w14:textId="71A40F49" w:rsidR="00864EEA" w:rsidRPr="003F4E59" w:rsidRDefault="003F4E59" w:rsidP="009B2F28">
      <w:pPr>
        <w:ind w:firstLine="720"/>
        <w:rPr>
          <w:rFonts w:cs="Times New Roman"/>
        </w:rPr>
      </w:pPr>
      <w:proofErr w:type="gramStart"/>
      <w:r>
        <w:rPr>
          <w:rFonts w:cs="Times New Roman"/>
        </w:rPr>
        <w:t xml:space="preserve">The work presented in this thesis was inspired by my </w:t>
      </w:r>
      <w:r w:rsidR="00137AE9">
        <w:rPr>
          <w:rFonts w:cs="Times New Roman"/>
        </w:rPr>
        <w:t>dual background in biology and psychology</w:t>
      </w:r>
      <w:proofErr w:type="gramEnd"/>
      <w:r w:rsidR="00137AE9">
        <w:rPr>
          <w:rFonts w:cs="Times New Roman"/>
        </w:rPr>
        <w:t xml:space="preserve">. The astute reader will notice that I repeatedly attempt to reconcile psychological phenomena (e.g., episodic memory retrieval) with biological mechanisms (e.g., neural sequences). But also underlying this drive is my personal philosophy </w:t>
      </w:r>
      <w:r w:rsidR="00433297">
        <w:rPr>
          <w:rFonts w:cs="Times New Roman"/>
        </w:rPr>
        <w:t xml:space="preserve">for </w:t>
      </w:r>
      <w:r w:rsidR="00137AE9">
        <w:rPr>
          <w:rFonts w:cs="Times New Roman"/>
        </w:rPr>
        <w:t xml:space="preserve">rejecting </w:t>
      </w:r>
      <w:r w:rsidR="00137AE9">
        <w:rPr>
          <w:rFonts w:cs="Times New Roman"/>
          <w:i/>
        </w:rPr>
        <w:t>dualism</w:t>
      </w:r>
      <w:r w:rsidR="00137AE9">
        <w:rPr>
          <w:rFonts w:cs="Times New Roman"/>
        </w:rPr>
        <w:t xml:space="preserve">. </w:t>
      </w:r>
      <w:r w:rsidR="008D16D1">
        <w:rPr>
          <w:rFonts w:cs="Times New Roman"/>
        </w:rPr>
        <w:t xml:space="preserve">Too often in neuroscience, an idea is categorized, binned into a particular “classification”. </w:t>
      </w:r>
      <w:r w:rsidR="004C51FD">
        <w:rPr>
          <w:rFonts w:cs="Times New Roman"/>
        </w:rPr>
        <w:t>This verbiage is pervasive</w:t>
      </w:r>
      <w:r w:rsidR="008D16D1">
        <w:rPr>
          <w:rFonts w:cs="Times New Roman"/>
        </w:rPr>
        <w:t xml:space="preserve"> in modern papers. Articles speak of “place” cells, </w:t>
      </w:r>
      <w:r w:rsidR="00D14208">
        <w:rPr>
          <w:rFonts w:cs="Times New Roman"/>
        </w:rPr>
        <w:t>“engrams”</w:t>
      </w:r>
      <w:r w:rsidR="008D16D1">
        <w:rPr>
          <w:rFonts w:cs="Times New Roman"/>
        </w:rPr>
        <w:t xml:space="preserve">, and “spatial” memory. </w:t>
      </w:r>
      <w:r w:rsidR="00786BB9">
        <w:rPr>
          <w:rFonts w:cs="Times New Roman"/>
        </w:rPr>
        <w:t>When conveying information,</w:t>
      </w:r>
      <w:r w:rsidR="00433297">
        <w:rPr>
          <w:rFonts w:cs="Times New Roman"/>
        </w:rPr>
        <w:t xml:space="preserve"> yes,</w:t>
      </w:r>
      <w:r w:rsidR="00786BB9">
        <w:rPr>
          <w:rFonts w:cs="Times New Roman"/>
        </w:rPr>
        <w:t xml:space="preserve"> this jargon is pragmatic. </w:t>
      </w:r>
      <w:r w:rsidR="008D16D1">
        <w:rPr>
          <w:rFonts w:cs="Times New Roman"/>
        </w:rPr>
        <w:t xml:space="preserve">However, all these phenomena originate from a common source – the brain – and so these labels have the potential to divide us when thinking about certain concepts. This is why I use quotation marks liberally to describe these ideas, because there is really one unified theory to explain them all. </w:t>
      </w:r>
      <w:r w:rsidR="004244AE">
        <w:rPr>
          <w:rFonts w:cs="Times New Roman"/>
        </w:rPr>
        <w:t>Alas, a</w:t>
      </w:r>
      <w:r w:rsidR="008D16D1">
        <w:rPr>
          <w:rFonts w:cs="Times New Roman"/>
        </w:rPr>
        <w:t xml:space="preserve">ssigning them labels is fraught with peril. Therefore, I </w:t>
      </w:r>
      <w:r w:rsidR="00786BB9">
        <w:rPr>
          <w:rFonts w:cs="Times New Roman"/>
        </w:rPr>
        <w:t xml:space="preserve">always </w:t>
      </w:r>
      <w:r w:rsidR="008D16D1">
        <w:rPr>
          <w:rFonts w:cs="Times New Roman"/>
        </w:rPr>
        <w:t>try to consider the big picture, bridging the gap</w:t>
      </w:r>
      <w:r w:rsidR="003D32DB">
        <w:rPr>
          <w:rFonts w:cs="Times New Roman"/>
        </w:rPr>
        <w:t>s</w:t>
      </w:r>
      <w:r w:rsidR="008D16D1">
        <w:rPr>
          <w:rFonts w:cs="Times New Roman"/>
        </w:rPr>
        <w:t xml:space="preserve"> between molecules, physiology, cognition</w:t>
      </w:r>
      <w:r w:rsidR="003D32DB">
        <w:rPr>
          <w:rFonts w:cs="Times New Roman"/>
        </w:rPr>
        <w:t>, and evolution</w:t>
      </w:r>
      <w:r w:rsidR="008D16D1">
        <w:rPr>
          <w:rFonts w:cs="Times New Roman"/>
        </w:rPr>
        <w:t xml:space="preserve">. </w:t>
      </w:r>
      <w:r w:rsidR="00F41B48">
        <w:rPr>
          <w:rFonts w:cs="Times New Roman"/>
        </w:rPr>
        <w:t xml:space="preserve">This creed </w:t>
      </w:r>
      <w:r w:rsidR="00DD388D">
        <w:rPr>
          <w:rFonts w:cs="Times New Roman"/>
        </w:rPr>
        <w:t>traces its roots to my</w:t>
      </w:r>
      <w:r w:rsidR="00F41B48">
        <w:rPr>
          <w:rFonts w:cs="Times New Roman"/>
        </w:rPr>
        <w:t xml:space="preserve"> personal </w:t>
      </w:r>
      <w:r w:rsidR="00A12D08">
        <w:rPr>
          <w:rFonts w:cs="Times New Roman"/>
        </w:rPr>
        <w:t>upbringing</w:t>
      </w:r>
      <w:r w:rsidR="00531465">
        <w:rPr>
          <w:rFonts w:cs="Times New Roman"/>
        </w:rPr>
        <w:t xml:space="preserve">, </w:t>
      </w:r>
      <w:r w:rsidR="00F41B48">
        <w:rPr>
          <w:rFonts w:cs="Times New Roman"/>
        </w:rPr>
        <w:t>teachings from cognitive scientist</w:t>
      </w:r>
      <w:r w:rsidR="00433297">
        <w:rPr>
          <w:rFonts w:cs="Times New Roman"/>
        </w:rPr>
        <w:t xml:space="preserve">/author Douglas Hofstadter, </w:t>
      </w:r>
      <w:proofErr w:type="spellStart"/>
      <w:r w:rsidR="00F41B48" w:rsidRPr="00F41B48">
        <w:rPr>
          <w:rFonts w:cs="Times New Roman"/>
        </w:rPr>
        <w:t>György</w:t>
      </w:r>
      <w:proofErr w:type="spellEnd"/>
      <w:r w:rsidR="00F41B48" w:rsidRPr="00F41B48">
        <w:rPr>
          <w:rFonts w:cs="Times New Roman"/>
        </w:rPr>
        <w:t xml:space="preserve"> </w:t>
      </w:r>
      <w:proofErr w:type="spellStart"/>
      <w:r w:rsidR="00F41B48" w:rsidRPr="00F41B48">
        <w:rPr>
          <w:rFonts w:cs="Times New Roman"/>
        </w:rPr>
        <w:t>Buzsáki</w:t>
      </w:r>
      <w:proofErr w:type="spellEnd"/>
      <w:r w:rsidR="00F41B48">
        <w:rPr>
          <w:rFonts w:cs="Times New Roman"/>
        </w:rPr>
        <w:t xml:space="preserve">, and of course, Howard </w:t>
      </w:r>
      <w:proofErr w:type="spellStart"/>
      <w:r w:rsidR="00F41B48">
        <w:rPr>
          <w:rFonts w:cs="Times New Roman"/>
        </w:rPr>
        <w:t>Eichenbaum</w:t>
      </w:r>
      <w:proofErr w:type="spellEnd"/>
      <w:r w:rsidR="00F41B48">
        <w:rPr>
          <w:rFonts w:cs="Times New Roman"/>
        </w:rPr>
        <w:t xml:space="preserve">. </w:t>
      </w:r>
      <w:r w:rsidR="002D5791">
        <w:rPr>
          <w:rFonts w:cs="Times New Roman"/>
        </w:rPr>
        <w:t>The formation of this thesis has been a journey filled with difficult but rewarding scholarship. Thank you agai</w:t>
      </w:r>
      <w:r w:rsidR="00433297">
        <w:rPr>
          <w:rFonts w:cs="Times New Roman"/>
        </w:rPr>
        <w:t xml:space="preserve">n to those who have contributed. </w:t>
      </w:r>
    </w:p>
    <w:p w14:paraId="3BDE96A4" w14:textId="77777777" w:rsidR="00864EEA" w:rsidRDefault="00864EEA">
      <w:pPr>
        <w:rPr>
          <w:rFonts w:cs="Times New Roman"/>
        </w:rPr>
      </w:pPr>
      <w:r>
        <w:rPr>
          <w:rFonts w:cs="Times New Roman"/>
        </w:rPr>
        <w:br w:type="page"/>
      </w:r>
    </w:p>
    <w:p w14:paraId="0164039F" w14:textId="7DBB9DB2" w:rsidR="00ED3F96" w:rsidRPr="00ED3F96" w:rsidRDefault="005868E2" w:rsidP="00BD7A28">
      <w:pPr>
        <w:pStyle w:val="Heading1"/>
      </w:pPr>
      <w:bookmarkStart w:id="4" w:name="_Toc415341924"/>
      <w:r>
        <w:lastRenderedPageBreak/>
        <w:t>TABLE OF CONTENT</w:t>
      </w:r>
      <w:r w:rsidR="00BD7A28">
        <w:t>S</w:t>
      </w:r>
      <w:bookmarkEnd w:id="4"/>
    </w:p>
    <w:sdt>
      <w:sdtPr>
        <w:rPr>
          <w:rFonts w:eastAsiaTheme="minorEastAsia" w:cstheme="minorBidi"/>
          <w:b w:val="0"/>
          <w:bCs w:val="0"/>
          <w:color w:val="auto"/>
          <w:sz w:val="24"/>
          <w:szCs w:val="24"/>
        </w:rPr>
        <w:id w:val="1046035167"/>
        <w:docPartObj>
          <w:docPartGallery w:val="Table of Contents"/>
          <w:docPartUnique/>
        </w:docPartObj>
      </w:sdtPr>
      <w:sdtEndPr>
        <w:rPr>
          <w:noProof/>
        </w:rPr>
      </w:sdtEndPr>
      <w:sdtContent>
        <w:p w14:paraId="43DBA97A" w14:textId="4AE7348B" w:rsidR="00B244C4" w:rsidRDefault="00B244C4">
          <w:pPr>
            <w:pStyle w:val="TOCHeading"/>
          </w:pPr>
        </w:p>
        <w:p w14:paraId="461EC384" w14:textId="77777777" w:rsidR="002C291E" w:rsidRDefault="00756A87">
          <w:pPr>
            <w:pStyle w:val="TOC1"/>
            <w:tabs>
              <w:tab w:val="right" w:leader="dot" w:pos="8630"/>
            </w:tabs>
            <w:rPr>
              <w:rFonts w:asciiTheme="minorHAnsi" w:hAnsiTheme="minorHAnsi"/>
              <w:bCs w:val="0"/>
              <w:caps w:val="0"/>
              <w:noProof/>
              <w:sz w:val="24"/>
              <w:szCs w:val="24"/>
              <w:lang w:eastAsia="ja-JP"/>
            </w:rPr>
          </w:pPr>
          <w:r>
            <w:fldChar w:fldCharType="begin"/>
          </w:r>
          <w:r>
            <w:instrText xml:space="preserve"> TOC \o "1-3" \h \z \u </w:instrText>
          </w:r>
          <w:r>
            <w:fldChar w:fldCharType="separate"/>
          </w:r>
          <w:r w:rsidR="002C291E">
            <w:rPr>
              <w:noProof/>
            </w:rPr>
            <w:t>DEDICATION</w:t>
          </w:r>
          <w:r w:rsidR="002C291E">
            <w:rPr>
              <w:noProof/>
            </w:rPr>
            <w:tab/>
          </w:r>
          <w:r w:rsidR="002C291E">
            <w:rPr>
              <w:noProof/>
            </w:rPr>
            <w:fldChar w:fldCharType="begin"/>
          </w:r>
          <w:r w:rsidR="002C291E">
            <w:rPr>
              <w:noProof/>
            </w:rPr>
            <w:instrText xml:space="preserve"> PAGEREF _Toc415341920 \h </w:instrText>
          </w:r>
          <w:r w:rsidR="002C291E">
            <w:rPr>
              <w:noProof/>
            </w:rPr>
          </w:r>
          <w:r w:rsidR="002C291E">
            <w:rPr>
              <w:noProof/>
            </w:rPr>
            <w:fldChar w:fldCharType="separate"/>
          </w:r>
          <w:r w:rsidR="002C291E">
            <w:rPr>
              <w:noProof/>
            </w:rPr>
            <w:t>v</w:t>
          </w:r>
          <w:r w:rsidR="002C291E">
            <w:rPr>
              <w:noProof/>
            </w:rPr>
            <w:fldChar w:fldCharType="end"/>
          </w:r>
        </w:p>
        <w:p w14:paraId="253F6E01" w14:textId="77777777" w:rsidR="002C291E" w:rsidRDefault="002C291E">
          <w:pPr>
            <w:pStyle w:val="TOC1"/>
            <w:tabs>
              <w:tab w:val="right" w:leader="dot" w:pos="8630"/>
            </w:tabs>
            <w:rPr>
              <w:rFonts w:asciiTheme="minorHAnsi" w:hAnsiTheme="minorHAnsi"/>
              <w:bCs w:val="0"/>
              <w:caps w:val="0"/>
              <w:noProof/>
              <w:sz w:val="24"/>
              <w:szCs w:val="24"/>
              <w:lang w:eastAsia="ja-JP"/>
            </w:rPr>
          </w:pPr>
          <w:r>
            <w:rPr>
              <w:noProof/>
            </w:rPr>
            <w:t>ACKNOWLEDGMENTS</w:t>
          </w:r>
          <w:r>
            <w:rPr>
              <w:noProof/>
            </w:rPr>
            <w:tab/>
          </w:r>
          <w:r>
            <w:rPr>
              <w:noProof/>
            </w:rPr>
            <w:fldChar w:fldCharType="begin"/>
          </w:r>
          <w:r>
            <w:rPr>
              <w:noProof/>
            </w:rPr>
            <w:instrText xml:space="preserve"> PAGEREF _Toc415341921 \h </w:instrText>
          </w:r>
          <w:r>
            <w:rPr>
              <w:noProof/>
            </w:rPr>
          </w:r>
          <w:r>
            <w:rPr>
              <w:noProof/>
            </w:rPr>
            <w:fldChar w:fldCharType="separate"/>
          </w:r>
          <w:r>
            <w:rPr>
              <w:noProof/>
            </w:rPr>
            <w:t>vi</w:t>
          </w:r>
          <w:r>
            <w:rPr>
              <w:noProof/>
            </w:rPr>
            <w:fldChar w:fldCharType="end"/>
          </w:r>
        </w:p>
        <w:p w14:paraId="0D6BE80B" w14:textId="77777777" w:rsidR="002C291E" w:rsidRDefault="002C291E">
          <w:pPr>
            <w:pStyle w:val="TOC1"/>
            <w:tabs>
              <w:tab w:val="right" w:leader="dot" w:pos="8630"/>
            </w:tabs>
            <w:rPr>
              <w:rFonts w:asciiTheme="minorHAnsi" w:hAnsiTheme="minorHAnsi"/>
              <w:bCs w:val="0"/>
              <w:caps w:val="0"/>
              <w:noProof/>
              <w:sz w:val="24"/>
              <w:szCs w:val="24"/>
              <w:lang w:eastAsia="ja-JP"/>
            </w:rPr>
          </w:pPr>
          <w:r>
            <w:rPr>
              <w:noProof/>
            </w:rPr>
            <w:t>ABSTRACT</w:t>
          </w:r>
          <w:r>
            <w:rPr>
              <w:noProof/>
            </w:rPr>
            <w:tab/>
          </w:r>
          <w:r>
            <w:rPr>
              <w:noProof/>
            </w:rPr>
            <w:fldChar w:fldCharType="begin"/>
          </w:r>
          <w:r>
            <w:rPr>
              <w:noProof/>
            </w:rPr>
            <w:instrText xml:space="preserve"> PAGEREF _Toc415341922 \h </w:instrText>
          </w:r>
          <w:r>
            <w:rPr>
              <w:noProof/>
            </w:rPr>
          </w:r>
          <w:r>
            <w:rPr>
              <w:noProof/>
            </w:rPr>
            <w:fldChar w:fldCharType="separate"/>
          </w:r>
          <w:r>
            <w:rPr>
              <w:noProof/>
            </w:rPr>
            <w:t>viii</w:t>
          </w:r>
          <w:r>
            <w:rPr>
              <w:noProof/>
            </w:rPr>
            <w:fldChar w:fldCharType="end"/>
          </w:r>
        </w:p>
        <w:p w14:paraId="7FB1B300" w14:textId="77777777" w:rsidR="002C291E" w:rsidRDefault="002C291E">
          <w:pPr>
            <w:pStyle w:val="TOC1"/>
            <w:tabs>
              <w:tab w:val="right" w:leader="dot" w:pos="8630"/>
            </w:tabs>
            <w:rPr>
              <w:rFonts w:asciiTheme="minorHAnsi" w:hAnsiTheme="minorHAnsi"/>
              <w:bCs w:val="0"/>
              <w:caps w:val="0"/>
              <w:noProof/>
              <w:sz w:val="24"/>
              <w:szCs w:val="24"/>
              <w:lang w:eastAsia="ja-JP"/>
            </w:rPr>
          </w:pPr>
          <w:r>
            <w:rPr>
              <w:noProof/>
            </w:rPr>
            <w:t>PREFACE</w:t>
          </w:r>
          <w:r>
            <w:rPr>
              <w:noProof/>
            </w:rPr>
            <w:tab/>
          </w:r>
          <w:r>
            <w:rPr>
              <w:noProof/>
            </w:rPr>
            <w:fldChar w:fldCharType="begin"/>
          </w:r>
          <w:r>
            <w:rPr>
              <w:noProof/>
            </w:rPr>
            <w:instrText xml:space="preserve"> PAGEREF _Toc415341923 \h </w:instrText>
          </w:r>
          <w:r>
            <w:rPr>
              <w:noProof/>
            </w:rPr>
          </w:r>
          <w:r>
            <w:rPr>
              <w:noProof/>
            </w:rPr>
            <w:fldChar w:fldCharType="separate"/>
          </w:r>
          <w:r>
            <w:rPr>
              <w:noProof/>
            </w:rPr>
            <w:t>x</w:t>
          </w:r>
          <w:r>
            <w:rPr>
              <w:noProof/>
            </w:rPr>
            <w:fldChar w:fldCharType="end"/>
          </w:r>
        </w:p>
        <w:p w14:paraId="5F2D125D" w14:textId="77777777" w:rsidR="002C291E" w:rsidRDefault="002C291E">
          <w:pPr>
            <w:pStyle w:val="TOC1"/>
            <w:tabs>
              <w:tab w:val="right" w:leader="dot" w:pos="8630"/>
            </w:tabs>
            <w:rPr>
              <w:rFonts w:asciiTheme="minorHAnsi" w:hAnsiTheme="minorHAnsi"/>
              <w:bCs w:val="0"/>
              <w:caps w:val="0"/>
              <w:noProof/>
              <w:sz w:val="24"/>
              <w:szCs w:val="24"/>
              <w:lang w:eastAsia="ja-JP"/>
            </w:rPr>
          </w:pPr>
          <w:r>
            <w:rPr>
              <w:noProof/>
            </w:rPr>
            <w:t>TABLE OF CONTENTS</w:t>
          </w:r>
          <w:r>
            <w:rPr>
              <w:noProof/>
            </w:rPr>
            <w:tab/>
          </w:r>
          <w:r>
            <w:rPr>
              <w:noProof/>
            </w:rPr>
            <w:fldChar w:fldCharType="begin"/>
          </w:r>
          <w:r>
            <w:rPr>
              <w:noProof/>
            </w:rPr>
            <w:instrText xml:space="preserve"> PAGEREF _Toc415341924 \h </w:instrText>
          </w:r>
          <w:r>
            <w:rPr>
              <w:noProof/>
            </w:rPr>
          </w:r>
          <w:r>
            <w:rPr>
              <w:noProof/>
            </w:rPr>
            <w:fldChar w:fldCharType="separate"/>
          </w:r>
          <w:r>
            <w:rPr>
              <w:noProof/>
            </w:rPr>
            <w:t>xi</w:t>
          </w:r>
          <w:r>
            <w:rPr>
              <w:noProof/>
            </w:rPr>
            <w:fldChar w:fldCharType="end"/>
          </w:r>
        </w:p>
        <w:p w14:paraId="5F26744B" w14:textId="77777777" w:rsidR="002C291E" w:rsidRDefault="002C291E">
          <w:pPr>
            <w:pStyle w:val="TOC1"/>
            <w:tabs>
              <w:tab w:val="right" w:leader="dot" w:pos="8630"/>
            </w:tabs>
            <w:rPr>
              <w:rFonts w:asciiTheme="minorHAnsi" w:hAnsiTheme="minorHAnsi"/>
              <w:bCs w:val="0"/>
              <w:caps w:val="0"/>
              <w:noProof/>
              <w:sz w:val="24"/>
              <w:szCs w:val="24"/>
              <w:lang w:eastAsia="ja-JP"/>
            </w:rPr>
          </w:pPr>
          <w:r>
            <w:rPr>
              <w:noProof/>
            </w:rPr>
            <w:t>LIST OF FIGURES</w:t>
          </w:r>
          <w:r>
            <w:rPr>
              <w:noProof/>
            </w:rPr>
            <w:tab/>
          </w:r>
          <w:r>
            <w:rPr>
              <w:noProof/>
            </w:rPr>
            <w:fldChar w:fldCharType="begin"/>
          </w:r>
          <w:r>
            <w:rPr>
              <w:noProof/>
            </w:rPr>
            <w:instrText xml:space="preserve"> PAGEREF _Toc415341925 \h </w:instrText>
          </w:r>
          <w:r>
            <w:rPr>
              <w:noProof/>
            </w:rPr>
          </w:r>
          <w:r>
            <w:rPr>
              <w:noProof/>
            </w:rPr>
            <w:fldChar w:fldCharType="separate"/>
          </w:r>
          <w:r>
            <w:rPr>
              <w:noProof/>
            </w:rPr>
            <w:t>xv</w:t>
          </w:r>
          <w:r>
            <w:rPr>
              <w:noProof/>
            </w:rPr>
            <w:fldChar w:fldCharType="end"/>
          </w:r>
        </w:p>
        <w:p w14:paraId="61483A69" w14:textId="77777777" w:rsidR="002C291E" w:rsidRDefault="002C291E">
          <w:pPr>
            <w:pStyle w:val="TOC1"/>
            <w:tabs>
              <w:tab w:val="right" w:leader="dot" w:pos="8630"/>
            </w:tabs>
            <w:rPr>
              <w:rFonts w:asciiTheme="minorHAnsi" w:hAnsiTheme="minorHAnsi"/>
              <w:bCs w:val="0"/>
              <w:caps w:val="0"/>
              <w:noProof/>
              <w:sz w:val="24"/>
              <w:szCs w:val="24"/>
              <w:lang w:eastAsia="ja-JP"/>
            </w:rPr>
          </w:pPr>
          <w:r>
            <w:rPr>
              <w:noProof/>
            </w:rPr>
            <w:t>LIST OF ABBREVIATIONS</w:t>
          </w:r>
          <w:r>
            <w:rPr>
              <w:noProof/>
            </w:rPr>
            <w:tab/>
          </w:r>
          <w:r>
            <w:rPr>
              <w:noProof/>
            </w:rPr>
            <w:fldChar w:fldCharType="begin"/>
          </w:r>
          <w:r>
            <w:rPr>
              <w:noProof/>
            </w:rPr>
            <w:instrText xml:space="preserve"> PAGEREF _Toc415341926 \h </w:instrText>
          </w:r>
          <w:r>
            <w:rPr>
              <w:noProof/>
            </w:rPr>
          </w:r>
          <w:r>
            <w:rPr>
              <w:noProof/>
            </w:rPr>
            <w:fldChar w:fldCharType="separate"/>
          </w:r>
          <w:r>
            <w:rPr>
              <w:noProof/>
            </w:rPr>
            <w:t>xvii</w:t>
          </w:r>
          <w:r>
            <w:rPr>
              <w:noProof/>
            </w:rPr>
            <w:fldChar w:fldCharType="end"/>
          </w:r>
        </w:p>
        <w:p w14:paraId="2AF5ADD4" w14:textId="77777777" w:rsidR="002C291E" w:rsidRDefault="002C291E">
          <w:pPr>
            <w:pStyle w:val="TOC1"/>
            <w:tabs>
              <w:tab w:val="left" w:pos="390"/>
              <w:tab w:val="right" w:leader="dot" w:pos="8630"/>
            </w:tabs>
            <w:rPr>
              <w:rFonts w:asciiTheme="minorHAnsi" w:hAnsiTheme="minorHAnsi"/>
              <w:bCs w:val="0"/>
              <w:caps w:val="0"/>
              <w:noProof/>
              <w:sz w:val="24"/>
              <w:szCs w:val="24"/>
              <w:lang w:eastAsia="ja-JP"/>
            </w:rPr>
          </w:pPr>
          <w:r>
            <w:rPr>
              <w:noProof/>
            </w:rPr>
            <w:t>1.</w:t>
          </w:r>
          <w:r>
            <w:rPr>
              <w:rFonts w:asciiTheme="minorHAnsi" w:hAnsiTheme="minorHAnsi"/>
              <w:bCs w:val="0"/>
              <w:caps w:val="0"/>
              <w:noProof/>
              <w:sz w:val="24"/>
              <w:szCs w:val="24"/>
              <w:lang w:eastAsia="ja-JP"/>
            </w:rPr>
            <w:tab/>
          </w:r>
          <w:r>
            <w:rPr>
              <w:noProof/>
            </w:rPr>
            <w:t>CHAPTER ONE</w:t>
          </w:r>
          <w:r>
            <w:rPr>
              <w:noProof/>
            </w:rPr>
            <w:tab/>
          </w:r>
          <w:r>
            <w:rPr>
              <w:noProof/>
            </w:rPr>
            <w:fldChar w:fldCharType="begin"/>
          </w:r>
          <w:r>
            <w:rPr>
              <w:noProof/>
            </w:rPr>
            <w:instrText xml:space="preserve"> PAGEREF _Toc415341927 \h </w:instrText>
          </w:r>
          <w:r>
            <w:rPr>
              <w:noProof/>
            </w:rPr>
          </w:r>
          <w:r>
            <w:rPr>
              <w:noProof/>
            </w:rPr>
            <w:fldChar w:fldCharType="separate"/>
          </w:r>
          <w:r>
            <w:rPr>
              <w:noProof/>
            </w:rPr>
            <w:t>1</w:t>
          </w:r>
          <w:r>
            <w:rPr>
              <w:noProof/>
            </w:rPr>
            <w:fldChar w:fldCharType="end"/>
          </w:r>
        </w:p>
        <w:p w14:paraId="2E1A7622" w14:textId="77777777" w:rsidR="002C291E" w:rsidRDefault="002C291E">
          <w:pPr>
            <w:pStyle w:val="TOC2"/>
            <w:tabs>
              <w:tab w:val="left" w:pos="780"/>
              <w:tab w:val="right" w:leader="dot" w:pos="8630"/>
            </w:tabs>
            <w:rPr>
              <w:rFonts w:asciiTheme="minorHAnsi" w:hAnsiTheme="minorHAnsi"/>
              <w:smallCaps w:val="0"/>
              <w:noProof/>
              <w:sz w:val="24"/>
              <w:szCs w:val="24"/>
              <w:lang w:eastAsia="ja-JP"/>
            </w:rPr>
          </w:pPr>
          <w:r>
            <w:rPr>
              <w:noProof/>
            </w:rPr>
            <w:t>1.1.</w:t>
          </w:r>
          <w:r>
            <w:rPr>
              <w:rFonts w:asciiTheme="minorHAnsi" w:hAnsiTheme="minorHAnsi"/>
              <w:smallCaps w:val="0"/>
              <w:noProof/>
              <w:sz w:val="24"/>
              <w:szCs w:val="24"/>
              <w:lang w:eastAsia="ja-JP"/>
            </w:rPr>
            <w:tab/>
          </w:r>
          <w:r>
            <w:rPr>
              <w:noProof/>
            </w:rPr>
            <w:t>Historical considerations of the hippocampal formation and amygdalar complex in learning and memory</w:t>
          </w:r>
          <w:r>
            <w:rPr>
              <w:noProof/>
            </w:rPr>
            <w:tab/>
          </w:r>
          <w:r>
            <w:rPr>
              <w:noProof/>
            </w:rPr>
            <w:fldChar w:fldCharType="begin"/>
          </w:r>
          <w:r>
            <w:rPr>
              <w:noProof/>
            </w:rPr>
            <w:instrText xml:space="preserve"> PAGEREF _Toc415341928 \h </w:instrText>
          </w:r>
          <w:r>
            <w:rPr>
              <w:noProof/>
            </w:rPr>
          </w:r>
          <w:r>
            <w:rPr>
              <w:noProof/>
            </w:rPr>
            <w:fldChar w:fldCharType="separate"/>
          </w:r>
          <w:r>
            <w:rPr>
              <w:noProof/>
            </w:rPr>
            <w:t>1</w:t>
          </w:r>
          <w:r>
            <w:rPr>
              <w:noProof/>
            </w:rPr>
            <w:fldChar w:fldCharType="end"/>
          </w:r>
        </w:p>
        <w:p w14:paraId="4832C134" w14:textId="77777777" w:rsidR="002C291E" w:rsidRDefault="002C291E">
          <w:pPr>
            <w:pStyle w:val="TOC2"/>
            <w:tabs>
              <w:tab w:val="left" w:pos="780"/>
              <w:tab w:val="right" w:leader="dot" w:pos="8630"/>
            </w:tabs>
            <w:rPr>
              <w:rFonts w:asciiTheme="minorHAnsi" w:hAnsiTheme="minorHAnsi"/>
              <w:smallCaps w:val="0"/>
              <w:noProof/>
              <w:sz w:val="24"/>
              <w:szCs w:val="24"/>
              <w:lang w:eastAsia="ja-JP"/>
            </w:rPr>
          </w:pPr>
          <w:r>
            <w:rPr>
              <w:noProof/>
            </w:rPr>
            <w:t>1.2.</w:t>
          </w:r>
          <w:r>
            <w:rPr>
              <w:rFonts w:asciiTheme="minorHAnsi" w:hAnsiTheme="minorHAnsi"/>
              <w:smallCaps w:val="0"/>
              <w:noProof/>
              <w:sz w:val="24"/>
              <w:szCs w:val="24"/>
              <w:lang w:eastAsia="ja-JP"/>
            </w:rPr>
            <w:tab/>
          </w:r>
          <w:r>
            <w:rPr>
              <w:noProof/>
            </w:rPr>
            <w:t>Anatomical connections of the hippocampal formation</w:t>
          </w:r>
          <w:r>
            <w:rPr>
              <w:noProof/>
            </w:rPr>
            <w:tab/>
          </w:r>
          <w:r>
            <w:rPr>
              <w:noProof/>
            </w:rPr>
            <w:fldChar w:fldCharType="begin"/>
          </w:r>
          <w:r>
            <w:rPr>
              <w:noProof/>
            </w:rPr>
            <w:instrText xml:space="preserve"> PAGEREF _Toc415341929 \h </w:instrText>
          </w:r>
          <w:r>
            <w:rPr>
              <w:noProof/>
            </w:rPr>
          </w:r>
          <w:r>
            <w:rPr>
              <w:noProof/>
            </w:rPr>
            <w:fldChar w:fldCharType="separate"/>
          </w:r>
          <w:r>
            <w:rPr>
              <w:noProof/>
            </w:rPr>
            <w:t>2</w:t>
          </w:r>
          <w:r>
            <w:rPr>
              <w:noProof/>
            </w:rPr>
            <w:fldChar w:fldCharType="end"/>
          </w:r>
        </w:p>
        <w:p w14:paraId="5E2AD356" w14:textId="77777777" w:rsidR="002C291E" w:rsidRDefault="002C291E">
          <w:pPr>
            <w:pStyle w:val="TOC3"/>
            <w:tabs>
              <w:tab w:val="left" w:pos="1170"/>
              <w:tab w:val="right" w:leader="dot" w:pos="8630"/>
            </w:tabs>
            <w:rPr>
              <w:rFonts w:asciiTheme="minorHAnsi" w:hAnsiTheme="minorHAnsi"/>
              <w:i w:val="0"/>
              <w:iCs w:val="0"/>
              <w:noProof/>
              <w:sz w:val="24"/>
              <w:szCs w:val="24"/>
              <w:lang w:eastAsia="ja-JP"/>
            </w:rPr>
          </w:pPr>
          <w:r>
            <w:rPr>
              <w:noProof/>
            </w:rPr>
            <w:t>1.2.1.</w:t>
          </w:r>
          <w:r>
            <w:rPr>
              <w:rFonts w:asciiTheme="minorHAnsi" w:hAnsiTheme="minorHAnsi"/>
              <w:i w:val="0"/>
              <w:iCs w:val="0"/>
              <w:noProof/>
              <w:sz w:val="24"/>
              <w:szCs w:val="24"/>
              <w:lang w:eastAsia="ja-JP"/>
            </w:rPr>
            <w:tab/>
          </w:r>
          <w:r>
            <w:rPr>
              <w:noProof/>
            </w:rPr>
            <w:t>Dentate gyrus</w:t>
          </w:r>
          <w:r>
            <w:rPr>
              <w:noProof/>
            </w:rPr>
            <w:tab/>
          </w:r>
          <w:r>
            <w:rPr>
              <w:noProof/>
            </w:rPr>
            <w:fldChar w:fldCharType="begin"/>
          </w:r>
          <w:r>
            <w:rPr>
              <w:noProof/>
            </w:rPr>
            <w:instrText xml:space="preserve"> PAGEREF _Toc415341930 \h </w:instrText>
          </w:r>
          <w:r>
            <w:rPr>
              <w:noProof/>
            </w:rPr>
          </w:r>
          <w:r>
            <w:rPr>
              <w:noProof/>
            </w:rPr>
            <w:fldChar w:fldCharType="separate"/>
          </w:r>
          <w:r>
            <w:rPr>
              <w:noProof/>
            </w:rPr>
            <w:t>3</w:t>
          </w:r>
          <w:r>
            <w:rPr>
              <w:noProof/>
            </w:rPr>
            <w:fldChar w:fldCharType="end"/>
          </w:r>
        </w:p>
        <w:p w14:paraId="2BFA7637" w14:textId="77777777" w:rsidR="002C291E" w:rsidRDefault="002C291E">
          <w:pPr>
            <w:pStyle w:val="TOC3"/>
            <w:tabs>
              <w:tab w:val="left" w:pos="1170"/>
              <w:tab w:val="right" w:leader="dot" w:pos="8630"/>
            </w:tabs>
            <w:rPr>
              <w:rFonts w:asciiTheme="minorHAnsi" w:hAnsiTheme="minorHAnsi"/>
              <w:i w:val="0"/>
              <w:iCs w:val="0"/>
              <w:noProof/>
              <w:sz w:val="24"/>
              <w:szCs w:val="24"/>
              <w:lang w:eastAsia="ja-JP"/>
            </w:rPr>
          </w:pPr>
          <w:r>
            <w:rPr>
              <w:noProof/>
            </w:rPr>
            <w:t>1.2.2.</w:t>
          </w:r>
          <w:r>
            <w:rPr>
              <w:rFonts w:asciiTheme="minorHAnsi" w:hAnsiTheme="minorHAnsi"/>
              <w:i w:val="0"/>
              <w:iCs w:val="0"/>
              <w:noProof/>
              <w:sz w:val="24"/>
              <w:szCs w:val="24"/>
              <w:lang w:eastAsia="ja-JP"/>
            </w:rPr>
            <w:tab/>
          </w:r>
          <w:r>
            <w:rPr>
              <w:noProof/>
            </w:rPr>
            <w:t>CA3</w:t>
          </w:r>
          <w:r>
            <w:rPr>
              <w:noProof/>
            </w:rPr>
            <w:tab/>
          </w:r>
          <w:r>
            <w:rPr>
              <w:noProof/>
            </w:rPr>
            <w:fldChar w:fldCharType="begin"/>
          </w:r>
          <w:r>
            <w:rPr>
              <w:noProof/>
            </w:rPr>
            <w:instrText xml:space="preserve"> PAGEREF _Toc415341931 \h </w:instrText>
          </w:r>
          <w:r>
            <w:rPr>
              <w:noProof/>
            </w:rPr>
          </w:r>
          <w:r>
            <w:rPr>
              <w:noProof/>
            </w:rPr>
            <w:fldChar w:fldCharType="separate"/>
          </w:r>
          <w:r>
            <w:rPr>
              <w:noProof/>
            </w:rPr>
            <w:t>4</w:t>
          </w:r>
          <w:r>
            <w:rPr>
              <w:noProof/>
            </w:rPr>
            <w:fldChar w:fldCharType="end"/>
          </w:r>
        </w:p>
        <w:p w14:paraId="4295EC01" w14:textId="77777777" w:rsidR="002C291E" w:rsidRDefault="002C291E">
          <w:pPr>
            <w:pStyle w:val="TOC3"/>
            <w:tabs>
              <w:tab w:val="left" w:pos="1170"/>
              <w:tab w:val="right" w:leader="dot" w:pos="8630"/>
            </w:tabs>
            <w:rPr>
              <w:rFonts w:asciiTheme="minorHAnsi" w:hAnsiTheme="minorHAnsi"/>
              <w:i w:val="0"/>
              <w:iCs w:val="0"/>
              <w:noProof/>
              <w:sz w:val="24"/>
              <w:szCs w:val="24"/>
              <w:lang w:eastAsia="ja-JP"/>
            </w:rPr>
          </w:pPr>
          <w:r>
            <w:rPr>
              <w:noProof/>
            </w:rPr>
            <w:t>1.2.3.</w:t>
          </w:r>
          <w:r>
            <w:rPr>
              <w:rFonts w:asciiTheme="minorHAnsi" w:hAnsiTheme="minorHAnsi"/>
              <w:i w:val="0"/>
              <w:iCs w:val="0"/>
              <w:noProof/>
              <w:sz w:val="24"/>
              <w:szCs w:val="24"/>
              <w:lang w:eastAsia="ja-JP"/>
            </w:rPr>
            <w:tab/>
          </w:r>
          <w:r>
            <w:rPr>
              <w:noProof/>
            </w:rPr>
            <w:t>CA1</w:t>
          </w:r>
          <w:r>
            <w:rPr>
              <w:noProof/>
            </w:rPr>
            <w:tab/>
          </w:r>
          <w:r>
            <w:rPr>
              <w:noProof/>
            </w:rPr>
            <w:fldChar w:fldCharType="begin"/>
          </w:r>
          <w:r>
            <w:rPr>
              <w:noProof/>
            </w:rPr>
            <w:instrText xml:space="preserve"> PAGEREF _Toc415341932 \h </w:instrText>
          </w:r>
          <w:r>
            <w:rPr>
              <w:noProof/>
            </w:rPr>
          </w:r>
          <w:r>
            <w:rPr>
              <w:noProof/>
            </w:rPr>
            <w:fldChar w:fldCharType="separate"/>
          </w:r>
          <w:r>
            <w:rPr>
              <w:noProof/>
            </w:rPr>
            <w:t>6</w:t>
          </w:r>
          <w:r>
            <w:rPr>
              <w:noProof/>
            </w:rPr>
            <w:fldChar w:fldCharType="end"/>
          </w:r>
        </w:p>
        <w:p w14:paraId="0C8BBBE8" w14:textId="77777777" w:rsidR="002C291E" w:rsidRDefault="002C291E">
          <w:pPr>
            <w:pStyle w:val="TOC3"/>
            <w:tabs>
              <w:tab w:val="left" w:pos="1170"/>
              <w:tab w:val="right" w:leader="dot" w:pos="8630"/>
            </w:tabs>
            <w:rPr>
              <w:rFonts w:asciiTheme="minorHAnsi" w:hAnsiTheme="minorHAnsi"/>
              <w:i w:val="0"/>
              <w:iCs w:val="0"/>
              <w:noProof/>
              <w:sz w:val="24"/>
              <w:szCs w:val="24"/>
              <w:lang w:eastAsia="ja-JP"/>
            </w:rPr>
          </w:pPr>
          <w:r>
            <w:rPr>
              <w:noProof/>
            </w:rPr>
            <w:t>1.2.4.</w:t>
          </w:r>
          <w:r>
            <w:rPr>
              <w:rFonts w:asciiTheme="minorHAnsi" w:hAnsiTheme="minorHAnsi"/>
              <w:i w:val="0"/>
              <w:iCs w:val="0"/>
              <w:noProof/>
              <w:sz w:val="24"/>
              <w:szCs w:val="24"/>
              <w:lang w:eastAsia="ja-JP"/>
            </w:rPr>
            <w:tab/>
          </w:r>
          <w:r>
            <w:rPr>
              <w:noProof/>
            </w:rPr>
            <w:t>Subicular complex</w:t>
          </w:r>
          <w:r>
            <w:rPr>
              <w:noProof/>
            </w:rPr>
            <w:tab/>
          </w:r>
          <w:r>
            <w:rPr>
              <w:noProof/>
            </w:rPr>
            <w:fldChar w:fldCharType="begin"/>
          </w:r>
          <w:r>
            <w:rPr>
              <w:noProof/>
            </w:rPr>
            <w:instrText xml:space="preserve"> PAGEREF _Toc415341933 \h </w:instrText>
          </w:r>
          <w:r>
            <w:rPr>
              <w:noProof/>
            </w:rPr>
          </w:r>
          <w:r>
            <w:rPr>
              <w:noProof/>
            </w:rPr>
            <w:fldChar w:fldCharType="separate"/>
          </w:r>
          <w:r>
            <w:rPr>
              <w:noProof/>
            </w:rPr>
            <w:t>8</w:t>
          </w:r>
          <w:r>
            <w:rPr>
              <w:noProof/>
            </w:rPr>
            <w:fldChar w:fldCharType="end"/>
          </w:r>
        </w:p>
        <w:p w14:paraId="67B46914" w14:textId="77777777" w:rsidR="002C291E" w:rsidRDefault="002C291E">
          <w:pPr>
            <w:pStyle w:val="TOC3"/>
            <w:tabs>
              <w:tab w:val="left" w:pos="1170"/>
              <w:tab w:val="right" w:leader="dot" w:pos="8630"/>
            </w:tabs>
            <w:rPr>
              <w:rFonts w:asciiTheme="minorHAnsi" w:hAnsiTheme="minorHAnsi"/>
              <w:i w:val="0"/>
              <w:iCs w:val="0"/>
              <w:noProof/>
              <w:sz w:val="24"/>
              <w:szCs w:val="24"/>
              <w:lang w:eastAsia="ja-JP"/>
            </w:rPr>
          </w:pPr>
          <w:r>
            <w:rPr>
              <w:noProof/>
            </w:rPr>
            <w:t>1.2.5.</w:t>
          </w:r>
          <w:r>
            <w:rPr>
              <w:rFonts w:asciiTheme="minorHAnsi" w:hAnsiTheme="minorHAnsi"/>
              <w:i w:val="0"/>
              <w:iCs w:val="0"/>
              <w:noProof/>
              <w:sz w:val="24"/>
              <w:szCs w:val="24"/>
              <w:lang w:eastAsia="ja-JP"/>
            </w:rPr>
            <w:tab/>
          </w:r>
          <w:r>
            <w:rPr>
              <w:noProof/>
            </w:rPr>
            <w:t>CA2</w:t>
          </w:r>
          <w:r>
            <w:rPr>
              <w:noProof/>
            </w:rPr>
            <w:tab/>
          </w:r>
          <w:r>
            <w:rPr>
              <w:noProof/>
            </w:rPr>
            <w:fldChar w:fldCharType="begin"/>
          </w:r>
          <w:r>
            <w:rPr>
              <w:noProof/>
            </w:rPr>
            <w:instrText xml:space="preserve"> PAGEREF _Toc415341934 \h </w:instrText>
          </w:r>
          <w:r>
            <w:rPr>
              <w:noProof/>
            </w:rPr>
          </w:r>
          <w:r>
            <w:rPr>
              <w:noProof/>
            </w:rPr>
            <w:fldChar w:fldCharType="separate"/>
          </w:r>
          <w:r>
            <w:rPr>
              <w:noProof/>
            </w:rPr>
            <w:t>9</w:t>
          </w:r>
          <w:r>
            <w:rPr>
              <w:noProof/>
            </w:rPr>
            <w:fldChar w:fldCharType="end"/>
          </w:r>
        </w:p>
        <w:p w14:paraId="0F300E25" w14:textId="77777777" w:rsidR="002C291E" w:rsidRDefault="002C291E">
          <w:pPr>
            <w:pStyle w:val="TOC3"/>
            <w:tabs>
              <w:tab w:val="left" w:pos="1170"/>
              <w:tab w:val="right" w:leader="dot" w:pos="8630"/>
            </w:tabs>
            <w:rPr>
              <w:rFonts w:asciiTheme="minorHAnsi" w:hAnsiTheme="minorHAnsi"/>
              <w:i w:val="0"/>
              <w:iCs w:val="0"/>
              <w:noProof/>
              <w:sz w:val="24"/>
              <w:szCs w:val="24"/>
              <w:lang w:eastAsia="ja-JP"/>
            </w:rPr>
          </w:pPr>
          <w:r>
            <w:rPr>
              <w:noProof/>
            </w:rPr>
            <w:t>1.2.6.</w:t>
          </w:r>
          <w:r>
            <w:rPr>
              <w:rFonts w:asciiTheme="minorHAnsi" w:hAnsiTheme="minorHAnsi"/>
              <w:i w:val="0"/>
              <w:iCs w:val="0"/>
              <w:noProof/>
              <w:sz w:val="24"/>
              <w:szCs w:val="24"/>
              <w:lang w:eastAsia="ja-JP"/>
            </w:rPr>
            <w:tab/>
          </w:r>
          <w:r>
            <w:rPr>
              <w:noProof/>
            </w:rPr>
            <w:t>Medial septum</w:t>
          </w:r>
          <w:r>
            <w:rPr>
              <w:noProof/>
            </w:rPr>
            <w:tab/>
          </w:r>
          <w:r>
            <w:rPr>
              <w:noProof/>
            </w:rPr>
            <w:fldChar w:fldCharType="begin"/>
          </w:r>
          <w:r>
            <w:rPr>
              <w:noProof/>
            </w:rPr>
            <w:instrText xml:space="preserve"> PAGEREF _Toc415341935 \h </w:instrText>
          </w:r>
          <w:r>
            <w:rPr>
              <w:noProof/>
            </w:rPr>
          </w:r>
          <w:r>
            <w:rPr>
              <w:noProof/>
            </w:rPr>
            <w:fldChar w:fldCharType="separate"/>
          </w:r>
          <w:r>
            <w:rPr>
              <w:noProof/>
            </w:rPr>
            <w:t>10</w:t>
          </w:r>
          <w:r>
            <w:rPr>
              <w:noProof/>
            </w:rPr>
            <w:fldChar w:fldCharType="end"/>
          </w:r>
        </w:p>
        <w:p w14:paraId="419B47CE" w14:textId="77777777" w:rsidR="002C291E" w:rsidRDefault="002C291E">
          <w:pPr>
            <w:pStyle w:val="TOC3"/>
            <w:tabs>
              <w:tab w:val="left" w:pos="1170"/>
              <w:tab w:val="right" w:leader="dot" w:pos="8630"/>
            </w:tabs>
            <w:rPr>
              <w:rFonts w:asciiTheme="minorHAnsi" w:hAnsiTheme="minorHAnsi"/>
              <w:i w:val="0"/>
              <w:iCs w:val="0"/>
              <w:noProof/>
              <w:sz w:val="24"/>
              <w:szCs w:val="24"/>
              <w:lang w:eastAsia="ja-JP"/>
            </w:rPr>
          </w:pPr>
          <w:r>
            <w:rPr>
              <w:noProof/>
            </w:rPr>
            <w:t>1.2.7.</w:t>
          </w:r>
          <w:r>
            <w:rPr>
              <w:rFonts w:asciiTheme="minorHAnsi" w:hAnsiTheme="minorHAnsi"/>
              <w:i w:val="0"/>
              <w:iCs w:val="0"/>
              <w:noProof/>
              <w:sz w:val="24"/>
              <w:szCs w:val="24"/>
              <w:lang w:eastAsia="ja-JP"/>
            </w:rPr>
            <w:tab/>
          </w:r>
          <w:r>
            <w:rPr>
              <w:noProof/>
            </w:rPr>
            <w:t>Lateral entorhinal cortex</w:t>
          </w:r>
          <w:r>
            <w:rPr>
              <w:noProof/>
            </w:rPr>
            <w:tab/>
          </w:r>
          <w:r>
            <w:rPr>
              <w:noProof/>
            </w:rPr>
            <w:fldChar w:fldCharType="begin"/>
          </w:r>
          <w:r>
            <w:rPr>
              <w:noProof/>
            </w:rPr>
            <w:instrText xml:space="preserve"> PAGEREF _Toc415341936 \h </w:instrText>
          </w:r>
          <w:r>
            <w:rPr>
              <w:noProof/>
            </w:rPr>
          </w:r>
          <w:r>
            <w:rPr>
              <w:noProof/>
            </w:rPr>
            <w:fldChar w:fldCharType="separate"/>
          </w:r>
          <w:r>
            <w:rPr>
              <w:noProof/>
            </w:rPr>
            <w:t>11</w:t>
          </w:r>
          <w:r>
            <w:rPr>
              <w:noProof/>
            </w:rPr>
            <w:fldChar w:fldCharType="end"/>
          </w:r>
        </w:p>
        <w:p w14:paraId="7D1E83AC" w14:textId="77777777" w:rsidR="002C291E" w:rsidRDefault="002C291E">
          <w:pPr>
            <w:pStyle w:val="TOC3"/>
            <w:tabs>
              <w:tab w:val="left" w:pos="1170"/>
              <w:tab w:val="right" w:leader="dot" w:pos="8630"/>
            </w:tabs>
            <w:rPr>
              <w:rFonts w:asciiTheme="minorHAnsi" w:hAnsiTheme="minorHAnsi"/>
              <w:i w:val="0"/>
              <w:iCs w:val="0"/>
              <w:noProof/>
              <w:sz w:val="24"/>
              <w:szCs w:val="24"/>
              <w:lang w:eastAsia="ja-JP"/>
            </w:rPr>
          </w:pPr>
          <w:r>
            <w:rPr>
              <w:noProof/>
            </w:rPr>
            <w:t>1.2.8.</w:t>
          </w:r>
          <w:r>
            <w:rPr>
              <w:rFonts w:asciiTheme="minorHAnsi" w:hAnsiTheme="minorHAnsi"/>
              <w:i w:val="0"/>
              <w:iCs w:val="0"/>
              <w:noProof/>
              <w:sz w:val="24"/>
              <w:szCs w:val="24"/>
              <w:lang w:eastAsia="ja-JP"/>
            </w:rPr>
            <w:tab/>
          </w:r>
          <w:r>
            <w:rPr>
              <w:noProof/>
            </w:rPr>
            <w:t>Medial entorhinal cortex</w:t>
          </w:r>
          <w:r>
            <w:rPr>
              <w:noProof/>
            </w:rPr>
            <w:tab/>
          </w:r>
          <w:r>
            <w:rPr>
              <w:noProof/>
            </w:rPr>
            <w:fldChar w:fldCharType="begin"/>
          </w:r>
          <w:r>
            <w:rPr>
              <w:noProof/>
            </w:rPr>
            <w:instrText xml:space="preserve"> PAGEREF _Toc415341937 \h </w:instrText>
          </w:r>
          <w:r>
            <w:rPr>
              <w:noProof/>
            </w:rPr>
          </w:r>
          <w:r>
            <w:rPr>
              <w:noProof/>
            </w:rPr>
            <w:fldChar w:fldCharType="separate"/>
          </w:r>
          <w:r>
            <w:rPr>
              <w:noProof/>
            </w:rPr>
            <w:t>12</w:t>
          </w:r>
          <w:r>
            <w:rPr>
              <w:noProof/>
            </w:rPr>
            <w:fldChar w:fldCharType="end"/>
          </w:r>
        </w:p>
        <w:p w14:paraId="16AE5586" w14:textId="77777777" w:rsidR="002C291E" w:rsidRDefault="002C291E">
          <w:pPr>
            <w:pStyle w:val="TOC3"/>
            <w:tabs>
              <w:tab w:val="left" w:pos="1170"/>
              <w:tab w:val="right" w:leader="dot" w:pos="8630"/>
            </w:tabs>
            <w:rPr>
              <w:rFonts w:asciiTheme="minorHAnsi" w:hAnsiTheme="minorHAnsi"/>
              <w:i w:val="0"/>
              <w:iCs w:val="0"/>
              <w:noProof/>
              <w:sz w:val="24"/>
              <w:szCs w:val="24"/>
              <w:lang w:eastAsia="ja-JP"/>
            </w:rPr>
          </w:pPr>
          <w:r>
            <w:rPr>
              <w:noProof/>
            </w:rPr>
            <w:t>1.2.9.</w:t>
          </w:r>
          <w:r>
            <w:rPr>
              <w:rFonts w:asciiTheme="minorHAnsi" w:hAnsiTheme="minorHAnsi"/>
              <w:i w:val="0"/>
              <w:iCs w:val="0"/>
              <w:noProof/>
              <w:sz w:val="24"/>
              <w:szCs w:val="24"/>
              <w:lang w:eastAsia="ja-JP"/>
            </w:rPr>
            <w:tab/>
          </w:r>
          <w:r>
            <w:rPr>
              <w:noProof/>
            </w:rPr>
            <w:t>Amygdala</w:t>
          </w:r>
          <w:r>
            <w:rPr>
              <w:noProof/>
            </w:rPr>
            <w:tab/>
          </w:r>
          <w:r>
            <w:rPr>
              <w:noProof/>
            </w:rPr>
            <w:fldChar w:fldCharType="begin"/>
          </w:r>
          <w:r>
            <w:rPr>
              <w:noProof/>
            </w:rPr>
            <w:instrText xml:space="preserve"> PAGEREF _Toc415341938 \h </w:instrText>
          </w:r>
          <w:r>
            <w:rPr>
              <w:noProof/>
            </w:rPr>
          </w:r>
          <w:r>
            <w:rPr>
              <w:noProof/>
            </w:rPr>
            <w:fldChar w:fldCharType="separate"/>
          </w:r>
          <w:r>
            <w:rPr>
              <w:noProof/>
            </w:rPr>
            <w:t>13</w:t>
          </w:r>
          <w:r>
            <w:rPr>
              <w:noProof/>
            </w:rPr>
            <w:fldChar w:fldCharType="end"/>
          </w:r>
        </w:p>
        <w:p w14:paraId="3913A8DB" w14:textId="77777777" w:rsidR="002C291E" w:rsidRDefault="002C291E">
          <w:pPr>
            <w:pStyle w:val="TOC2"/>
            <w:tabs>
              <w:tab w:val="left" w:pos="780"/>
              <w:tab w:val="right" w:leader="dot" w:pos="8630"/>
            </w:tabs>
            <w:rPr>
              <w:rFonts w:asciiTheme="minorHAnsi" w:hAnsiTheme="minorHAnsi"/>
              <w:smallCaps w:val="0"/>
              <w:noProof/>
              <w:sz w:val="24"/>
              <w:szCs w:val="24"/>
              <w:lang w:eastAsia="ja-JP"/>
            </w:rPr>
          </w:pPr>
          <w:r>
            <w:rPr>
              <w:noProof/>
            </w:rPr>
            <w:t>1.3.</w:t>
          </w:r>
          <w:r>
            <w:rPr>
              <w:rFonts w:asciiTheme="minorHAnsi" w:hAnsiTheme="minorHAnsi"/>
              <w:smallCaps w:val="0"/>
              <w:noProof/>
              <w:sz w:val="24"/>
              <w:szCs w:val="24"/>
              <w:lang w:eastAsia="ja-JP"/>
            </w:rPr>
            <w:tab/>
          </w:r>
          <w:r>
            <w:rPr>
              <w:noProof/>
            </w:rPr>
            <w:t>Hippocampal function</w:t>
          </w:r>
          <w:r>
            <w:rPr>
              <w:noProof/>
            </w:rPr>
            <w:tab/>
          </w:r>
          <w:r>
            <w:rPr>
              <w:noProof/>
            </w:rPr>
            <w:fldChar w:fldCharType="begin"/>
          </w:r>
          <w:r>
            <w:rPr>
              <w:noProof/>
            </w:rPr>
            <w:instrText xml:space="preserve"> PAGEREF _Toc415341939 \h </w:instrText>
          </w:r>
          <w:r>
            <w:rPr>
              <w:noProof/>
            </w:rPr>
          </w:r>
          <w:r>
            <w:rPr>
              <w:noProof/>
            </w:rPr>
            <w:fldChar w:fldCharType="separate"/>
          </w:r>
          <w:r>
            <w:rPr>
              <w:noProof/>
            </w:rPr>
            <w:t>15</w:t>
          </w:r>
          <w:r>
            <w:rPr>
              <w:noProof/>
            </w:rPr>
            <w:fldChar w:fldCharType="end"/>
          </w:r>
        </w:p>
        <w:p w14:paraId="4241B5B8" w14:textId="77777777" w:rsidR="002C291E" w:rsidRDefault="002C291E">
          <w:pPr>
            <w:pStyle w:val="TOC3"/>
            <w:tabs>
              <w:tab w:val="left" w:pos="1170"/>
              <w:tab w:val="right" w:leader="dot" w:pos="8630"/>
            </w:tabs>
            <w:rPr>
              <w:rFonts w:asciiTheme="minorHAnsi" w:hAnsiTheme="minorHAnsi"/>
              <w:i w:val="0"/>
              <w:iCs w:val="0"/>
              <w:noProof/>
              <w:sz w:val="24"/>
              <w:szCs w:val="24"/>
              <w:lang w:eastAsia="ja-JP"/>
            </w:rPr>
          </w:pPr>
          <w:r>
            <w:rPr>
              <w:noProof/>
            </w:rPr>
            <w:t>1.3.1.</w:t>
          </w:r>
          <w:r>
            <w:rPr>
              <w:rFonts w:asciiTheme="minorHAnsi" w:hAnsiTheme="minorHAnsi"/>
              <w:i w:val="0"/>
              <w:iCs w:val="0"/>
              <w:noProof/>
              <w:sz w:val="24"/>
              <w:szCs w:val="24"/>
              <w:lang w:eastAsia="ja-JP"/>
            </w:rPr>
            <w:tab/>
          </w:r>
          <w:r>
            <w:rPr>
              <w:noProof/>
            </w:rPr>
            <w:t>Place cells and allocentric spatial representation</w:t>
          </w:r>
          <w:r>
            <w:rPr>
              <w:noProof/>
            </w:rPr>
            <w:tab/>
          </w:r>
          <w:r>
            <w:rPr>
              <w:noProof/>
            </w:rPr>
            <w:fldChar w:fldCharType="begin"/>
          </w:r>
          <w:r>
            <w:rPr>
              <w:noProof/>
            </w:rPr>
            <w:instrText xml:space="preserve"> PAGEREF _Toc415341940 \h </w:instrText>
          </w:r>
          <w:r>
            <w:rPr>
              <w:noProof/>
            </w:rPr>
          </w:r>
          <w:r>
            <w:rPr>
              <w:noProof/>
            </w:rPr>
            <w:fldChar w:fldCharType="separate"/>
          </w:r>
          <w:r>
            <w:rPr>
              <w:noProof/>
            </w:rPr>
            <w:t>16</w:t>
          </w:r>
          <w:r>
            <w:rPr>
              <w:noProof/>
            </w:rPr>
            <w:fldChar w:fldCharType="end"/>
          </w:r>
        </w:p>
        <w:p w14:paraId="6DE53DB7" w14:textId="77777777" w:rsidR="002C291E" w:rsidRDefault="002C291E">
          <w:pPr>
            <w:pStyle w:val="TOC3"/>
            <w:tabs>
              <w:tab w:val="left" w:pos="1170"/>
              <w:tab w:val="right" w:leader="dot" w:pos="8630"/>
            </w:tabs>
            <w:rPr>
              <w:rFonts w:asciiTheme="minorHAnsi" w:hAnsiTheme="minorHAnsi"/>
              <w:i w:val="0"/>
              <w:iCs w:val="0"/>
              <w:noProof/>
              <w:sz w:val="24"/>
              <w:szCs w:val="24"/>
              <w:lang w:eastAsia="ja-JP"/>
            </w:rPr>
          </w:pPr>
          <w:r>
            <w:rPr>
              <w:noProof/>
            </w:rPr>
            <w:lastRenderedPageBreak/>
            <w:t>1.3.2.</w:t>
          </w:r>
          <w:r>
            <w:rPr>
              <w:rFonts w:asciiTheme="minorHAnsi" w:hAnsiTheme="minorHAnsi"/>
              <w:i w:val="0"/>
              <w:iCs w:val="0"/>
              <w:noProof/>
              <w:sz w:val="24"/>
              <w:szCs w:val="24"/>
              <w:lang w:eastAsia="ja-JP"/>
            </w:rPr>
            <w:tab/>
          </w:r>
          <w:r>
            <w:rPr>
              <w:noProof/>
            </w:rPr>
            <w:t>Theta sequences</w:t>
          </w:r>
          <w:r>
            <w:rPr>
              <w:noProof/>
            </w:rPr>
            <w:tab/>
          </w:r>
          <w:r>
            <w:rPr>
              <w:noProof/>
            </w:rPr>
            <w:fldChar w:fldCharType="begin"/>
          </w:r>
          <w:r>
            <w:rPr>
              <w:noProof/>
            </w:rPr>
            <w:instrText xml:space="preserve"> PAGEREF _Toc415341941 \h </w:instrText>
          </w:r>
          <w:r>
            <w:rPr>
              <w:noProof/>
            </w:rPr>
          </w:r>
          <w:r>
            <w:rPr>
              <w:noProof/>
            </w:rPr>
            <w:fldChar w:fldCharType="separate"/>
          </w:r>
          <w:r>
            <w:rPr>
              <w:noProof/>
            </w:rPr>
            <w:t>18</w:t>
          </w:r>
          <w:r>
            <w:rPr>
              <w:noProof/>
            </w:rPr>
            <w:fldChar w:fldCharType="end"/>
          </w:r>
        </w:p>
        <w:p w14:paraId="0E7D8893" w14:textId="77777777" w:rsidR="002C291E" w:rsidRDefault="002C291E">
          <w:pPr>
            <w:pStyle w:val="TOC3"/>
            <w:tabs>
              <w:tab w:val="left" w:pos="1170"/>
              <w:tab w:val="right" w:leader="dot" w:pos="8630"/>
            </w:tabs>
            <w:rPr>
              <w:rFonts w:asciiTheme="minorHAnsi" w:hAnsiTheme="minorHAnsi"/>
              <w:i w:val="0"/>
              <w:iCs w:val="0"/>
              <w:noProof/>
              <w:sz w:val="24"/>
              <w:szCs w:val="24"/>
              <w:lang w:eastAsia="ja-JP"/>
            </w:rPr>
          </w:pPr>
          <w:r>
            <w:rPr>
              <w:noProof/>
            </w:rPr>
            <w:t>1.3.3.</w:t>
          </w:r>
          <w:r>
            <w:rPr>
              <w:rFonts w:asciiTheme="minorHAnsi" w:hAnsiTheme="minorHAnsi"/>
              <w:i w:val="0"/>
              <w:iCs w:val="0"/>
              <w:noProof/>
              <w:sz w:val="24"/>
              <w:szCs w:val="24"/>
              <w:lang w:eastAsia="ja-JP"/>
            </w:rPr>
            <w:tab/>
          </w:r>
          <w:r>
            <w:rPr>
              <w:noProof/>
            </w:rPr>
            <w:t>Replay events</w:t>
          </w:r>
          <w:r>
            <w:rPr>
              <w:noProof/>
            </w:rPr>
            <w:tab/>
          </w:r>
          <w:r>
            <w:rPr>
              <w:noProof/>
            </w:rPr>
            <w:fldChar w:fldCharType="begin"/>
          </w:r>
          <w:r>
            <w:rPr>
              <w:noProof/>
            </w:rPr>
            <w:instrText xml:space="preserve"> PAGEREF _Toc415341942 \h </w:instrText>
          </w:r>
          <w:r>
            <w:rPr>
              <w:noProof/>
            </w:rPr>
          </w:r>
          <w:r>
            <w:rPr>
              <w:noProof/>
            </w:rPr>
            <w:fldChar w:fldCharType="separate"/>
          </w:r>
          <w:r>
            <w:rPr>
              <w:noProof/>
            </w:rPr>
            <w:t>21</w:t>
          </w:r>
          <w:r>
            <w:rPr>
              <w:noProof/>
            </w:rPr>
            <w:fldChar w:fldCharType="end"/>
          </w:r>
        </w:p>
        <w:p w14:paraId="00ED22E2" w14:textId="77777777" w:rsidR="002C291E" w:rsidRDefault="002C291E">
          <w:pPr>
            <w:pStyle w:val="TOC3"/>
            <w:tabs>
              <w:tab w:val="left" w:pos="1170"/>
              <w:tab w:val="right" w:leader="dot" w:pos="8630"/>
            </w:tabs>
            <w:rPr>
              <w:rFonts w:asciiTheme="minorHAnsi" w:hAnsiTheme="minorHAnsi"/>
              <w:i w:val="0"/>
              <w:iCs w:val="0"/>
              <w:noProof/>
              <w:sz w:val="24"/>
              <w:szCs w:val="24"/>
              <w:lang w:eastAsia="ja-JP"/>
            </w:rPr>
          </w:pPr>
          <w:r>
            <w:rPr>
              <w:noProof/>
            </w:rPr>
            <w:t>1.3.4.</w:t>
          </w:r>
          <w:r>
            <w:rPr>
              <w:rFonts w:asciiTheme="minorHAnsi" w:hAnsiTheme="minorHAnsi"/>
              <w:i w:val="0"/>
              <w:iCs w:val="0"/>
              <w:noProof/>
              <w:sz w:val="24"/>
              <w:szCs w:val="24"/>
              <w:lang w:eastAsia="ja-JP"/>
            </w:rPr>
            <w:tab/>
          </w:r>
          <w:r>
            <w:rPr>
              <w:noProof/>
            </w:rPr>
            <w:t>Behavioral-timescale temporal sequences</w:t>
          </w:r>
          <w:r>
            <w:rPr>
              <w:noProof/>
            </w:rPr>
            <w:tab/>
          </w:r>
          <w:r>
            <w:rPr>
              <w:noProof/>
            </w:rPr>
            <w:fldChar w:fldCharType="begin"/>
          </w:r>
          <w:r>
            <w:rPr>
              <w:noProof/>
            </w:rPr>
            <w:instrText xml:space="preserve"> PAGEREF _Toc415341943 \h </w:instrText>
          </w:r>
          <w:r>
            <w:rPr>
              <w:noProof/>
            </w:rPr>
          </w:r>
          <w:r>
            <w:rPr>
              <w:noProof/>
            </w:rPr>
            <w:fldChar w:fldCharType="separate"/>
          </w:r>
          <w:r>
            <w:rPr>
              <w:noProof/>
            </w:rPr>
            <w:t>23</w:t>
          </w:r>
          <w:r>
            <w:rPr>
              <w:noProof/>
            </w:rPr>
            <w:fldChar w:fldCharType="end"/>
          </w:r>
        </w:p>
        <w:p w14:paraId="245FE36A" w14:textId="77777777" w:rsidR="002C291E" w:rsidRDefault="002C291E">
          <w:pPr>
            <w:pStyle w:val="TOC3"/>
            <w:tabs>
              <w:tab w:val="left" w:pos="1170"/>
              <w:tab w:val="right" w:leader="dot" w:pos="8630"/>
            </w:tabs>
            <w:rPr>
              <w:rFonts w:asciiTheme="minorHAnsi" w:hAnsiTheme="minorHAnsi"/>
              <w:i w:val="0"/>
              <w:iCs w:val="0"/>
              <w:noProof/>
              <w:sz w:val="24"/>
              <w:szCs w:val="24"/>
              <w:lang w:eastAsia="ja-JP"/>
            </w:rPr>
          </w:pPr>
          <w:r>
            <w:rPr>
              <w:noProof/>
            </w:rPr>
            <w:t>1.3.5.</w:t>
          </w:r>
          <w:r>
            <w:rPr>
              <w:rFonts w:asciiTheme="minorHAnsi" w:hAnsiTheme="minorHAnsi"/>
              <w:i w:val="0"/>
              <w:iCs w:val="0"/>
              <w:noProof/>
              <w:sz w:val="24"/>
              <w:szCs w:val="24"/>
              <w:lang w:eastAsia="ja-JP"/>
            </w:rPr>
            <w:tab/>
          </w:r>
          <w:r>
            <w:rPr>
              <w:noProof/>
            </w:rPr>
            <w:t>Population “drift” and instability</w:t>
          </w:r>
          <w:r>
            <w:rPr>
              <w:noProof/>
            </w:rPr>
            <w:tab/>
          </w:r>
          <w:r>
            <w:rPr>
              <w:noProof/>
            </w:rPr>
            <w:fldChar w:fldCharType="begin"/>
          </w:r>
          <w:r>
            <w:rPr>
              <w:noProof/>
            </w:rPr>
            <w:instrText xml:space="preserve"> PAGEREF _Toc415341944 \h </w:instrText>
          </w:r>
          <w:r>
            <w:rPr>
              <w:noProof/>
            </w:rPr>
          </w:r>
          <w:r>
            <w:rPr>
              <w:noProof/>
            </w:rPr>
            <w:fldChar w:fldCharType="separate"/>
          </w:r>
          <w:r>
            <w:rPr>
              <w:noProof/>
            </w:rPr>
            <w:t>26</w:t>
          </w:r>
          <w:r>
            <w:rPr>
              <w:noProof/>
            </w:rPr>
            <w:fldChar w:fldCharType="end"/>
          </w:r>
        </w:p>
        <w:p w14:paraId="0DA40C8A" w14:textId="77777777" w:rsidR="002C291E" w:rsidRDefault="002C291E">
          <w:pPr>
            <w:pStyle w:val="TOC3"/>
            <w:tabs>
              <w:tab w:val="left" w:pos="1170"/>
              <w:tab w:val="right" w:leader="dot" w:pos="8630"/>
            </w:tabs>
            <w:rPr>
              <w:rFonts w:asciiTheme="minorHAnsi" w:hAnsiTheme="minorHAnsi"/>
              <w:i w:val="0"/>
              <w:iCs w:val="0"/>
              <w:noProof/>
              <w:sz w:val="24"/>
              <w:szCs w:val="24"/>
              <w:lang w:eastAsia="ja-JP"/>
            </w:rPr>
          </w:pPr>
          <w:r>
            <w:rPr>
              <w:noProof/>
            </w:rPr>
            <w:t>1.3.6.</w:t>
          </w:r>
          <w:r>
            <w:rPr>
              <w:rFonts w:asciiTheme="minorHAnsi" w:hAnsiTheme="minorHAnsi"/>
              <w:i w:val="0"/>
              <w:iCs w:val="0"/>
              <w:noProof/>
              <w:sz w:val="24"/>
              <w:szCs w:val="24"/>
              <w:lang w:eastAsia="ja-JP"/>
            </w:rPr>
            <w:tab/>
          </w:r>
          <w:r>
            <w:rPr>
              <w:noProof/>
            </w:rPr>
            <w:t>“Engrams”</w:t>
          </w:r>
          <w:r>
            <w:rPr>
              <w:noProof/>
            </w:rPr>
            <w:tab/>
          </w:r>
          <w:r>
            <w:rPr>
              <w:noProof/>
            </w:rPr>
            <w:fldChar w:fldCharType="begin"/>
          </w:r>
          <w:r>
            <w:rPr>
              <w:noProof/>
            </w:rPr>
            <w:instrText xml:space="preserve"> PAGEREF _Toc415341945 \h </w:instrText>
          </w:r>
          <w:r>
            <w:rPr>
              <w:noProof/>
            </w:rPr>
          </w:r>
          <w:r>
            <w:rPr>
              <w:noProof/>
            </w:rPr>
            <w:fldChar w:fldCharType="separate"/>
          </w:r>
          <w:r>
            <w:rPr>
              <w:noProof/>
            </w:rPr>
            <w:t>29</w:t>
          </w:r>
          <w:r>
            <w:rPr>
              <w:noProof/>
            </w:rPr>
            <w:fldChar w:fldCharType="end"/>
          </w:r>
        </w:p>
        <w:p w14:paraId="6981BD7E" w14:textId="77777777" w:rsidR="002C291E" w:rsidRDefault="002C291E">
          <w:pPr>
            <w:pStyle w:val="TOC3"/>
            <w:tabs>
              <w:tab w:val="left" w:pos="1170"/>
              <w:tab w:val="right" w:leader="dot" w:pos="8630"/>
            </w:tabs>
            <w:rPr>
              <w:rFonts w:asciiTheme="minorHAnsi" w:hAnsiTheme="minorHAnsi"/>
              <w:i w:val="0"/>
              <w:iCs w:val="0"/>
              <w:noProof/>
              <w:sz w:val="24"/>
              <w:szCs w:val="24"/>
              <w:lang w:eastAsia="ja-JP"/>
            </w:rPr>
          </w:pPr>
          <w:r>
            <w:rPr>
              <w:noProof/>
            </w:rPr>
            <w:t>1.3.7.</w:t>
          </w:r>
          <w:r>
            <w:rPr>
              <w:rFonts w:asciiTheme="minorHAnsi" w:hAnsiTheme="minorHAnsi"/>
              <w:i w:val="0"/>
              <w:iCs w:val="0"/>
              <w:noProof/>
              <w:sz w:val="24"/>
              <w:szCs w:val="24"/>
              <w:lang w:eastAsia="ja-JP"/>
            </w:rPr>
            <w:tab/>
          </w:r>
          <w:r>
            <w:rPr>
              <w:noProof/>
            </w:rPr>
            <w:t>Systems level consolidation</w:t>
          </w:r>
          <w:r>
            <w:rPr>
              <w:noProof/>
            </w:rPr>
            <w:tab/>
          </w:r>
          <w:r>
            <w:rPr>
              <w:noProof/>
            </w:rPr>
            <w:fldChar w:fldCharType="begin"/>
          </w:r>
          <w:r>
            <w:rPr>
              <w:noProof/>
            </w:rPr>
            <w:instrText xml:space="preserve"> PAGEREF _Toc415341946 \h </w:instrText>
          </w:r>
          <w:r>
            <w:rPr>
              <w:noProof/>
            </w:rPr>
          </w:r>
          <w:r>
            <w:rPr>
              <w:noProof/>
            </w:rPr>
            <w:fldChar w:fldCharType="separate"/>
          </w:r>
          <w:r>
            <w:rPr>
              <w:noProof/>
            </w:rPr>
            <w:t>33</w:t>
          </w:r>
          <w:r>
            <w:rPr>
              <w:noProof/>
            </w:rPr>
            <w:fldChar w:fldCharType="end"/>
          </w:r>
        </w:p>
        <w:p w14:paraId="314F8B8A" w14:textId="77777777" w:rsidR="002C291E" w:rsidRDefault="002C291E">
          <w:pPr>
            <w:pStyle w:val="TOC3"/>
            <w:tabs>
              <w:tab w:val="left" w:pos="1170"/>
              <w:tab w:val="right" w:leader="dot" w:pos="8630"/>
            </w:tabs>
            <w:rPr>
              <w:rFonts w:asciiTheme="minorHAnsi" w:hAnsiTheme="minorHAnsi"/>
              <w:i w:val="0"/>
              <w:iCs w:val="0"/>
              <w:noProof/>
              <w:sz w:val="24"/>
              <w:szCs w:val="24"/>
              <w:lang w:eastAsia="ja-JP"/>
            </w:rPr>
          </w:pPr>
          <w:r>
            <w:rPr>
              <w:noProof/>
            </w:rPr>
            <w:t>1.3.8.</w:t>
          </w:r>
          <w:r>
            <w:rPr>
              <w:rFonts w:asciiTheme="minorHAnsi" w:hAnsiTheme="minorHAnsi"/>
              <w:i w:val="0"/>
              <w:iCs w:val="0"/>
              <w:noProof/>
              <w:sz w:val="24"/>
              <w:szCs w:val="24"/>
              <w:lang w:eastAsia="ja-JP"/>
            </w:rPr>
            <w:tab/>
          </w:r>
          <w:r>
            <w:rPr>
              <w:noProof/>
            </w:rPr>
            <w:t>Hippocampal interactions with the amygdala</w:t>
          </w:r>
          <w:r>
            <w:rPr>
              <w:noProof/>
            </w:rPr>
            <w:tab/>
          </w:r>
          <w:r>
            <w:rPr>
              <w:noProof/>
            </w:rPr>
            <w:fldChar w:fldCharType="begin"/>
          </w:r>
          <w:r>
            <w:rPr>
              <w:noProof/>
            </w:rPr>
            <w:instrText xml:space="preserve"> PAGEREF _Toc415341947 \h </w:instrText>
          </w:r>
          <w:r>
            <w:rPr>
              <w:noProof/>
            </w:rPr>
          </w:r>
          <w:r>
            <w:rPr>
              <w:noProof/>
            </w:rPr>
            <w:fldChar w:fldCharType="separate"/>
          </w:r>
          <w:r>
            <w:rPr>
              <w:noProof/>
            </w:rPr>
            <w:t>36</w:t>
          </w:r>
          <w:r>
            <w:rPr>
              <w:noProof/>
            </w:rPr>
            <w:fldChar w:fldCharType="end"/>
          </w:r>
        </w:p>
        <w:p w14:paraId="53A8F98F" w14:textId="77777777" w:rsidR="002C291E" w:rsidRDefault="002C291E">
          <w:pPr>
            <w:pStyle w:val="TOC3"/>
            <w:tabs>
              <w:tab w:val="left" w:pos="1170"/>
              <w:tab w:val="right" w:leader="dot" w:pos="8630"/>
            </w:tabs>
            <w:rPr>
              <w:rFonts w:asciiTheme="minorHAnsi" w:hAnsiTheme="minorHAnsi"/>
              <w:i w:val="0"/>
              <w:iCs w:val="0"/>
              <w:noProof/>
              <w:sz w:val="24"/>
              <w:szCs w:val="24"/>
              <w:lang w:eastAsia="ja-JP"/>
            </w:rPr>
          </w:pPr>
          <w:r>
            <w:rPr>
              <w:noProof/>
            </w:rPr>
            <w:t>1.3.9.</w:t>
          </w:r>
          <w:r>
            <w:rPr>
              <w:rFonts w:asciiTheme="minorHAnsi" w:hAnsiTheme="minorHAnsi"/>
              <w:i w:val="0"/>
              <w:iCs w:val="0"/>
              <w:noProof/>
              <w:sz w:val="24"/>
              <w:szCs w:val="24"/>
              <w:lang w:eastAsia="ja-JP"/>
            </w:rPr>
            <w:tab/>
          </w:r>
          <w:r>
            <w:rPr>
              <w:noProof/>
            </w:rPr>
            <w:t>Integrating hippocampal literature</w:t>
          </w:r>
          <w:r>
            <w:rPr>
              <w:noProof/>
            </w:rPr>
            <w:tab/>
          </w:r>
          <w:r>
            <w:rPr>
              <w:noProof/>
            </w:rPr>
            <w:fldChar w:fldCharType="begin"/>
          </w:r>
          <w:r>
            <w:rPr>
              <w:noProof/>
            </w:rPr>
            <w:instrText xml:space="preserve"> PAGEREF _Toc415341948 \h </w:instrText>
          </w:r>
          <w:r>
            <w:rPr>
              <w:noProof/>
            </w:rPr>
          </w:r>
          <w:r>
            <w:rPr>
              <w:noProof/>
            </w:rPr>
            <w:fldChar w:fldCharType="separate"/>
          </w:r>
          <w:r>
            <w:rPr>
              <w:noProof/>
            </w:rPr>
            <w:t>38</w:t>
          </w:r>
          <w:r>
            <w:rPr>
              <w:noProof/>
            </w:rPr>
            <w:fldChar w:fldCharType="end"/>
          </w:r>
        </w:p>
        <w:p w14:paraId="147AC748" w14:textId="77777777" w:rsidR="002C291E" w:rsidRDefault="002C291E">
          <w:pPr>
            <w:pStyle w:val="TOC1"/>
            <w:tabs>
              <w:tab w:val="left" w:pos="390"/>
              <w:tab w:val="right" w:leader="dot" w:pos="8630"/>
            </w:tabs>
            <w:rPr>
              <w:rFonts w:asciiTheme="minorHAnsi" w:hAnsiTheme="minorHAnsi"/>
              <w:bCs w:val="0"/>
              <w:caps w:val="0"/>
              <w:noProof/>
              <w:sz w:val="24"/>
              <w:szCs w:val="24"/>
              <w:lang w:eastAsia="ja-JP"/>
            </w:rPr>
          </w:pPr>
          <w:r>
            <w:rPr>
              <w:noProof/>
            </w:rPr>
            <w:t>2.</w:t>
          </w:r>
          <w:r>
            <w:rPr>
              <w:rFonts w:asciiTheme="minorHAnsi" w:hAnsiTheme="minorHAnsi"/>
              <w:bCs w:val="0"/>
              <w:caps w:val="0"/>
              <w:noProof/>
              <w:sz w:val="24"/>
              <w:szCs w:val="24"/>
              <w:lang w:eastAsia="ja-JP"/>
            </w:rPr>
            <w:tab/>
          </w:r>
          <w:r>
            <w:rPr>
              <w:noProof/>
            </w:rPr>
            <w:t>CHAPTER TWO</w:t>
          </w:r>
          <w:r>
            <w:rPr>
              <w:noProof/>
            </w:rPr>
            <w:tab/>
          </w:r>
          <w:r>
            <w:rPr>
              <w:noProof/>
            </w:rPr>
            <w:fldChar w:fldCharType="begin"/>
          </w:r>
          <w:r>
            <w:rPr>
              <w:noProof/>
            </w:rPr>
            <w:instrText xml:space="preserve"> PAGEREF _Toc415341949 \h </w:instrText>
          </w:r>
          <w:r>
            <w:rPr>
              <w:noProof/>
            </w:rPr>
          </w:r>
          <w:r>
            <w:rPr>
              <w:noProof/>
            </w:rPr>
            <w:fldChar w:fldCharType="separate"/>
          </w:r>
          <w:r>
            <w:rPr>
              <w:noProof/>
            </w:rPr>
            <w:t>39</w:t>
          </w:r>
          <w:r>
            <w:rPr>
              <w:noProof/>
            </w:rPr>
            <w:fldChar w:fldCharType="end"/>
          </w:r>
        </w:p>
        <w:p w14:paraId="453BD0F3" w14:textId="77777777" w:rsidR="002C291E" w:rsidRDefault="002C291E">
          <w:pPr>
            <w:pStyle w:val="TOC2"/>
            <w:tabs>
              <w:tab w:val="left" w:pos="780"/>
              <w:tab w:val="right" w:leader="dot" w:pos="8630"/>
            </w:tabs>
            <w:rPr>
              <w:rFonts w:asciiTheme="minorHAnsi" w:hAnsiTheme="minorHAnsi"/>
              <w:smallCaps w:val="0"/>
              <w:noProof/>
              <w:sz w:val="24"/>
              <w:szCs w:val="24"/>
              <w:lang w:eastAsia="ja-JP"/>
            </w:rPr>
          </w:pPr>
          <w:r>
            <w:rPr>
              <w:noProof/>
            </w:rPr>
            <w:t>2.1.</w:t>
          </w:r>
          <w:r>
            <w:rPr>
              <w:rFonts w:asciiTheme="minorHAnsi" w:hAnsiTheme="minorHAnsi"/>
              <w:smallCaps w:val="0"/>
              <w:noProof/>
              <w:sz w:val="24"/>
              <w:szCs w:val="24"/>
              <w:lang w:eastAsia="ja-JP"/>
            </w:rPr>
            <w:tab/>
          </w:r>
          <w:r>
            <w:rPr>
              <w:noProof/>
            </w:rPr>
            <w:t>Introduction</w:t>
          </w:r>
          <w:r>
            <w:rPr>
              <w:noProof/>
            </w:rPr>
            <w:tab/>
          </w:r>
          <w:r>
            <w:rPr>
              <w:noProof/>
            </w:rPr>
            <w:fldChar w:fldCharType="begin"/>
          </w:r>
          <w:r>
            <w:rPr>
              <w:noProof/>
            </w:rPr>
            <w:instrText xml:space="preserve"> PAGEREF _Toc415341950 \h </w:instrText>
          </w:r>
          <w:r>
            <w:rPr>
              <w:noProof/>
            </w:rPr>
          </w:r>
          <w:r>
            <w:rPr>
              <w:noProof/>
            </w:rPr>
            <w:fldChar w:fldCharType="separate"/>
          </w:r>
          <w:r>
            <w:rPr>
              <w:noProof/>
            </w:rPr>
            <w:t>39</w:t>
          </w:r>
          <w:r>
            <w:rPr>
              <w:noProof/>
            </w:rPr>
            <w:fldChar w:fldCharType="end"/>
          </w:r>
        </w:p>
        <w:p w14:paraId="22CBD22C" w14:textId="77777777" w:rsidR="002C291E" w:rsidRDefault="002C291E">
          <w:pPr>
            <w:pStyle w:val="TOC2"/>
            <w:tabs>
              <w:tab w:val="left" w:pos="780"/>
              <w:tab w:val="right" w:leader="dot" w:pos="8630"/>
            </w:tabs>
            <w:rPr>
              <w:rFonts w:asciiTheme="minorHAnsi" w:hAnsiTheme="minorHAnsi"/>
              <w:smallCaps w:val="0"/>
              <w:noProof/>
              <w:sz w:val="24"/>
              <w:szCs w:val="24"/>
              <w:lang w:eastAsia="ja-JP"/>
            </w:rPr>
          </w:pPr>
          <w:r>
            <w:rPr>
              <w:noProof/>
            </w:rPr>
            <w:t>2.2.</w:t>
          </w:r>
          <w:r>
            <w:rPr>
              <w:rFonts w:asciiTheme="minorHAnsi" w:hAnsiTheme="minorHAnsi"/>
              <w:smallCaps w:val="0"/>
              <w:noProof/>
              <w:sz w:val="24"/>
              <w:szCs w:val="24"/>
              <w:lang w:eastAsia="ja-JP"/>
            </w:rPr>
            <w:tab/>
          </w:r>
          <w:r>
            <w:rPr>
              <w:noProof/>
            </w:rPr>
            <w:t>Methods</w:t>
          </w:r>
          <w:r>
            <w:rPr>
              <w:noProof/>
            </w:rPr>
            <w:tab/>
          </w:r>
          <w:r>
            <w:rPr>
              <w:noProof/>
            </w:rPr>
            <w:fldChar w:fldCharType="begin"/>
          </w:r>
          <w:r>
            <w:rPr>
              <w:noProof/>
            </w:rPr>
            <w:instrText xml:space="preserve"> PAGEREF _Toc415341951 \h </w:instrText>
          </w:r>
          <w:r>
            <w:rPr>
              <w:noProof/>
            </w:rPr>
          </w:r>
          <w:r>
            <w:rPr>
              <w:noProof/>
            </w:rPr>
            <w:fldChar w:fldCharType="separate"/>
          </w:r>
          <w:r>
            <w:rPr>
              <w:noProof/>
            </w:rPr>
            <w:t>42</w:t>
          </w:r>
          <w:r>
            <w:rPr>
              <w:noProof/>
            </w:rPr>
            <w:fldChar w:fldCharType="end"/>
          </w:r>
        </w:p>
        <w:p w14:paraId="004A97F0" w14:textId="77777777" w:rsidR="002C291E" w:rsidRDefault="002C291E">
          <w:pPr>
            <w:pStyle w:val="TOC3"/>
            <w:tabs>
              <w:tab w:val="left" w:pos="1170"/>
              <w:tab w:val="right" w:leader="dot" w:pos="8630"/>
            </w:tabs>
            <w:rPr>
              <w:rFonts w:asciiTheme="minorHAnsi" w:hAnsiTheme="minorHAnsi"/>
              <w:i w:val="0"/>
              <w:iCs w:val="0"/>
              <w:noProof/>
              <w:sz w:val="24"/>
              <w:szCs w:val="24"/>
              <w:lang w:eastAsia="ja-JP"/>
            </w:rPr>
          </w:pPr>
          <w:r>
            <w:rPr>
              <w:noProof/>
            </w:rPr>
            <w:t>2.2.1.</w:t>
          </w:r>
          <w:r>
            <w:rPr>
              <w:rFonts w:asciiTheme="minorHAnsi" w:hAnsiTheme="minorHAnsi"/>
              <w:i w:val="0"/>
              <w:iCs w:val="0"/>
              <w:noProof/>
              <w:sz w:val="24"/>
              <w:szCs w:val="24"/>
              <w:lang w:eastAsia="ja-JP"/>
            </w:rPr>
            <w:tab/>
          </w:r>
          <w:r>
            <w:rPr>
              <w:noProof/>
            </w:rPr>
            <w:t>Animal Subjects</w:t>
          </w:r>
          <w:r>
            <w:rPr>
              <w:noProof/>
            </w:rPr>
            <w:tab/>
          </w:r>
          <w:r>
            <w:rPr>
              <w:noProof/>
            </w:rPr>
            <w:fldChar w:fldCharType="begin"/>
          </w:r>
          <w:r>
            <w:rPr>
              <w:noProof/>
            </w:rPr>
            <w:instrText xml:space="preserve"> PAGEREF _Toc415341952 \h </w:instrText>
          </w:r>
          <w:r>
            <w:rPr>
              <w:noProof/>
            </w:rPr>
          </w:r>
          <w:r>
            <w:rPr>
              <w:noProof/>
            </w:rPr>
            <w:fldChar w:fldCharType="separate"/>
          </w:r>
          <w:r>
            <w:rPr>
              <w:noProof/>
            </w:rPr>
            <w:t>42</w:t>
          </w:r>
          <w:r>
            <w:rPr>
              <w:noProof/>
            </w:rPr>
            <w:fldChar w:fldCharType="end"/>
          </w:r>
        </w:p>
        <w:p w14:paraId="48B37D45" w14:textId="77777777" w:rsidR="002C291E" w:rsidRDefault="002C291E">
          <w:pPr>
            <w:pStyle w:val="TOC3"/>
            <w:tabs>
              <w:tab w:val="left" w:pos="1170"/>
              <w:tab w:val="right" w:leader="dot" w:pos="8630"/>
            </w:tabs>
            <w:rPr>
              <w:rFonts w:asciiTheme="minorHAnsi" w:hAnsiTheme="minorHAnsi"/>
              <w:i w:val="0"/>
              <w:iCs w:val="0"/>
              <w:noProof/>
              <w:sz w:val="24"/>
              <w:szCs w:val="24"/>
              <w:lang w:eastAsia="ja-JP"/>
            </w:rPr>
          </w:pPr>
          <w:r>
            <w:rPr>
              <w:noProof/>
            </w:rPr>
            <w:t>2.2.2.</w:t>
          </w:r>
          <w:r>
            <w:rPr>
              <w:rFonts w:asciiTheme="minorHAnsi" w:hAnsiTheme="minorHAnsi"/>
              <w:i w:val="0"/>
              <w:iCs w:val="0"/>
              <w:noProof/>
              <w:sz w:val="24"/>
              <w:szCs w:val="24"/>
              <w:lang w:eastAsia="ja-JP"/>
            </w:rPr>
            <w:tab/>
          </w:r>
          <w:r>
            <w:rPr>
              <w:noProof/>
            </w:rPr>
            <w:t>Viral Constructs</w:t>
          </w:r>
          <w:r>
            <w:rPr>
              <w:noProof/>
            </w:rPr>
            <w:tab/>
          </w:r>
          <w:r>
            <w:rPr>
              <w:noProof/>
            </w:rPr>
            <w:fldChar w:fldCharType="begin"/>
          </w:r>
          <w:r>
            <w:rPr>
              <w:noProof/>
            </w:rPr>
            <w:instrText xml:space="preserve"> PAGEREF _Toc415341953 \h </w:instrText>
          </w:r>
          <w:r>
            <w:rPr>
              <w:noProof/>
            </w:rPr>
          </w:r>
          <w:r>
            <w:rPr>
              <w:noProof/>
            </w:rPr>
            <w:fldChar w:fldCharType="separate"/>
          </w:r>
          <w:r>
            <w:rPr>
              <w:noProof/>
            </w:rPr>
            <w:t>42</w:t>
          </w:r>
          <w:r>
            <w:rPr>
              <w:noProof/>
            </w:rPr>
            <w:fldChar w:fldCharType="end"/>
          </w:r>
        </w:p>
        <w:p w14:paraId="28D9AAEB" w14:textId="77777777" w:rsidR="002C291E" w:rsidRDefault="002C291E">
          <w:pPr>
            <w:pStyle w:val="TOC3"/>
            <w:tabs>
              <w:tab w:val="left" w:pos="1170"/>
              <w:tab w:val="right" w:leader="dot" w:pos="8630"/>
            </w:tabs>
            <w:rPr>
              <w:rFonts w:asciiTheme="minorHAnsi" w:hAnsiTheme="minorHAnsi"/>
              <w:i w:val="0"/>
              <w:iCs w:val="0"/>
              <w:noProof/>
              <w:sz w:val="24"/>
              <w:szCs w:val="24"/>
              <w:lang w:eastAsia="ja-JP"/>
            </w:rPr>
          </w:pPr>
          <w:r>
            <w:rPr>
              <w:noProof/>
            </w:rPr>
            <w:t>2.2.3.</w:t>
          </w:r>
          <w:r>
            <w:rPr>
              <w:rFonts w:asciiTheme="minorHAnsi" w:hAnsiTheme="minorHAnsi"/>
              <w:i w:val="0"/>
              <w:iCs w:val="0"/>
              <w:noProof/>
              <w:sz w:val="24"/>
              <w:szCs w:val="24"/>
              <w:lang w:eastAsia="ja-JP"/>
            </w:rPr>
            <w:tab/>
          </w:r>
          <w:r>
            <w:rPr>
              <w:noProof/>
            </w:rPr>
            <w:t>Stereotactic Surgeries</w:t>
          </w:r>
          <w:r>
            <w:rPr>
              <w:noProof/>
            </w:rPr>
            <w:tab/>
          </w:r>
          <w:r>
            <w:rPr>
              <w:noProof/>
            </w:rPr>
            <w:fldChar w:fldCharType="begin"/>
          </w:r>
          <w:r>
            <w:rPr>
              <w:noProof/>
            </w:rPr>
            <w:instrText xml:space="preserve"> PAGEREF _Toc415341954 \h </w:instrText>
          </w:r>
          <w:r>
            <w:rPr>
              <w:noProof/>
            </w:rPr>
          </w:r>
          <w:r>
            <w:rPr>
              <w:noProof/>
            </w:rPr>
            <w:fldChar w:fldCharType="separate"/>
          </w:r>
          <w:r>
            <w:rPr>
              <w:noProof/>
            </w:rPr>
            <w:t>42</w:t>
          </w:r>
          <w:r>
            <w:rPr>
              <w:noProof/>
            </w:rPr>
            <w:fldChar w:fldCharType="end"/>
          </w:r>
        </w:p>
        <w:p w14:paraId="417EBBFC" w14:textId="77777777" w:rsidR="002C291E" w:rsidRDefault="002C291E">
          <w:pPr>
            <w:pStyle w:val="TOC3"/>
            <w:tabs>
              <w:tab w:val="left" w:pos="1170"/>
              <w:tab w:val="right" w:leader="dot" w:pos="8630"/>
            </w:tabs>
            <w:rPr>
              <w:rFonts w:asciiTheme="minorHAnsi" w:hAnsiTheme="minorHAnsi"/>
              <w:i w:val="0"/>
              <w:iCs w:val="0"/>
              <w:noProof/>
              <w:sz w:val="24"/>
              <w:szCs w:val="24"/>
              <w:lang w:eastAsia="ja-JP"/>
            </w:rPr>
          </w:pPr>
          <w:r>
            <w:rPr>
              <w:noProof/>
            </w:rPr>
            <w:t>2.2.4.</w:t>
          </w:r>
          <w:r>
            <w:rPr>
              <w:rFonts w:asciiTheme="minorHAnsi" w:hAnsiTheme="minorHAnsi"/>
              <w:i w:val="0"/>
              <w:iCs w:val="0"/>
              <w:noProof/>
              <w:sz w:val="24"/>
              <w:szCs w:val="24"/>
              <w:lang w:eastAsia="ja-JP"/>
            </w:rPr>
            <w:tab/>
          </w:r>
          <w:r>
            <w:rPr>
              <w:noProof/>
            </w:rPr>
            <w:t>Treadmill Running Behavior</w:t>
          </w:r>
          <w:r>
            <w:rPr>
              <w:noProof/>
            </w:rPr>
            <w:tab/>
          </w:r>
          <w:r>
            <w:rPr>
              <w:noProof/>
            </w:rPr>
            <w:fldChar w:fldCharType="begin"/>
          </w:r>
          <w:r>
            <w:rPr>
              <w:noProof/>
            </w:rPr>
            <w:instrText xml:space="preserve"> PAGEREF _Toc415341955 \h </w:instrText>
          </w:r>
          <w:r>
            <w:rPr>
              <w:noProof/>
            </w:rPr>
          </w:r>
          <w:r>
            <w:rPr>
              <w:noProof/>
            </w:rPr>
            <w:fldChar w:fldCharType="separate"/>
          </w:r>
          <w:r>
            <w:rPr>
              <w:noProof/>
            </w:rPr>
            <w:t>44</w:t>
          </w:r>
          <w:r>
            <w:rPr>
              <w:noProof/>
            </w:rPr>
            <w:fldChar w:fldCharType="end"/>
          </w:r>
        </w:p>
        <w:p w14:paraId="35FE7862" w14:textId="77777777" w:rsidR="002C291E" w:rsidRDefault="002C291E">
          <w:pPr>
            <w:pStyle w:val="TOC3"/>
            <w:tabs>
              <w:tab w:val="left" w:pos="1170"/>
              <w:tab w:val="right" w:leader="dot" w:pos="8630"/>
            </w:tabs>
            <w:rPr>
              <w:rFonts w:asciiTheme="minorHAnsi" w:hAnsiTheme="minorHAnsi"/>
              <w:i w:val="0"/>
              <w:iCs w:val="0"/>
              <w:noProof/>
              <w:sz w:val="24"/>
              <w:szCs w:val="24"/>
              <w:lang w:eastAsia="ja-JP"/>
            </w:rPr>
          </w:pPr>
          <w:r>
            <w:rPr>
              <w:noProof/>
            </w:rPr>
            <w:t>2.2.5.</w:t>
          </w:r>
          <w:r>
            <w:rPr>
              <w:rFonts w:asciiTheme="minorHAnsi" w:hAnsiTheme="minorHAnsi"/>
              <w:i w:val="0"/>
              <w:iCs w:val="0"/>
              <w:noProof/>
              <w:sz w:val="24"/>
              <w:szCs w:val="24"/>
              <w:lang w:eastAsia="ja-JP"/>
            </w:rPr>
            <w:tab/>
          </w:r>
          <w:r>
            <w:rPr>
              <w:noProof/>
            </w:rPr>
            <w:t>Freely-Moving Calcium Imaging and Mouse Tracking</w:t>
          </w:r>
          <w:r>
            <w:rPr>
              <w:noProof/>
            </w:rPr>
            <w:tab/>
          </w:r>
          <w:r>
            <w:rPr>
              <w:noProof/>
            </w:rPr>
            <w:fldChar w:fldCharType="begin"/>
          </w:r>
          <w:r>
            <w:rPr>
              <w:noProof/>
            </w:rPr>
            <w:instrText xml:space="preserve"> PAGEREF _Toc415341956 \h </w:instrText>
          </w:r>
          <w:r>
            <w:rPr>
              <w:noProof/>
            </w:rPr>
          </w:r>
          <w:r>
            <w:rPr>
              <w:noProof/>
            </w:rPr>
            <w:fldChar w:fldCharType="separate"/>
          </w:r>
          <w:r>
            <w:rPr>
              <w:noProof/>
            </w:rPr>
            <w:t>44</w:t>
          </w:r>
          <w:r>
            <w:rPr>
              <w:noProof/>
            </w:rPr>
            <w:fldChar w:fldCharType="end"/>
          </w:r>
        </w:p>
        <w:p w14:paraId="7E5D062A" w14:textId="77777777" w:rsidR="002C291E" w:rsidRDefault="002C291E">
          <w:pPr>
            <w:pStyle w:val="TOC3"/>
            <w:tabs>
              <w:tab w:val="left" w:pos="1170"/>
              <w:tab w:val="right" w:leader="dot" w:pos="8630"/>
            </w:tabs>
            <w:rPr>
              <w:rFonts w:asciiTheme="minorHAnsi" w:hAnsiTheme="minorHAnsi"/>
              <w:i w:val="0"/>
              <w:iCs w:val="0"/>
              <w:noProof/>
              <w:sz w:val="24"/>
              <w:szCs w:val="24"/>
              <w:lang w:eastAsia="ja-JP"/>
            </w:rPr>
          </w:pPr>
          <w:r>
            <w:rPr>
              <w:noProof/>
            </w:rPr>
            <w:t>2.2.6.</w:t>
          </w:r>
          <w:r>
            <w:rPr>
              <w:rFonts w:asciiTheme="minorHAnsi" w:hAnsiTheme="minorHAnsi"/>
              <w:i w:val="0"/>
              <w:iCs w:val="0"/>
              <w:noProof/>
              <w:sz w:val="24"/>
              <w:szCs w:val="24"/>
              <w:lang w:eastAsia="ja-JP"/>
            </w:rPr>
            <w:tab/>
          </w:r>
          <w:r>
            <w:rPr>
              <w:noProof/>
            </w:rPr>
            <w:t>Histology and Epifluorescent Microscopy</w:t>
          </w:r>
          <w:r>
            <w:rPr>
              <w:noProof/>
            </w:rPr>
            <w:tab/>
          </w:r>
          <w:r>
            <w:rPr>
              <w:noProof/>
            </w:rPr>
            <w:fldChar w:fldCharType="begin"/>
          </w:r>
          <w:r>
            <w:rPr>
              <w:noProof/>
            </w:rPr>
            <w:instrText xml:space="preserve"> PAGEREF _Toc415341957 \h </w:instrText>
          </w:r>
          <w:r>
            <w:rPr>
              <w:noProof/>
            </w:rPr>
          </w:r>
          <w:r>
            <w:rPr>
              <w:noProof/>
            </w:rPr>
            <w:fldChar w:fldCharType="separate"/>
          </w:r>
          <w:r>
            <w:rPr>
              <w:noProof/>
            </w:rPr>
            <w:t>47</w:t>
          </w:r>
          <w:r>
            <w:rPr>
              <w:noProof/>
            </w:rPr>
            <w:fldChar w:fldCharType="end"/>
          </w:r>
        </w:p>
        <w:p w14:paraId="51C26CCC" w14:textId="77777777" w:rsidR="002C291E" w:rsidRDefault="002C291E">
          <w:pPr>
            <w:pStyle w:val="TOC3"/>
            <w:tabs>
              <w:tab w:val="left" w:pos="1170"/>
              <w:tab w:val="right" w:leader="dot" w:pos="8630"/>
            </w:tabs>
            <w:rPr>
              <w:rFonts w:asciiTheme="minorHAnsi" w:hAnsiTheme="minorHAnsi"/>
              <w:i w:val="0"/>
              <w:iCs w:val="0"/>
              <w:noProof/>
              <w:sz w:val="24"/>
              <w:szCs w:val="24"/>
              <w:lang w:eastAsia="ja-JP"/>
            </w:rPr>
          </w:pPr>
          <w:r>
            <w:rPr>
              <w:noProof/>
            </w:rPr>
            <w:t>2.2.7.</w:t>
          </w:r>
          <w:r>
            <w:rPr>
              <w:rFonts w:asciiTheme="minorHAnsi" w:hAnsiTheme="minorHAnsi"/>
              <w:i w:val="0"/>
              <w:iCs w:val="0"/>
              <w:noProof/>
              <w:sz w:val="24"/>
              <w:szCs w:val="24"/>
              <w:lang w:eastAsia="ja-JP"/>
            </w:rPr>
            <w:tab/>
          </w:r>
          <w:r>
            <w:rPr>
              <w:noProof/>
            </w:rPr>
            <w:t>Time Cell Selection</w:t>
          </w:r>
          <w:r>
            <w:rPr>
              <w:noProof/>
            </w:rPr>
            <w:tab/>
          </w:r>
          <w:r>
            <w:rPr>
              <w:noProof/>
            </w:rPr>
            <w:fldChar w:fldCharType="begin"/>
          </w:r>
          <w:r>
            <w:rPr>
              <w:noProof/>
            </w:rPr>
            <w:instrText xml:space="preserve"> PAGEREF _Toc415341958 \h </w:instrText>
          </w:r>
          <w:r>
            <w:rPr>
              <w:noProof/>
            </w:rPr>
          </w:r>
          <w:r>
            <w:rPr>
              <w:noProof/>
            </w:rPr>
            <w:fldChar w:fldCharType="separate"/>
          </w:r>
          <w:r>
            <w:rPr>
              <w:noProof/>
            </w:rPr>
            <w:t>47</w:t>
          </w:r>
          <w:r>
            <w:rPr>
              <w:noProof/>
            </w:rPr>
            <w:fldChar w:fldCharType="end"/>
          </w:r>
        </w:p>
        <w:p w14:paraId="2AD4AB8C" w14:textId="77777777" w:rsidR="002C291E" w:rsidRDefault="002C291E">
          <w:pPr>
            <w:pStyle w:val="TOC3"/>
            <w:tabs>
              <w:tab w:val="left" w:pos="1170"/>
              <w:tab w:val="right" w:leader="dot" w:pos="8630"/>
            </w:tabs>
            <w:rPr>
              <w:rFonts w:asciiTheme="minorHAnsi" w:hAnsiTheme="minorHAnsi"/>
              <w:i w:val="0"/>
              <w:iCs w:val="0"/>
              <w:noProof/>
              <w:sz w:val="24"/>
              <w:szCs w:val="24"/>
              <w:lang w:eastAsia="ja-JP"/>
            </w:rPr>
          </w:pPr>
          <w:r>
            <w:rPr>
              <w:noProof/>
            </w:rPr>
            <w:t>2.2.8.</w:t>
          </w:r>
          <w:r>
            <w:rPr>
              <w:rFonts w:asciiTheme="minorHAnsi" w:hAnsiTheme="minorHAnsi"/>
              <w:i w:val="0"/>
              <w:iCs w:val="0"/>
              <w:noProof/>
              <w:sz w:val="24"/>
              <w:szCs w:val="24"/>
              <w:lang w:eastAsia="ja-JP"/>
            </w:rPr>
            <w:tab/>
          </w:r>
          <w:r>
            <w:rPr>
              <w:noProof/>
            </w:rPr>
            <w:t>Within-Session Trial Bias Score</w:t>
          </w:r>
          <w:r>
            <w:rPr>
              <w:noProof/>
            </w:rPr>
            <w:tab/>
          </w:r>
          <w:r>
            <w:rPr>
              <w:noProof/>
            </w:rPr>
            <w:fldChar w:fldCharType="begin"/>
          </w:r>
          <w:r>
            <w:rPr>
              <w:noProof/>
            </w:rPr>
            <w:instrText xml:space="preserve"> PAGEREF _Toc415341959 \h </w:instrText>
          </w:r>
          <w:r>
            <w:rPr>
              <w:noProof/>
            </w:rPr>
          </w:r>
          <w:r>
            <w:rPr>
              <w:noProof/>
            </w:rPr>
            <w:fldChar w:fldCharType="separate"/>
          </w:r>
          <w:r>
            <w:rPr>
              <w:noProof/>
            </w:rPr>
            <w:t>48</w:t>
          </w:r>
          <w:r>
            <w:rPr>
              <w:noProof/>
            </w:rPr>
            <w:fldChar w:fldCharType="end"/>
          </w:r>
        </w:p>
        <w:p w14:paraId="3BC5E0BE" w14:textId="77777777" w:rsidR="002C291E" w:rsidRDefault="002C291E">
          <w:pPr>
            <w:pStyle w:val="TOC3"/>
            <w:tabs>
              <w:tab w:val="left" w:pos="1170"/>
              <w:tab w:val="right" w:leader="dot" w:pos="8630"/>
            </w:tabs>
            <w:rPr>
              <w:rFonts w:asciiTheme="minorHAnsi" w:hAnsiTheme="minorHAnsi"/>
              <w:i w:val="0"/>
              <w:iCs w:val="0"/>
              <w:noProof/>
              <w:sz w:val="24"/>
              <w:szCs w:val="24"/>
              <w:lang w:eastAsia="ja-JP"/>
            </w:rPr>
          </w:pPr>
          <w:r>
            <w:rPr>
              <w:noProof/>
            </w:rPr>
            <w:t>2.2.9.</w:t>
          </w:r>
          <w:r>
            <w:rPr>
              <w:rFonts w:asciiTheme="minorHAnsi" w:hAnsiTheme="minorHAnsi"/>
              <w:i w:val="0"/>
              <w:iCs w:val="0"/>
              <w:noProof/>
              <w:sz w:val="24"/>
              <w:szCs w:val="24"/>
              <w:lang w:eastAsia="ja-JP"/>
            </w:rPr>
            <w:tab/>
          </w:r>
          <w:r>
            <w:rPr>
              <w:noProof/>
            </w:rPr>
            <w:t>Population Correlations</w:t>
          </w:r>
          <w:r>
            <w:rPr>
              <w:noProof/>
            </w:rPr>
            <w:tab/>
          </w:r>
          <w:r>
            <w:rPr>
              <w:noProof/>
            </w:rPr>
            <w:fldChar w:fldCharType="begin"/>
          </w:r>
          <w:r>
            <w:rPr>
              <w:noProof/>
            </w:rPr>
            <w:instrText xml:space="preserve"> PAGEREF _Toc415341960 \h </w:instrText>
          </w:r>
          <w:r>
            <w:rPr>
              <w:noProof/>
            </w:rPr>
          </w:r>
          <w:r>
            <w:rPr>
              <w:noProof/>
            </w:rPr>
            <w:fldChar w:fldCharType="separate"/>
          </w:r>
          <w:r>
            <w:rPr>
              <w:noProof/>
            </w:rPr>
            <w:t>49</w:t>
          </w:r>
          <w:r>
            <w:rPr>
              <w:noProof/>
            </w:rPr>
            <w:fldChar w:fldCharType="end"/>
          </w:r>
        </w:p>
        <w:p w14:paraId="314BAC6B" w14:textId="77777777" w:rsidR="002C291E" w:rsidRDefault="002C291E">
          <w:pPr>
            <w:pStyle w:val="TOC3"/>
            <w:tabs>
              <w:tab w:val="left" w:pos="1270"/>
              <w:tab w:val="right" w:leader="dot" w:pos="8630"/>
            </w:tabs>
            <w:rPr>
              <w:rFonts w:asciiTheme="minorHAnsi" w:hAnsiTheme="minorHAnsi"/>
              <w:i w:val="0"/>
              <w:iCs w:val="0"/>
              <w:noProof/>
              <w:sz w:val="24"/>
              <w:szCs w:val="24"/>
              <w:lang w:eastAsia="ja-JP"/>
            </w:rPr>
          </w:pPr>
          <w:r>
            <w:rPr>
              <w:noProof/>
            </w:rPr>
            <w:t>2.2.10.</w:t>
          </w:r>
          <w:r>
            <w:rPr>
              <w:rFonts w:asciiTheme="minorHAnsi" w:hAnsiTheme="minorHAnsi"/>
              <w:i w:val="0"/>
              <w:iCs w:val="0"/>
              <w:noProof/>
              <w:sz w:val="24"/>
              <w:szCs w:val="24"/>
              <w:lang w:eastAsia="ja-JP"/>
            </w:rPr>
            <w:tab/>
          </w:r>
          <w:r>
            <w:rPr>
              <w:noProof/>
            </w:rPr>
            <w:t>Naïve Bayes Classifiers</w:t>
          </w:r>
          <w:r>
            <w:rPr>
              <w:noProof/>
            </w:rPr>
            <w:tab/>
          </w:r>
          <w:r>
            <w:rPr>
              <w:noProof/>
            </w:rPr>
            <w:fldChar w:fldCharType="begin"/>
          </w:r>
          <w:r>
            <w:rPr>
              <w:noProof/>
            </w:rPr>
            <w:instrText xml:space="preserve"> PAGEREF _Toc415341961 \h </w:instrText>
          </w:r>
          <w:r>
            <w:rPr>
              <w:noProof/>
            </w:rPr>
          </w:r>
          <w:r>
            <w:rPr>
              <w:noProof/>
            </w:rPr>
            <w:fldChar w:fldCharType="separate"/>
          </w:r>
          <w:r>
            <w:rPr>
              <w:noProof/>
            </w:rPr>
            <w:t>49</w:t>
          </w:r>
          <w:r>
            <w:rPr>
              <w:noProof/>
            </w:rPr>
            <w:fldChar w:fldCharType="end"/>
          </w:r>
        </w:p>
        <w:p w14:paraId="3F226514" w14:textId="77777777" w:rsidR="002C291E" w:rsidRDefault="002C291E">
          <w:pPr>
            <w:pStyle w:val="TOC3"/>
            <w:tabs>
              <w:tab w:val="left" w:pos="1270"/>
              <w:tab w:val="right" w:leader="dot" w:pos="8630"/>
            </w:tabs>
            <w:rPr>
              <w:rFonts w:asciiTheme="minorHAnsi" w:hAnsiTheme="minorHAnsi"/>
              <w:i w:val="0"/>
              <w:iCs w:val="0"/>
              <w:noProof/>
              <w:sz w:val="24"/>
              <w:szCs w:val="24"/>
              <w:lang w:eastAsia="ja-JP"/>
            </w:rPr>
          </w:pPr>
          <w:r>
            <w:rPr>
              <w:noProof/>
            </w:rPr>
            <w:t>2.2.11.</w:t>
          </w:r>
          <w:r>
            <w:rPr>
              <w:rFonts w:asciiTheme="minorHAnsi" w:hAnsiTheme="minorHAnsi"/>
              <w:i w:val="0"/>
              <w:iCs w:val="0"/>
              <w:noProof/>
              <w:sz w:val="24"/>
              <w:szCs w:val="24"/>
              <w:lang w:eastAsia="ja-JP"/>
            </w:rPr>
            <w:tab/>
          </w:r>
          <w:r>
            <w:rPr>
              <w:noProof/>
            </w:rPr>
            <w:t>Statistical Tests</w:t>
          </w:r>
          <w:r>
            <w:rPr>
              <w:noProof/>
            </w:rPr>
            <w:tab/>
          </w:r>
          <w:r>
            <w:rPr>
              <w:noProof/>
            </w:rPr>
            <w:fldChar w:fldCharType="begin"/>
          </w:r>
          <w:r>
            <w:rPr>
              <w:noProof/>
            </w:rPr>
            <w:instrText xml:space="preserve"> PAGEREF _Toc415341962 \h </w:instrText>
          </w:r>
          <w:r>
            <w:rPr>
              <w:noProof/>
            </w:rPr>
          </w:r>
          <w:r>
            <w:rPr>
              <w:noProof/>
            </w:rPr>
            <w:fldChar w:fldCharType="separate"/>
          </w:r>
          <w:r>
            <w:rPr>
              <w:noProof/>
            </w:rPr>
            <w:t>50</w:t>
          </w:r>
          <w:r>
            <w:rPr>
              <w:noProof/>
            </w:rPr>
            <w:fldChar w:fldCharType="end"/>
          </w:r>
        </w:p>
        <w:p w14:paraId="258C92CC" w14:textId="77777777" w:rsidR="002C291E" w:rsidRDefault="002C291E">
          <w:pPr>
            <w:pStyle w:val="TOC2"/>
            <w:tabs>
              <w:tab w:val="left" w:pos="780"/>
              <w:tab w:val="right" w:leader="dot" w:pos="8630"/>
            </w:tabs>
            <w:rPr>
              <w:rFonts w:asciiTheme="minorHAnsi" w:hAnsiTheme="minorHAnsi"/>
              <w:smallCaps w:val="0"/>
              <w:noProof/>
              <w:sz w:val="24"/>
              <w:szCs w:val="24"/>
              <w:lang w:eastAsia="ja-JP"/>
            </w:rPr>
          </w:pPr>
          <w:r>
            <w:rPr>
              <w:noProof/>
            </w:rPr>
            <w:t>2.3.</w:t>
          </w:r>
          <w:r>
            <w:rPr>
              <w:rFonts w:asciiTheme="minorHAnsi" w:hAnsiTheme="minorHAnsi"/>
              <w:smallCaps w:val="0"/>
              <w:noProof/>
              <w:sz w:val="24"/>
              <w:szCs w:val="24"/>
              <w:lang w:eastAsia="ja-JP"/>
            </w:rPr>
            <w:tab/>
          </w:r>
          <w:r>
            <w:rPr>
              <w:noProof/>
            </w:rPr>
            <w:t>Results</w:t>
          </w:r>
          <w:r>
            <w:rPr>
              <w:noProof/>
            </w:rPr>
            <w:tab/>
          </w:r>
          <w:r>
            <w:rPr>
              <w:noProof/>
            </w:rPr>
            <w:fldChar w:fldCharType="begin"/>
          </w:r>
          <w:r>
            <w:rPr>
              <w:noProof/>
            </w:rPr>
            <w:instrText xml:space="preserve"> PAGEREF _Toc415341963 \h </w:instrText>
          </w:r>
          <w:r>
            <w:rPr>
              <w:noProof/>
            </w:rPr>
          </w:r>
          <w:r>
            <w:rPr>
              <w:noProof/>
            </w:rPr>
            <w:fldChar w:fldCharType="separate"/>
          </w:r>
          <w:r>
            <w:rPr>
              <w:noProof/>
            </w:rPr>
            <w:t>51</w:t>
          </w:r>
          <w:r>
            <w:rPr>
              <w:noProof/>
            </w:rPr>
            <w:fldChar w:fldCharType="end"/>
          </w:r>
        </w:p>
        <w:p w14:paraId="1CE8707B" w14:textId="77777777" w:rsidR="002C291E" w:rsidRDefault="002C291E">
          <w:pPr>
            <w:pStyle w:val="TOC3"/>
            <w:tabs>
              <w:tab w:val="left" w:pos="1170"/>
              <w:tab w:val="right" w:leader="dot" w:pos="8630"/>
            </w:tabs>
            <w:rPr>
              <w:rFonts w:asciiTheme="minorHAnsi" w:hAnsiTheme="minorHAnsi"/>
              <w:i w:val="0"/>
              <w:iCs w:val="0"/>
              <w:noProof/>
              <w:sz w:val="24"/>
              <w:szCs w:val="24"/>
              <w:lang w:eastAsia="ja-JP"/>
            </w:rPr>
          </w:pPr>
          <w:r>
            <w:rPr>
              <w:noProof/>
            </w:rPr>
            <w:t>2.3.1.</w:t>
          </w:r>
          <w:r>
            <w:rPr>
              <w:rFonts w:asciiTheme="minorHAnsi" w:hAnsiTheme="minorHAnsi"/>
              <w:i w:val="0"/>
              <w:iCs w:val="0"/>
              <w:noProof/>
              <w:sz w:val="24"/>
              <w:szCs w:val="24"/>
              <w:lang w:eastAsia="ja-JP"/>
            </w:rPr>
            <w:tab/>
          </w:r>
          <w:r>
            <w:rPr>
              <w:noProof/>
            </w:rPr>
            <w:t>Behavioral Task and Epifluorescence Imaging of Calcium Transients</w:t>
          </w:r>
          <w:r>
            <w:rPr>
              <w:noProof/>
            </w:rPr>
            <w:tab/>
          </w:r>
          <w:r>
            <w:rPr>
              <w:noProof/>
            </w:rPr>
            <w:fldChar w:fldCharType="begin"/>
          </w:r>
          <w:r>
            <w:rPr>
              <w:noProof/>
            </w:rPr>
            <w:instrText xml:space="preserve"> PAGEREF _Toc415341964 \h </w:instrText>
          </w:r>
          <w:r>
            <w:rPr>
              <w:noProof/>
            </w:rPr>
          </w:r>
          <w:r>
            <w:rPr>
              <w:noProof/>
            </w:rPr>
            <w:fldChar w:fldCharType="separate"/>
          </w:r>
          <w:r>
            <w:rPr>
              <w:noProof/>
            </w:rPr>
            <w:t>51</w:t>
          </w:r>
          <w:r>
            <w:rPr>
              <w:noProof/>
            </w:rPr>
            <w:fldChar w:fldCharType="end"/>
          </w:r>
        </w:p>
        <w:p w14:paraId="1C2FE664" w14:textId="77777777" w:rsidR="002C291E" w:rsidRDefault="002C291E">
          <w:pPr>
            <w:pStyle w:val="TOC3"/>
            <w:tabs>
              <w:tab w:val="left" w:pos="1170"/>
              <w:tab w:val="right" w:leader="dot" w:pos="8630"/>
            </w:tabs>
            <w:rPr>
              <w:rFonts w:asciiTheme="minorHAnsi" w:hAnsiTheme="minorHAnsi"/>
              <w:i w:val="0"/>
              <w:iCs w:val="0"/>
              <w:noProof/>
              <w:sz w:val="24"/>
              <w:szCs w:val="24"/>
              <w:lang w:eastAsia="ja-JP"/>
            </w:rPr>
          </w:pPr>
          <w:r>
            <w:rPr>
              <w:noProof/>
            </w:rPr>
            <w:t>2.3.2.</w:t>
          </w:r>
          <w:r>
            <w:rPr>
              <w:rFonts w:asciiTheme="minorHAnsi" w:hAnsiTheme="minorHAnsi"/>
              <w:i w:val="0"/>
              <w:iCs w:val="0"/>
              <w:noProof/>
              <w:sz w:val="24"/>
              <w:szCs w:val="24"/>
              <w:lang w:eastAsia="ja-JP"/>
            </w:rPr>
            <w:tab/>
          </w:r>
          <w:r>
            <w:rPr>
              <w:noProof/>
            </w:rPr>
            <w:t>Reconstructing Temporal Information from Ordered Neuronal Firing</w:t>
          </w:r>
          <w:r>
            <w:rPr>
              <w:noProof/>
            </w:rPr>
            <w:tab/>
          </w:r>
          <w:r>
            <w:rPr>
              <w:noProof/>
            </w:rPr>
            <w:fldChar w:fldCharType="begin"/>
          </w:r>
          <w:r>
            <w:rPr>
              <w:noProof/>
            </w:rPr>
            <w:instrText xml:space="preserve"> PAGEREF _Toc415341965 \h </w:instrText>
          </w:r>
          <w:r>
            <w:rPr>
              <w:noProof/>
            </w:rPr>
          </w:r>
          <w:r>
            <w:rPr>
              <w:noProof/>
            </w:rPr>
            <w:fldChar w:fldCharType="separate"/>
          </w:r>
          <w:r>
            <w:rPr>
              <w:noProof/>
            </w:rPr>
            <w:t>52</w:t>
          </w:r>
          <w:r>
            <w:rPr>
              <w:noProof/>
            </w:rPr>
            <w:fldChar w:fldCharType="end"/>
          </w:r>
        </w:p>
        <w:p w14:paraId="74A65DA5" w14:textId="77777777" w:rsidR="002C291E" w:rsidRDefault="002C291E">
          <w:pPr>
            <w:pStyle w:val="TOC3"/>
            <w:tabs>
              <w:tab w:val="left" w:pos="1170"/>
              <w:tab w:val="right" w:leader="dot" w:pos="8630"/>
            </w:tabs>
            <w:rPr>
              <w:rFonts w:asciiTheme="minorHAnsi" w:hAnsiTheme="minorHAnsi"/>
              <w:i w:val="0"/>
              <w:iCs w:val="0"/>
              <w:noProof/>
              <w:sz w:val="24"/>
              <w:szCs w:val="24"/>
              <w:lang w:eastAsia="ja-JP"/>
            </w:rPr>
          </w:pPr>
          <w:r>
            <w:rPr>
              <w:noProof/>
            </w:rPr>
            <w:t>2.3.3.</w:t>
          </w:r>
          <w:r>
            <w:rPr>
              <w:rFonts w:asciiTheme="minorHAnsi" w:hAnsiTheme="minorHAnsi"/>
              <w:i w:val="0"/>
              <w:iCs w:val="0"/>
              <w:noProof/>
              <w:sz w:val="24"/>
              <w:szCs w:val="24"/>
              <w:lang w:eastAsia="ja-JP"/>
            </w:rPr>
            <w:tab/>
          </w:r>
          <w:r>
            <w:rPr>
              <w:noProof/>
            </w:rPr>
            <w:t>Evolution of Time Cell Sequences on the Scale of Minutes</w:t>
          </w:r>
          <w:r>
            <w:rPr>
              <w:noProof/>
            </w:rPr>
            <w:tab/>
          </w:r>
          <w:r>
            <w:rPr>
              <w:noProof/>
            </w:rPr>
            <w:fldChar w:fldCharType="begin"/>
          </w:r>
          <w:r>
            <w:rPr>
              <w:noProof/>
            </w:rPr>
            <w:instrText xml:space="preserve"> PAGEREF _Toc415341966 \h </w:instrText>
          </w:r>
          <w:r>
            <w:rPr>
              <w:noProof/>
            </w:rPr>
          </w:r>
          <w:r>
            <w:rPr>
              <w:noProof/>
            </w:rPr>
            <w:fldChar w:fldCharType="separate"/>
          </w:r>
          <w:r>
            <w:rPr>
              <w:noProof/>
            </w:rPr>
            <w:t>53</w:t>
          </w:r>
          <w:r>
            <w:rPr>
              <w:noProof/>
            </w:rPr>
            <w:fldChar w:fldCharType="end"/>
          </w:r>
        </w:p>
        <w:p w14:paraId="2D63828C" w14:textId="77777777" w:rsidR="002C291E" w:rsidRDefault="002C291E">
          <w:pPr>
            <w:pStyle w:val="TOC3"/>
            <w:tabs>
              <w:tab w:val="left" w:pos="1170"/>
              <w:tab w:val="right" w:leader="dot" w:pos="8630"/>
            </w:tabs>
            <w:rPr>
              <w:rFonts w:asciiTheme="minorHAnsi" w:hAnsiTheme="minorHAnsi"/>
              <w:i w:val="0"/>
              <w:iCs w:val="0"/>
              <w:noProof/>
              <w:sz w:val="24"/>
              <w:szCs w:val="24"/>
              <w:lang w:eastAsia="ja-JP"/>
            </w:rPr>
          </w:pPr>
          <w:r>
            <w:rPr>
              <w:noProof/>
            </w:rPr>
            <w:lastRenderedPageBreak/>
            <w:t>2.3.4.</w:t>
          </w:r>
          <w:r>
            <w:rPr>
              <w:rFonts w:asciiTheme="minorHAnsi" w:hAnsiTheme="minorHAnsi"/>
              <w:i w:val="0"/>
              <w:iCs w:val="0"/>
              <w:noProof/>
              <w:sz w:val="24"/>
              <w:szCs w:val="24"/>
              <w:lang w:eastAsia="ja-JP"/>
            </w:rPr>
            <w:tab/>
          </w:r>
          <w:r>
            <w:rPr>
              <w:noProof/>
            </w:rPr>
            <w:t>Longitudinal Tracking of Time Cell Sequences</w:t>
          </w:r>
          <w:r>
            <w:rPr>
              <w:noProof/>
            </w:rPr>
            <w:tab/>
          </w:r>
          <w:r>
            <w:rPr>
              <w:noProof/>
            </w:rPr>
            <w:fldChar w:fldCharType="begin"/>
          </w:r>
          <w:r>
            <w:rPr>
              <w:noProof/>
            </w:rPr>
            <w:instrText xml:space="preserve"> PAGEREF _Toc415341967 \h </w:instrText>
          </w:r>
          <w:r>
            <w:rPr>
              <w:noProof/>
            </w:rPr>
          </w:r>
          <w:r>
            <w:rPr>
              <w:noProof/>
            </w:rPr>
            <w:fldChar w:fldCharType="separate"/>
          </w:r>
          <w:r>
            <w:rPr>
              <w:noProof/>
            </w:rPr>
            <w:t>55</w:t>
          </w:r>
          <w:r>
            <w:rPr>
              <w:noProof/>
            </w:rPr>
            <w:fldChar w:fldCharType="end"/>
          </w:r>
        </w:p>
        <w:p w14:paraId="5D93F539" w14:textId="77777777" w:rsidR="002C291E" w:rsidRDefault="002C291E">
          <w:pPr>
            <w:pStyle w:val="TOC3"/>
            <w:tabs>
              <w:tab w:val="left" w:pos="1170"/>
              <w:tab w:val="right" w:leader="dot" w:pos="8630"/>
            </w:tabs>
            <w:rPr>
              <w:rFonts w:asciiTheme="minorHAnsi" w:hAnsiTheme="minorHAnsi"/>
              <w:i w:val="0"/>
              <w:iCs w:val="0"/>
              <w:noProof/>
              <w:sz w:val="24"/>
              <w:szCs w:val="24"/>
              <w:lang w:eastAsia="ja-JP"/>
            </w:rPr>
          </w:pPr>
          <w:r>
            <w:rPr>
              <w:noProof/>
            </w:rPr>
            <w:t>2.3.5.</w:t>
          </w:r>
          <w:r>
            <w:rPr>
              <w:rFonts w:asciiTheme="minorHAnsi" w:hAnsiTheme="minorHAnsi"/>
              <w:i w:val="0"/>
              <w:iCs w:val="0"/>
              <w:noProof/>
              <w:sz w:val="24"/>
              <w:szCs w:val="24"/>
              <w:lang w:eastAsia="ja-JP"/>
            </w:rPr>
            <w:tab/>
          </w:r>
          <w:r>
            <w:rPr>
              <w:noProof/>
            </w:rPr>
            <w:t>Evolution of Time Cell Sequences on the Scale of Days</w:t>
          </w:r>
          <w:r>
            <w:rPr>
              <w:noProof/>
            </w:rPr>
            <w:tab/>
          </w:r>
          <w:r>
            <w:rPr>
              <w:noProof/>
            </w:rPr>
            <w:fldChar w:fldCharType="begin"/>
          </w:r>
          <w:r>
            <w:rPr>
              <w:noProof/>
            </w:rPr>
            <w:instrText xml:space="preserve"> PAGEREF _Toc415341968 \h </w:instrText>
          </w:r>
          <w:r>
            <w:rPr>
              <w:noProof/>
            </w:rPr>
          </w:r>
          <w:r>
            <w:rPr>
              <w:noProof/>
            </w:rPr>
            <w:fldChar w:fldCharType="separate"/>
          </w:r>
          <w:r>
            <w:rPr>
              <w:noProof/>
            </w:rPr>
            <w:t>57</w:t>
          </w:r>
          <w:r>
            <w:rPr>
              <w:noProof/>
            </w:rPr>
            <w:fldChar w:fldCharType="end"/>
          </w:r>
        </w:p>
        <w:p w14:paraId="103366AC" w14:textId="77777777" w:rsidR="002C291E" w:rsidRDefault="002C291E">
          <w:pPr>
            <w:pStyle w:val="TOC2"/>
            <w:tabs>
              <w:tab w:val="left" w:pos="780"/>
              <w:tab w:val="right" w:leader="dot" w:pos="8630"/>
            </w:tabs>
            <w:rPr>
              <w:rFonts w:asciiTheme="minorHAnsi" w:hAnsiTheme="minorHAnsi"/>
              <w:smallCaps w:val="0"/>
              <w:noProof/>
              <w:sz w:val="24"/>
              <w:szCs w:val="24"/>
              <w:lang w:eastAsia="ja-JP"/>
            </w:rPr>
          </w:pPr>
          <w:r>
            <w:rPr>
              <w:noProof/>
            </w:rPr>
            <w:t>2.4.</w:t>
          </w:r>
          <w:r>
            <w:rPr>
              <w:rFonts w:asciiTheme="minorHAnsi" w:hAnsiTheme="minorHAnsi"/>
              <w:smallCaps w:val="0"/>
              <w:noProof/>
              <w:sz w:val="24"/>
              <w:szCs w:val="24"/>
              <w:lang w:eastAsia="ja-JP"/>
            </w:rPr>
            <w:tab/>
          </w:r>
          <w:r>
            <w:rPr>
              <w:noProof/>
            </w:rPr>
            <w:t>Discussion</w:t>
          </w:r>
          <w:r>
            <w:rPr>
              <w:noProof/>
            </w:rPr>
            <w:tab/>
          </w:r>
          <w:r>
            <w:rPr>
              <w:noProof/>
            </w:rPr>
            <w:fldChar w:fldCharType="begin"/>
          </w:r>
          <w:r>
            <w:rPr>
              <w:noProof/>
            </w:rPr>
            <w:instrText xml:space="preserve"> PAGEREF _Toc415341969 \h </w:instrText>
          </w:r>
          <w:r>
            <w:rPr>
              <w:noProof/>
            </w:rPr>
          </w:r>
          <w:r>
            <w:rPr>
              <w:noProof/>
            </w:rPr>
            <w:fldChar w:fldCharType="separate"/>
          </w:r>
          <w:r>
            <w:rPr>
              <w:noProof/>
            </w:rPr>
            <w:t>59</w:t>
          </w:r>
          <w:r>
            <w:rPr>
              <w:noProof/>
            </w:rPr>
            <w:fldChar w:fldCharType="end"/>
          </w:r>
        </w:p>
        <w:p w14:paraId="1EF69B98" w14:textId="77777777" w:rsidR="002C291E" w:rsidRDefault="002C291E">
          <w:pPr>
            <w:pStyle w:val="TOC3"/>
            <w:tabs>
              <w:tab w:val="left" w:pos="1170"/>
              <w:tab w:val="right" w:leader="dot" w:pos="8630"/>
            </w:tabs>
            <w:rPr>
              <w:rFonts w:asciiTheme="minorHAnsi" w:hAnsiTheme="minorHAnsi"/>
              <w:i w:val="0"/>
              <w:iCs w:val="0"/>
              <w:noProof/>
              <w:sz w:val="24"/>
              <w:szCs w:val="24"/>
              <w:lang w:eastAsia="ja-JP"/>
            </w:rPr>
          </w:pPr>
          <w:r>
            <w:rPr>
              <w:noProof/>
            </w:rPr>
            <w:t>2.4.1.</w:t>
          </w:r>
          <w:r>
            <w:rPr>
              <w:rFonts w:asciiTheme="minorHAnsi" w:hAnsiTheme="minorHAnsi"/>
              <w:i w:val="0"/>
              <w:iCs w:val="0"/>
              <w:noProof/>
              <w:sz w:val="24"/>
              <w:szCs w:val="24"/>
              <w:lang w:eastAsia="ja-JP"/>
            </w:rPr>
            <w:tab/>
          </w:r>
          <w:r>
            <w:rPr>
              <w:noProof/>
            </w:rPr>
            <w:t>Robustness of Sequential Firing over Days</w:t>
          </w:r>
          <w:r>
            <w:rPr>
              <w:noProof/>
            </w:rPr>
            <w:tab/>
          </w:r>
          <w:r>
            <w:rPr>
              <w:noProof/>
            </w:rPr>
            <w:fldChar w:fldCharType="begin"/>
          </w:r>
          <w:r>
            <w:rPr>
              <w:noProof/>
            </w:rPr>
            <w:instrText xml:space="preserve"> PAGEREF _Toc415341970 \h </w:instrText>
          </w:r>
          <w:r>
            <w:rPr>
              <w:noProof/>
            </w:rPr>
          </w:r>
          <w:r>
            <w:rPr>
              <w:noProof/>
            </w:rPr>
            <w:fldChar w:fldCharType="separate"/>
          </w:r>
          <w:r>
            <w:rPr>
              <w:noProof/>
            </w:rPr>
            <w:t>59</w:t>
          </w:r>
          <w:r>
            <w:rPr>
              <w:noProof/>
            </w:rPr>
            <w:fldChar w:fldCharType="end"/>
          </w:r>
        </w:p>
        <w:p w14:paraId="75BBD827" w14:textId="77777777" w:rsidR="002C291E" w:rsidRDefault="002C291E">
          <w:pPr>
            <w:pStyle w:val="TOC3"/>
            <w:tabs>
              <w:tab w:val="left" w:pos="1170"/>
              <w:tab w:val="right" w:leader="dot" w:pos="8630"/>
            </w:tabs>
            <w:rPr>
              <w:rFonts w:asciiTheme="minorHAnsi" w:hAnsiTheme="minorHAnsi"/>
              <w:i w:val="0"/>
              <w:iCs w:val="0"/>
              <w:noProof/>
              <w:sz w:val="24"/>
              <w:szCs w:val="24"/>
              <w:lang w:eastAsia="ja-JP"/>
            </w:rPr>
          </w:pPr>
          <w:r>
            <w:rPr>
              <w:noProof/>
            </w:rPr>
            <w:t>2.4.2.</w:t>
          </w:r>
          <w:r>
            <w:rPr>
              <w:rFonts w:asciiTheme="minorHAnsi" w:hAnsiTheme="minorHAnsi"/>
              <w:i w:val="0"/>
              <w:iCs w:val="0"/>
              <w:noProof/>
              <w:sz w:val="24"/>
              <w:szCs w:val="24"/>
              <w:lang w:eastAsia="ja-JP"/>
            </w:rPr>
            <w:tab/>
          </w:r>
          <w:r>
            <w:rPr>
              <w:noProof/>
            </w:rPr>
            <w:t>Advantages of Neural Instability in an Unstable World: Drift as a Mechanism for Timestamping Events</w:t>
          </w:r>
          <w:r>
            <w:rPr>
              <w:noProof/>
            </w:rPr>
            <w:tab/>
          </w:r>
          <w:r>
            <w:rPr>
              <w:noProof/>
            </w:rPr>
            <w:fldChar w:fldCharType="begin"/>
          </w:r>
          <w:r>
            <w:rPr>
              <w:noProof/>
            </w:rPr>
            <w:instrText xml:space="preserve"> PAGEREF _Toc415341971 \h </w:instrText>
          </w:r>
          <w:r>
            <w:rPr>
              <w:noProof/>
            </w:rPr>
          </w:r>
          <w:r>
            <w:rPr>
              <w:noProof/>
            </w:rPr>
            <w:fldChar w:fldCharType="separate"/>
          </w:r>
          <w:r>
            <w:rPr>
              <w:noProof/>
            </w:rPr>
            <w:t>60</w:t>
          </w:r>
          <w:r>
            <w:rPr>
              <w:noProof/>
            </w:rPr>
            <w:fldChar w:fldCharType="end"/>
          </w:r>
        </w:p>
        <w:p w14:paraId="42604A60" w14:textId="77777777" w:rsidR="002C291E" w:rsidRDefault="002C291E">
          <w:pPr>
            <w:pStyle w:val="TOC3"/>
            <w:tabs>
              <w:tab w:val="left" w:pos="1170"/>
              <w:tab w:val="right" w:leader="dot" w:pos="8630"/>
            </w:tabs>
            <w:rPr>
              <w:rFonts w:asciiTheme="minorHAnsi" w:hAnsiTheme="minorHAnsi"/>
              <w:i w:val="0"/>
              <w:iCs w:val="0"/>
              <w:noProof/>
              <w:sz w:val="24"/>
              <w:szCs w:val="24"/>
              <w:lang w:eastAsia="ja-JP"/>
            </w:rPr>
          </w:pPr>
          <w:r>
            <w:rPr>
              <w:noProof/>
            </w:rPr>
            <w:t>2.4.3.</w:t>
          </w:r>
          <w:r>
            <w:rPr>
              <w:rFonts w:asciiTheme="minorHAnsi" w:hAnsiTheme="minorHAnsi"/>
              <w:i w:val="0"/>
              <w:iCs w:val="0"/>
              <w:noProof/>
              <w:sz w:val="24"/>
              <w:szCs w:val="24"/>
              <w:lang w:eastAsia="ja-JP"/>
            </w:rPr>
            <w:tab/>
          </w:r>
          <w:r>
            <w:rPr>
              <w:noProof/>
            </w:rPr>
            <w:t>A Unified Framework of Event Sequence Coding in Hippocampus over Long Timescales</w:t>
          </w:r>
          <w:r>
            <w:rPr>
              <w:noProof/>
            </w:rPr>
            <w:tab/>
          </w:r>
          <w:r>
            <w:rPr>
              <w:noProof/>
            </w:rPr>
            <w:fldChar w:fldCharType="begin"/>
          </w:r>
          <w:r>
            <w:rPr>
              <w:noProof/>
            </w:rPr>
            <w:instrText xml:space="preserve"> PAGEREF _Toc415341972 \h </w:instrText>
          </w:r>
          <w:r>
            <w:rPr>
              <w:noProof/>
            </w:rPr>
          </w:r>
          <w:r>
            <w:rPr>
              <w:noProof/>
            </w:rPr>
            <w:fldChar w:fldCharType="separate"/>
          </w:r>
          <w:r>
            <w:rPr>
              <w:noProof/>
            </w:rPr>
            <w:t>63</w:t>
          </w:r>
          <w:r>
            <w:rPr>
              <w:noProof/>
            </w:rPr>
            <w:fldChar w:fldCharType="end"/>
          </w:r>
        </w:p>
        <w:p w14:paraId="0312289C" w14:textId="77777777" w:rsidR="002C291E" w:rsidRDefault="002C291E">
          <w:pPr>
            <w:pStyle w:val="TOC3"/>
            <w:tabs>
              <w:tab w:val="left" w:pos="1170"/>
              <w:tab w:val="right" w:leader="dot" w:pos="8630"/>
            </w:tabs>
            <w:rPr>
              <w:rFonts w:asciiTheme="minorHAnsi" w:hAnsiTheme="minorHAnsi"/>
              <w:i w:val="0"/>
              <w:iCs w:val="0"/>
              <w:noProof/>
              <w:sz w:val="24"/>
              <w:szCs w:val="24"/>
              <w:lang w:eastAsia="ja-JP"/>
            </w:rPr>
          </w:pPr>
          <w:r>
            <w:rPr>
              <w:noProof/>
            </w:rPr>
            <w:t>2.4.4.</w:t>
          </w:r>
          <w:r>
            <w:rPr>
              <w:rFonts w:asciiTheme="minorHAnsi" w:hAnsiTheme="minorHAnsi"/>
              <w:i w:val="0"/>
              <w:iCs w:val="0"/>
              <w:noProof/>
              <w:sz w:val="24"/>
              <w:szCs w:val="24"/>
              <w:lang w:eastAsia="ja-JP"/>
            </w:rPr>
            <w:tab/>
          </w:r>
          <w:r>
            <w:rPr>
              <w:noProof/>
            </w:rPr>
            <w:t>Formation of Schemata via Integration of Experiences across Macrotime</w:t>
          </w:r>
          <w:r>
            <w:rPr>
              <w:noProof/>
            </w:rPr>
            <w:tab/>
          </w:r>
          <w:r>
            <w:rPr>
              <w:noProof/>
            </w:rPr>
            <w:fldChar w:fldCharType="begin"/>
          </w:r>
          <w:r>
            <w:rPr>
              <w:noProof/>
            </w:rPr>
            <w:instrText xml:space="preserve"> PAGEREF _Toc415341973 \h </w:instrText>
          </w:r>
          <w:r>
            <w:rPr>
              <w:noProof/>
            </w:rPr>
          </w:r>
          <w:r>
            <w:rPr>
              <w:noProof/>
            </w:rPr>
            <w:fldChar w:fldCharType="separate"/>
          </w:r>
          <w:r>
            <w:rPr>
              <w:noProof/>
            </w:rPr>
            <w:t>64</w:t>
          </w:r>
          <w:r>
            <w:rPr>
              <w:noProof/>
            </w:rPr>
            <w:fldChar w:fldCharType="end"/>
          </w:r>
        </w:p>
        <w:p w14:paraId="6AAC9314" w14:textId="77777777" w:rsidR="002C291E" w:rsidRDefault="002C291E">
          <w:pPr>
            <w:pStyle w:val="TOC3"/>
            <w:tabs>
              <w:tab w:val="left" w:pos="1170"/>
              <w:tab w:val="right" w:leader="dot" w:pos="8630"/>
            </w:tabs>
            <w:rPr>
              <w:rFonts w:asciiTheme="minorHAnsi" w:hAnsiTheme="minorHAnsi"/>
              <w:i w:val="0"/>
              <w:iCs w:val="0"/>
              <w:noProof/>
              <w:sz w:val="24"/>
              <w:szCs w:val="24"/>
              <w:lang w:eastAsia="ja-JP"/>
            </w:rPr>
          </w:pPr>
          <w:r>
            <w:rPr>
              <w:noProof/>
            </w:rPr>
            <w:t>2.4.5.</w:t>
          </w:r>
          <w:r>
            <w:rPr>
              <w:rFonts w:asciiTheme="minorHAnsi" w:hAnsiTheme="minorHAnsi"/>
              <w:i w:val="0"/>
              <w:iCs w:val="0"/>
              <w:noProof/>
              <w:sz w:val="24"/>
              <w:szCs w:val="24"/>
              <w:lang w:eastAsia="ja-JP"/>
            </w:rPr>
            <w:tab/>
          </w:r>
          <w:r>
            <w:rPr>
              <w:noProof/>
            </w:rPr>
            <w:t>Outstanding Questions in Long-Term Sequence Representations</w:t>
          </w:r>
          <w:r>
            <w:rPr>
              <w:noProof/>
            </w:rPr>
            <w:tab/>
          </w:r>
          <w:r>
            <w:rPr>
              <w:noProof/>
            </w:rPr>
            <w:fldChar w:fldCharType="begin"/>
          </w:r>
          <w:r>
            <w:rPr>
              <w:noProof/>
            </w:rPr>
            <w:instrText xml:space="preserve"> PAGEREF _Toc415341974 \h </w:instrText>
          </w:r>
          <w:r>
            <w:rPr>
              <w:noProof/>
            </w:rPr>
          </w:r>
          <w:r>
            <w:rPr>
              <w:noProof/>
            </w:rPr>
            <w:fldChar w:fldCharType="separate"/>
          </w:r>
          <w:r>
            <w:rPr>
              <w:noProof/>
            </w:rPr>
            <w:t>65</w:t>
          </w:r>
          <w:r>
            <w:rPr>
              <w:noProof/>
            </w:rPr>
            <w:fldChar w:fldCharType="end"/>
          </w:r>
        </w:p>
        <w:p w14:paraId="79935F20" w14:textId="77777777" w:rsidR="002C291E" w:rsidRDefault="002C291E">
          <w:pPr>
            <w:pStyle w:val="TOC2"/>
            <w:tabs>
              <w:tab w:val="left" w:pos="780"/>
              <w:tab w:val="right" w:leader="dot" w:pos="8630"/>
            </w:tabs>
            <w:rPr>
              <w:rFonts w:asciiTheme="minorHAnsi" w:hAnsiTheme="minorHAnsi"/>
              <w:smallCaps w:val="0"/>
              <w:noProof/>
              <w:sz w:val="24"/>
              <w:szCs w:val="24"/>
              <w:lang w:eastAsia="ja-JP"/>
            </w:rPr>
          </w:pPr>
          <w:r>
            <w:rPr>
              <w:noProof/>
            </w:rPr>
            <w:t>2.5.</w:t>
          </w:r>
          <w:r>
            <w:rPr>
              <w:rFonts w:asciiTheme="minorHAnsi" w:hAnsiTheme="minorHAnsi"/>
              <w:smallCaps w:val="0"/>
              <w:noProof/>
              <w:sz w:val="24"/>
              <w:szCs w:val="24"/>
              <w:lang w:eastAsia="ja-JP"/>
            </w:rPr>
            <w:tab/>
          </w:r>
          <w:r>
            <w:rPr>
              <w:noProof/>
            </w:rPr>
            <w:t>Chapter Two Figure List</w:t>
          </w:r>
          <w:r>
            <w:rPr>
              <w:noProof/>
            </w:rPr>
            <w:tab/>
          </w:r>
          <w:r>
            <w:rPr>
              <w:noProof/>
            </w:rPr>
            <w:fldChar w:fldCharType="begin"/>
          </w:r>
          <w:r>
            <w:rPr>
              <w:noProof/>
            </w:rPr>
            <w:instrText xml:space="preserve"> PAGEREF _Toc415341975 \h </w:instrText>
          </w:r>
          <w:r>
            <w:rPr>
              <w:noProof/>
            </w:rPr>
          </w:r>
          <w:r>
            <w:rPr>
              <w:noProof/>
            </w:rPr>
            <w:fldChar w:fldCharType="separate"/>
          </w:r>
          <w:r>
            <w:rPr>
              <w:noProof/>
            </w:rPr>
            <w:t>66</w:t>
          </w:r>
          <w:r>
            <w:rPr>
              <w:noProof/>
            </w:rPr>
            <w:fldChar w:fldCharType="end"/>
          </w:r>
        </w:p>
        <w:p w14:paraId="25B53EF2" w14:textId="77777777" w:rsidR="002C291E" w:rsidRDefault="002C291E">
          <w:pPr>
            <w:pStyle w:val="TOC1"/>
            <w:tabs>
              <w:tab w:val="left" w:pos="390"/>
              <w:tab w:val="right" w:leader="dot" w:pos="8630"/>
            </w:tabs>
            <w:rPr>
              <w:rFonts w:asciiTheme="minorHAnsi" w:hAnsiTheme="minorHAnsi"/>
              <w:bCs w:val="0"/>
              <w:caps w:val="0"/>
              <w:noProof/>
              <w:sz w:val="24"/>
              <w:szCs w:val="24"/>
              <w:lang w:eastAsia="ja-JP"/>
            </w:rPr>
          </w:pPr>
          <w:r>
            <w:rPr>
              <w:noProof/>
            </w:rPr>
            <w:t>3.</w:t>
          </w:r>
          <w:r>
            <w:rPr>
              <w:rFonts w:asciiTheme="minorHAnsi" w:hAnsiTheme="minorHAnsi"/>
              <w:bCs w:val="0"/>
              <w:caps w:val="0"/>
              <w:noProof/>
              <w:sz w:val="24"/>
              <w:szCs w:val="24"/>
              <w:lang w:eastAsia="ja-JP"/>
            </w:rPr>
            <w:tab/>
          </w:r>
          <w:r>
            <w:rPr>
              <w:noProof/>
            </w:rPr>
            <w:t>CHAPTER THREE</w:t>
          </w:r>
          <w:r>
            <w:rPr>
              <w:noProof/>
            </w:rPr>
            <w:tab/>
          </w:r>
          <w:r>
            <w:rPr>
              <w:noProof/>
            </w:rPr>
            <w:fldChar w:fldCharType="begin"/>
          </w:r>
          <w:r>
            <w:rPr>
              <w:noProof/>
            </w:rPr>
            <w:instrText xml:space="preserve"> PAGEREF _Toc415341976 \h </w:instrText>
          </w:r>
          <w:r>
            <w:rPr>
              <w:noProof/>
            </w:rPr>
          </w:r>
          <w:r>
            <w:rPr>
              <w:noProof/>
            </w:rPr>
            <w:fldChar w:fldCharType="separate"/>
          </w:r>
          <w:r>
            <w:rPr>
              <w:noProof/>
            </w:rPr>
            <w:t>87</w:t>
          </w:r>
          <w:r>
            <w:rPr>
              <w:noProof/>
            </w:rPr>
            <w:fldChar w:fldCharType="end"/>
          </w:r>
        </w:p>
        <w:p w14:paraId="353C882E" w14:textId="77777777" w:rsidR="002C291E" w:rsidRDefault="002C291E">
          <w:pPr>
            <w:pStyle w:val="TOC2"/>
            <w:tabs>
              <w:tab w:val="left" w:pos="780"/>
              <w:tab w:val="right" w:leader="dot" w:pos="8630"/>
            </w:tabs>
            <w:rPr>
              <w:rFonts w:asciiTheme="minorHAnsi" w:hAnsiTheme="minorHAnsi"/>
              <w:smallCaps w:val="0"/>
              <w:noProof/>
              <w:sz w:val="24"/>
              <w:szCs w:val="24"/>
              <w:lang w:eastAsia="ja-JP"/>
            </w:rPr>
          </w:pPr>
          <w:r>
            <w:rPr>
              <w:noProof/>
            </w:rPr>
            <w:t>3.1.</w:t>
          </w:r>
          <w:r>
            <w:rPr>
              <w:rFonts w:asciiTheme="minorHAnsi" w:hAnsiTheme="minorHAnsi"/>
              <w:smallCaps w:val="0"/>
              <w:noProof/>
              <w:sz w:val="24"/>
              <w:szCs w:val="24"/>
              <w:lang w:eastAsia="ja-JP"/>
            </w:rPr>
            <w:tab/>
          </w:r>
          <w:r>
            <w:rPr>
              <w:noProof/>
            </w:rPr>
            <w:t>Introduction</w:t>
          </w:r>
          <w:r>
            <w:rPr>
              <w:noProof/>
            </w:rPr>
            <w:tab/>
          </w:r>
          <w:r>
            <w:rPr>
              <w:noProof/>
            </w:rPr>
            <w:fldChar w:fldCharType="begin"/>
          </w:r>
          <w:r>
            <w:rPr>
              <w:noProof/>
            </w:rPr>
            <w:instrText xml:space="preserve"> PAGEREF _Toc415341977 \h </w:instrText>
          </w:r>
          <w:r>
            <w:rPr>
              <w:noProof/>
            </w:rPr>
          </w:r>
          <w:r>
            <w:rPr>
              <w:noProof/>
            </w:rPr>
            <w:fldChar w:fldCharType="separate"/>
          </w:r>
          <w:r>
            <w:rPr>
              <w:noProof/>
            </w:rPr>
            <w:t>87</w:t>
          </w:r>
          <w:r>
            <w:rPr>
              <w:noProof/>
            </w:rPr>
            <w:fldChar w:fldCharType="end"/>
          </w:r>
        </w:p>
        <w:p w14:paraId="6E412460" w14:textId="77777777" w:rsidR="002C291E" w:rsidRDefault="002C291E">
          <w:pPr>
            <w:pStyle w:val="TOC2"/>
            <w:tabs>
              <w:tab w:val="left" w:pos="780"/>
              <w:tab w:val="right" w:leader="dot" w:pos="8630"/>
            </w:tabs>
            <w:rPr>
              <w:rFonts w:asciiTheme="minorHAnsi" w:hAnsiTheme="minorHAnsi"/>
              <w:smallCaps w:val="0"/>
              <w:noProof/>
              <w:sz w:val="24"/>
              <w:szCs w:val="24"/>
              <w:lang w:eastAsia="ja-JP"/>
            </w:rPr>
          </w:pPr>
          <w:r>
            <w:rPr>
              <w:noProof/>
            </w:rPr>
            <w:t>3.2.</w:t>
          </w:r>
          <w:r>
            <w:rPr>
              <w:rFonts w:asciiTheme="minorHAnsi" w:hAnsiTheme="minorHAnsi"/>
              <w:smallCaps w:val="0"/>
              <w:noProof/>
              <w:sz w:val="24"/>
              <w:szCs w:val="24"/>
              <w:lang w:eastAsia="ja-JP"/>
            </w:rPr>
            <w:tab/>
          </w:r>
          <w:r>
            <w:rPr>
              <w:noProof/>
            </w:rPr>
            <w:t>Methods</w:t>
          </w:r>
          <w:r>
            <w:rPr>
              <w:noProof/>
            </w:rPr>
            <w:tab/>
          </w:r>
          <w:r>
            <w:rPr>
              <w:noProof/>
            </w:rPr>
            <w:fldChar w:fldCharType="begin"/>
          </w:r>
          <w:r>
            <w:rPr>
              <w:noProof/>
            </w:rPr>
            <w:instrText xml:space="preserve"> PAGEREF _Toc415341978 \h </w:instrText>
          </w:r>
          <w:r>
            <w:rPr>
              <w:noProof/>
            </w:rPr>
          </w:r>
          <w:r>
            <w:rPr>
              <w:noProof/>
            </w:rPr>
            <w:fldChar w:fldCharType="separate"/>
          </w:r>
          <w:r>
            <w:rPr>
              <w:noProof/>
            </w:rPr>
            <w:t>88</w:t>
          </w:r>
          <w:r>
            <w:rPr>
              <w:noProof/>
            </w:rPr>
            <w:fldChar w:fldCharType="end"/>
          </w:r>
        </w:p>
        <w:p w14:paraId="541D64A5" w14:textId="77777777" w:rsidR="002C291E" w:rsidRDefault="002C291E">
          <w:pPr>
            <w:pStyle w:val="TOC3"/>
            <w:tabs>
              <w:tab w:val="left" w:pos="1170"/>
              <w:tab w:val="right" w:leader="dot" w:pos="8630"/>
            </w:tabs>
            <w:rPr>
              <w:rFonts w:asciiTheme="minorHAnsi" w:hAnsiTheme="minorHAnsi"/>
              <w:i w:val="0"/>
              <w:iCs w:val="0"/>
              <w:noProof/>
              <w:sz w:val="24"/>
              <w:szCs w:val="24"/>
              <w:lang w:eastAsia="ja-JP"/>
            </w:rPr>
          </w:pPr>
          <w:r>
            <w:rPr>
              <w:noProof/>
            </w:rPr>
            <w:t>3.2.1.</w:t>
          </w:r>
          <w:r>
            <w:rPr>
              <w:rFonts w:asciiTheme="minorHAnsi" w:hAnsiTheme="minorHAnsi"/>
              <w:i w:val="0"/>
              <w:iCs w:val="0"/>
              <w:noProof/>
              <w:sz w:val="24"/>
              <w:szCs w:val="24"/>
              <w:lang w:eastAsia="ja-JP"/>
            </w:rPr>
            <w:tab/>
          </w:r>
          <w:r>
            <w:rPr>
              <w:noProof/>
            </w:rPr>
            <w:t>Subjects</w:t>
          </w:r>
          <w:r>
            <w:rPr>
              <w:noProof/>
            </w:rPr>
            <w:tab/>
          </w:r>
          <w:r>
            <w:rPr>
              <w:noProof/>
            </w:rPr>
            <w:fldChar w:fldCharType="begin"/>
          </w:r>
          <w:r>
            <w:rPr>
              <w:noProof/>
            </w:rPr>
            <w:instrText xml:space="preserve"> PAGEREF _Toc415341979 \h </w:instrText>
          </w:r>
          <w:r>
            <w:rPr>
              <w:noProof/>
            </w:rPr>
          </w:r>
          <w:r>
            <w:rPr>
              <w:noProof/>
            </w:rPr>
            <w:fldChar w:fldCharType="separate"/>
          </w:r>
          <w:r>
            <w:rPr>
              <w:noProof/>
            </w:rPr>
            <w:t>88</w:t>
          </w:r>
          <w:r>
            <w:rPr>
              <w:noProof/>
            </w:rPr>
            <w:fldChar w:fldCharType="end"/>
          </w:r>
        </w:p>
        <w:p w14:paraId="06AAEBD5" w14:textId="77777777" w:rsidR="002C291E" w:rsidRDefault="002C291E">
          <w:pPr>
            <w:pStyle w:val="TOC3"/>
            <w:tabs>
              <w:tab w:val="left" w:pos="1170"/>
              <w:tab w:val="right" w:leader="dot" w:pos="8630"/>
            </w:tabs>
            <w:rPr>
              <w:rFonts w:asciiTheme="minorHAnsi" w:hAnsiTheme="minorHAnsi"/>
              <w:i w:val="0"/>
              <w:iCs w:val="0"/>
              <w:noProof/>
              <w:sz w:val="24"/>
              <w:szCs w:val="24"/>
              <w:lang w:eastAsia="ja-JP"/>
            </w:rPr>
          </w:pPr>
          <w:r>
            <w:rPr>
              <w:noProof/>
            </w:rPr>
            <w:t>3.2.2.</w:t>
          </w:r>
          <w:r>
            <w:rPr>
              <w:rFonts w:asciiTheme="minorHAnsi" w:hAnsiTheme="minorHAnsi"/>
              <w:i w:val="0"/>
              <w:iCs w:val="0"/>
              <w:noProof/>
              <w:sz w:val="24"/>
              <w:szCs w:val="24"/>
              <w:lang w:eastAsia="ja-JP"/>
            </w:rPr>
            <w:tab/>
          </w:r>
          <w:r>
            <w:rPr>
              <w:noProof/>
            </w:rPr>
            <w:t>Activity-dependent viral constructs</w:t>
          </w:r>
          <w:r>
            <w:rPr>
              <w:noProof/>
            </w:rPr>
            <w:tab/>
          </w:r>
          <w:r>
            <w:rPr>
              <w:noProof/>
            </w:rPr>
            <w:fldChar w:fldCharType="begin"/>
          </w:r>
          <w:r>
            <w:rPr>
              <w:noProof/>
            </w:rPr>
            <w:instrText xml:space="preserve"> PAGEREF _Toc415341980 \h </w:instrText>
          </w:r>
          <w:r>
            <w:rPr>
              <w:noProof/>
            </w:rPr>
          </w:r>
          <w:r>
            <w:rPr>
              <w:noProof/>
            </w:rPr>
            <w:fldChar w:fldCharType="separate"/>
          </w:r>
          <w:r>
            <w:rPr>
              <w:noProof/>
            </w:rPr>
            <w:t>89</w:t>
          </w:r>
          <w:r>
            <w:rPr>
              <w:noProof/>
            </w:rPr>
            <w:fldChar w:fldCharType="end"/>
          </w:r>
        </w:p>
        <w:p w14:paraId="6625EE58" w14:textId="77777777" w:rsidR="002C291E" w:rsidRDefault="002C291E">
          <w:pPr>
            <w:pStyle w:val="TOC3"/>
            <w:tabs>
              <w:tab w:val="left" w:pos="1170"/>
              <w:tab w:val="right" w:leader="dot" w:pos="8630"/>
            </w:tabs>
            <w:rPr>
              <w:rFonts w:asciiTheme="minorHAnsi" w:hAnsiTheme="minorHAnsi"/>
              <w:i w:val="0"/>
              <w:iCs w:val="0"/>
              <w:noProof/>
              <w:sz w:val="24"/>
              <w:szCs w:val="24"/>
              <w:lang w:eastAsia="ja-JP"/>
            </w:rPr>
          </w:pPr>
          <w:r>
            <w:rPr>
              <w:noProof/>
            </w:rPr>
            <w:t>3.2.3.</w:t>
          </w:r>
          <w:r>
            <w:rPr>
              <w:rFonts w:asciiTheme="minorHAnsi" w:hAnsiTheme="minorHAnsi"/>
              <w:i w:val="0"/>
              <w:iCs w:val="0"/>
              <w:noProof/>
              <w:sz w:val="24"/>
              <w:szCs w:val="24"/>
              <w:lang w:eastAsia="ja-JP"/>
            </w:rPr>
            <w:tab/>
          </w:r>
          <w:r>
            <w:rPr>
              <w:noProof/>
            </w:rPr>
            <w:t>Stereotaxic surgeries</w:t>
          </w:r>
          <w:r>
            <w:rPr>
              <w:noProof/>
            </w:rPr>
            <w:tab/>
          </w:r>
          <w:r>
            <w:rPr>
              <w:noProof/>
            </w:rPr>
            <w:fldChar w:fldCharType="begin"/>
          </w:r>
          <w:r>
            <w:rPr>
              <w:noProof/>
            </w:rPr>
            <w:instrText xml:space="preserve"> PAGEREF _Toc415341981 \h </w:instrText>
          </w:r>
          <w:r>
            <w:rPr>
              <w:noProof/>
            </w:rPr>
          </w:r>
          <w:r>
            <w:rPr>
              <w:noProof/>
            </w:rPr>
            <w:fldChar w:fldCharType="separate"/>
          </w:r>
          <w:r>
            <w:rPr>
              <w:noProof/>
            </w:rPr>
            <w:t>89</w:t>
          </w:r>
          <w:r>
            <w:rPr>
              <w:noProof/>
            </w:rPr>
            <w:fldChar w:fldCharType="end"/>
          </w:r>
        </w:p>
        <w:p w14:paraId="58358700" w14:textId="77777777" w:rsidR="002C291E" w:rsidRDefault="002C291E">
          <w:pPr>
            <w:pStyle w:val="TOC3"/>
            <w:tabs>
              <w:tab w:val="left" w:pos="1170"/>
              <w:tab w:val="right" w:leader="dot" w:pos="8630"/>
            </w:tabs>
            <w:rPr>
              <w:rFonts w:asciiTheme="minorHAnsi" w:hAnsiTheme="minorHAnsi"/>
              <w:i w:val="0"/>
              <w:iCs w:val="0"/>
              <w:noProof/>
              <w:sz w:val="24"/>
              <w:szCs w:val="24"/>
              <w:lang w:eastAsia="ja-JP"/>
            </w:rPr>
          </w:pPr>
          <w:r>
            <w:rPr>
              <w:noProof/>
            </w:rPr>
            <w:t>3.2.4.</w:t>
          </w:r>
          <w:r>
            <w:rPr>
              <w:rFonts w:asciiTheme="minorHAnsi" w:hAnsiTheme="minorHAnsi"/>
              <w:i w:val="0"/>
              <w:iCs w:val="0"/>
              <w:noProof/>
              <w:sz w:val="24"/>
              <w:szCs w:val="24"/>
              <w:lang w:eastAsia="ja-JP"/>
            </w:rPr>
            <w:tab/>
          </w:r>
          <w:r>
            <w:rPr>
              <w:noProof/>
            </w:rPr>
            <w:t>Optogenetic methods</w:t>
          </w:r>
          <w:r>
            <w:rPr>
              <w:noProof/>
            </w:rPr>
            <w:tab/>
          </w:r>
          <w:r>
            <w:rPr>
              <w:noProof/>
            </w:rPr>
            <w:fldChar w:fldCharType="begin"/>
          </w:r>
          <w:r>
            <w:rPr>
              <w:noProof/>
            </w:rPr>
            <w:instrText xml:space="preserve"> PAGEREF _Toc415341982 \h </w:instrText>
          </w:r>
          <w:r>
            <w:rPr>
              <w:noProof/>
            </w:rPr>
          </w:r>
          <w:r>
            <w:rPr>
              <w:noProof/>
            </w:rPr>
            <w:fldChar w:fldCharType="separate"/>
          </w:r>
          <w:r>
            <w:rPr>
              <w:noProof/>
            </w:rPr>
            <w:t>91</w:t>
          </w:r>
          <w:r>
            <w:rPr>
              <w:noProof/>
            </w:rPr>
            <w:fldChar w:fldCharType="end"/>
          </w:r>
        </w:p>
        <w:p w14:paraId="1888ED75" w14:textId="77777777" w:rsidR="002C291E" w:rsidRDefault="002C291E">
          <w:pPr>
            <w:pStyle w:val="TOC3"/>
            <w:tabs>
              <w:tab w:val="left" w:pos="1170"/>
              <w:tab w:val="right" w:leader="dot" w:pos="8630"/>
            </w:tabs>
            <w:rPr>
              <w:rFonts w:asciiTheme="minorHAnsi" w:hAnsiTheme="minorHAnsi"/>
              <w:i w:val="0"/>
              <w:iCs w:val="0"/>
              <w:noProof/>
              <w:sz w:val="24"/>
              <w:szCs w:val="24"/>
              <w:lang w:eastAsia="ja-JP"/>
            </w:rPr>
          </w:pPr>
          <w:r>
            <w:rPr>
              <w:noProof/>
            </w:rPr>
            <w:t>3.2.5.</w:t>
          </w:r>
          <w:r>
            <w:rPr>
              <w:rFonts w:asciiTheme="minorHAnsi" w:hAnsiTheme="minorHAnsi"/>
              <w:i w:val="0"/>
              <w:iCs w:val="0"/>
              <w:noProof/>
              <w:sz w:val="24"/>
              <w:szCs w:val="24"/>
              <w:lang w:eastAsia="ja-JP"/>
            </w:rPr>
            <w:tab/>
          </w:r>
          <w:r>
            <w:rPr>
              <w:noProof/>
            </w:rPr>
            <w:t>Behavioral tagging</w:t>
          </w:r>
          <w:r>
            <w:rPr>
              <w:noProof/>
            </w:rPr>
            <w:tab/>
          </w:r>
          <w:r>
            <w:rPr>
              <w:noProof/>
            </w:rPr>
            <w:fldChar w:fldCharType="begin"/>
          </w:r>
          <w:r>
            <w:rPr>
              <w:noProof/>
            </w:rPr>
            <w:instrText xml:space="preserve"> PAGEREF _Toc415341983 \h </w:instrText>
          </w:r>
          <w:r>
            <w:rPr>
              <w:noProof/>
            </w:rPr>
          </w:r>
          <w:r>
            <w:rPr>
              <w:noProof/>
            </w:rPr>
            <w:fldChar w:fldCharType="separate"/>
          </w:r>
          <w:r>
            <w:rPr>
              <w:noProof/>
            </w:rPr>
            <w:t>92</w:t>
          </w:r>
          <w:r>
            <w:rPr>
              <w:noProof/>
            </w:rPr>
            <w:fldChar w:fldCharType="end"/>
          </w:r>
        </w:p>
        <w:p w14:paraId="580A6EE7" w14:textId="77777777" w:rsidR="002C291E" w:rsidRDefault="002C291E">
          <w:pPr>
            <w:pStyle w:val="TOC3"/>
            <w:tabs>
              <w:tab w:val="left" w:pos="1170"/>
              <w:tab w:val="right" w:leader="dot" w:pos="8630"/>
            </w:tabs>
            <w:rPr>
              <w:rFonts w:asciiTheme="minorHAnsi" w:hAnsiTheme="minorHAnsi"/>
              <w:i w:val="0"/>
              <w:iCs w:val="0"/>
              <w:noProof/>
              <w:sz w:val="24"/>
              <w:szCs w:val="24"/>
              <w:lang w:eastAsia="ja-JP"/>
            </w:rPr>
          </w:pPr>
          <w:r>
            <w:rPr>
              <w:noProof/>
            </w:rPr>
            <w:t>3.2.6.</w:t>
          </w:r>
          <w:r>
            <w:rPr>
              <w:rFonts w:asciiTheme="minorHAnsi" w:hAnsiTheme="minorHAnsi"/>
              <w:i w:val="0"/>
              <w:iCs w:val="0"/>
              <w:noProof/>
              <w:sz w:val="24"/>
              <w:szCs w:val="24"/>
              <w:lang w:eastAsia="ja-JP"/>
            </w:rPr>
            <w:tab/>
          </w:r>
          <w:r>
            <w:rPr>
              <w:noProof/>
            </w:rPr>
            <w:t>Behavior</w:t>
          </w:r>
          <w:r>
            <w:rPr>
              <w:noProof/>
            </w:rPr>
            <w:tab/>
          </w:r>
          <w:r>
            <w:rPr>
              <w:noProof/>
            </w:rPr>
            <w:fldChar w:fldCharType="begin"/>
          </w:r>
          <w:r>
            <w:rPr>
              <w:noProof/>
            </w:rPr>
            <w:instrText xml:space="preserve"> PAGEREF _Toc415341984 \h </w:instrText>
          </w:r>
          <w:r>
            <w:rPr>
              <w:noProof/>
            </w:rPr>
          </w:r>
          <w:r>
            <w:rPr>
              <w:noProof/>
            </w:rPr>
            <w:fldChar w:fldCharType="separate"/>
          </w:r>
          <w:r>
            <w:rPr>
              <w:noProof/>
            </w:rPr>
            <w:t>92</w:t>
          </w:r>
          <w:r>
            <w:rPr>
              <w:noProof/>
            </w:rPr>
            <w:fldChar w:fldCharType="end"/>
          </w:r>
        </w:p>
        <w:p w14:paraId="234D861C" w14:textId="77777777" w:rsidR="002C291E" w:rsidRDefault="002C291E">
          <w:pPr>
            <w:pStyle w:val="TOC3"/>
            <w:tabs>
              <w:tab w:val="left" w:pos="1170"/>
              <w:tab w:val="right" w:leader="dot" w:pos="8630"/>
            </w:tabs>
            <w:rPr>
              <w:rFonts w:asciiTheme="minorHAnsi" w:hAnsiTheme="minorHAnsi"/>
              <w:i w:val="0"/>
              <w:iCs w:val="0"/>
              <w:noProof/>
              <w:sz w:val="24"/>
              <w:szCs w:val="24"/>
              <w:lang w:eastAsia="ja-JP"/>
            </w:rPr>
          </w:pPr>
          <w:r>
            <w:rPr>
              <w:noProof/>
            </w:rPr>
            <w:t>3.2.7.</w:t>
          </w:r>
          <w:r>
            <w:rPr>
              <w:rFonts w:asciiTheme="minorHAnsi" w:hAnsiTheme="minorHAnsi"/>
              <w:i w:val="0"/>
              <w:iCs w:val="0"/>
              <w:noProof/>
              <w:sz w:val="24"/>
              <w:szCs w:val="24"/>
              <w:lang w:eastAsia="ja-JP"/>
            </w:rPr>
            <w:tab/>
          </w:r>
          <w:r>
            <w:rPr>
              <w:noProof/>
            </w:rPr>
            <w:t>Immunohistochemistry</w:t>
          </w:r>
          <w:r>
            <w:rPr>
              <w:noProof/>
            </w:rPr>
            <w:tab/>
          </w:r>
          <w:r>
            <w:rPr>
              <w:noProof/>
            </w:rPr>
            <w:fldChar w:fldCharType="begin"/>
          </w:r>
          <w:r>
            <w:rPr>
              <w:noProof/>
            </w:rPr>
            <w:instrText xml:space="preserve"> PAGEREF _Toc415341985 \h </w:instrText>
          </w:r>
          <w:r>
            <w:rPr>
              <w:noProof/>
            </w:rPr>
          </w:r>
          <w:r>
            <w:rPr>
              <w:noProof/>
            </w:rPr>
            <w:fldChar w:fldCharType="separate"/>
          </w:r>
          <w:r>
            <w:rPr>
              <w:noProof/>
            </w:rPr>
            <w:t>95</w:t>
          </w:r>
          <w:r>
            <w:rPr>
              <w:noProof/>
            </w:rPr>
            <w:fldChar w:fldCharType="end"/>
          </w:r>
        </w:p>
        <w:p w14:paraId="701EB31D" w14:textId="77777777" w:rsidR="002C291E" w:rsidRDefault="002C291E">
          <w:pPr>
            <w:pStyle w:val="TOC3"/>
            <w:tabs>
              <w:tab w:val="left" w:pos="1170"/>
              <w:tab w:val="right" w:leader="dot" w:pos="8630"/>
            </w:tabs>
            <w:rPr>
              <w:rFonts w:asciiTheme="minorHAnsi" w:hAnsiTheme="minorHAnsi"/>
              <w:i w:val="0"/>
              <w:iCs w:val="0"/>
              <w:noProof/>
              <w:sz w:val="24"/>
              <w:szCs w:val="24"/>
              <w:lang w:eastAsia="ja-JP"/>
            </w:rPr>
          </w:pPr>
          <w:r>
            <w:rPr>
              <w:noProof/>
            </w:rPr>
            <w:t>3.2.8.</w:t>
          </w:r>
          <w:r>
            <w:rPr>
              <w:rFonts w:asciiTheme="minorHAnsi" w:hAnsiTheme="minorHAnsi"/>
              <w:i w:val="0"/>
              <w:iCs w:val="0"/>
              <w:noProof/>
              <w:sz w:val="24"/>
              <w:szCs w:val="24"/>
              <w:lang w:eastAsia="ja-JP"/>
            </w:rPr>
            <w:tab/>
          </w:r>
          <w:r>
            <w:rPr>
              <w:noProof/>
            </w:rPr>
            <w:t>Cell counting</w:t>
          </w:r>
          <w:r>
            <w:rPr>
              <w:noProof/>
            </w:rPr>
            <w:tab/>
          </w:r>
          <w:r>
            <w:rPr>
              <w:noProof/>
            </w:rPr>
            <w:fldChar w:fldCharType="begin"/>
          </w:r>
          <w:r>
            <w:rPr>
              <w:noProof/>
            </w:rPr>
            <w:instrText xml:space="preserve"> PAGEREF _Toc415341986 \h </w:instrText>
          </w:r>
          <w:r>
            <w:rPr>
              <w:noProof/>
            </w:rPr>
          </w:r>
          <w:r>
            <w:rPr>
              <w:noProof/>
            </w:rPr>
            <w:fldChar w:fldCharType="separate"/>
          </w:r>
          <w:r>
            <w:rPr>
              <w:noProof/>
            </w:rPr>
            <w:t>96</w:t>
          </w:r>
          <w:r>
            <w:rPr>
              <w:noProof/>
            </w:rPr>
            <w:fldChar w:fldCharType="end"/>
          </w:r>
        </w:p>
        <w:p w14:paraId="64CA62A8" w14:textId="77777777" w:rsidR="002C291E" w:rsidRDefault="002C291E">
          <w:pPr>
            <w:pStyle w:val="TOC3"/>
            <w:tabs>
              <w:tab w:val="left" w:pos="1170"/>
              <w:tab w:val="right" w:leader="dot" w:pos="8630"/>
            </w:tabs>
            <w:rPr>
              <w:rFonts w:asciiTheme="minorHAnsi" w:hAnsiTheme="minorHAnsi"/>
              <w:i w:val="0"/>
              <w:iCs w:val="0"/>
              <w:noProof/>
              <w:sz w:val="24"/>
              <w:szCs w:val="24"/>
              <w:lang w:eastAsia="ja-JP"/>
            </w:rPr>
          </w:pPr>
          <w:r>
            <w:rPr>
              <w:noProof/>
            </w:rPr>
            <w:t>3.2.9.</w:t>
          </w:r>
          <w:r>
            <w:rPr>
              <w:rFonts w:asciiTheme="minorHAnsi" w:hAnsiTheme="minorHAnsi"/>
              <w:i w:val="0"/>
              <w:iCs w:val="0"/>
              <w:noProof/>
              <w:sz w:val="24"/>
              <w:szCs w:val="24"/>
              <w:lang w:eastAsia="ja-JP"/>
            </w:rPr>
            <w:tab/>
          </w:r>
          <w:r>
            <w:rPr>
              <w:noProof/>
            </w:rPr>
            <w:t>In vivo calcium imaging</w:t>
          </w:r>
          <w:r>
            <w:rPr>
              <w:noProof/>
            </w:rPr>
            <w:tab/>
          </w:r>
          <w:r>
            <w:rPr>
              <w:noProof/>
            </w:rPr>
            <w:fldChar w:fldCharType="begin"/>
          </w:r>
          <w:r>
            <w:rPr>
              <w:noProof/>
            </w:rPr>
            <w:instrText xml:space="preserve"> PAGEREF _Toc415341987 \h </w:instrText>
          </w:r>
          <w:r>
            <w:rPr>
              <w:noProof/>
            </w:rPr>
          </w:r>
          <w:r>
            <w:rPr>
              <w:noProof/>
            </w:rPr>
            <w:fldChar w:fldCharType="separate"/>
          </w:r>
          <w:r>
            <w:rPr>
              <w:noProof/>
            </w:rPr>
            <w:t>97</w:t>
          </w:r>
          <w:r>
            <w:rPr>
              <w:noProof/>
            </w:rPr>
            <w:fldChar w:fldCharType="end"/>
          </w:r>
        </w:p>
        <w:p w14:paraId="4337C270" w14:textId="77777777" w:rsidR="002C291E" w:rsidRDefault="002C291E">
          <w:pPr>
            <w:pStyle w:val="TOC3"/>
            <w:tabs>
              <w:tab w:val="left" w:pos="1270"/>
              <w:tab w:val="right" w:leader="dot" w:pos="8630"/>
            </w:tabs>
            <w:rPr>
              <w:rFonts w:asciiTheme="minorHAnsi" w:hAnsiTheme="minorHAnsi"/>
              <w:i w:val="0"/>
              <w:iCs w:val="0"/>
              <w:noProof/>
              <w:sz w:val="24"/>
              <w:szCs w:val="24"/>
              <w:lang w:eastAsia="ja-JP"/>
            </w:rPr>
          </w:pPr>
          <w:r>
            <w:rPr>
              <w:noProof/>
            </w:rPr>
            <w:t>3.2.10.</w:t>
          </w:r>
          <w:r>
            <w:rPr>
              <w:rFonts w:asciiTheme="minorHAnsi" w:hAnsiTheme="minorHAnsi"/>
              <w:i w:val="0"/>
              <w:iCs w:val="0"/>
              <w:noProof/>
              <w:sz w:val="24"/>
              <w:szCs w:val="24"/>
              <w:lang w:eastAsia="ja-JP"/>
            </w:rPr>
            <w:tab/>
          </w:r>
          <w:r>
            <w:rPr>
              <w:noProof/>
            </w:rPr>
            <w:t>Data Analysis</w:t>
          </w:r>
          <w:r>
            <w:rPr>
              <w:noProof/>
            </w:rPr>
            <w:tab/>
          </w:r>
          <w:r>
            <w:rPr>
              <w:noProof/>
            </w:rPr>
            <w:fldChar w:fldCharType="begin"/>
          </w:r>
          <w:r>
            <w:rPr>
              <w:noProof/>
            </w:rPr>
            <w:instrText xml:space="preserve"> PAGEREF _Toc415341988 \h </w:instrText>
          </w:r>
          <w:r>
            <w:rPr>
              <w:noProof/>
            </w:rPr>
          </w:r>
          <w:r>
            <w:rPr>
              <w:noProof/>
            </w:rPr>
            <w:fldChar w:fldCharType="separate"/>
          </w:r>
          <w:r>
            <w:rPr>
              <w:noProof/>
            </w:rPr>
            <w:t>98</w:t>
          </w:r>
          <w:r>
            <w:rPr>
              <w:noProof/>
            </w:rPr>
            <w:fldChar w:fldCharType="end"/>
          </w:r>
        </w:p>
        <w:p w14:paraId="4D2B22BF" w14:textId="77777777" w:rsidR="002C291E" w:rsidRDefault="002C291E">
          <w:pPr>
            <w:pStyle w:val="TOC2"/>
            <w:tabs>
              <w:tab w:val="left" w:pos="780"/>
              <w:tab w:val="right" w:leader="dot" w:pos="8630"/>
            </w:tabs>
            <w:rPr>
              <w:rFonts w:asciiTheme="minorHAnsi" w:hAnsiTheme="minorHAnsi"/>
              <w:smallCaps w:val="0"/>
              <w:noProof/>
              <w:sz w:val="24"/>
              <w:szCs w:val="24"/>
              <w:lang w:eastAsia="ja-JP"/>
            </w:rPr>
          </w:pPr>
          <w:r>
            <w:rPr>
              <w:noProof/>
            </w:rPr>
            <w:t>3.3.</w:t>
          </w:r>
          <w:r>
            <w:rPr>
              <w:rFonts w:asciiTheme="minorHAnsi" w:hAnsiTheme="minorHAnsi"/>
              <w:smallCaps w:val="0"/>
              <w:noProof/>
              <w:sz w:val="24"/>
              <w:szCs w:val="24"/>
              <w:lang w:eastAsia="ja-JP"/>
            </w:rPr>
            <w:tab/>
          </w:r>
          <w:r>
            <w:rPr>
              <w:noProof/>
            </w:rPr>
            <w:t>Results</w:t>
          </w:r>
          <w:r>
            <w:rPr>
              <w:noProof/>
            </w:rPr>
            <w:tab/>
          </w:r>
          <w:r>
            <w:rPr>
              <w:noProof/>
            </w:rPr>
            <w:fldChar w:fldCharType="begin"/>
          </w:r>
          <w:r>
            <w:rPr>
              <w:noProof/>
            </w:rPr>
            <w:instrText xml:space="preserve"> PAGEREF _Toc415341989 \h </w:instrText>
          </w:r>
          <w:r>
            <w:rPr>
              <w:noProof/>
            </w:rPr>
          </w:r>
          <w:r>
            <w:rPr>
              <w:noProof/>
            </w:rPr>
            <w:fldChar w:fldCharType="separate"/>
          </w:r>
          <w:r>
            <w:rPr>
              <w:noProof/>
            </w:rPr>
            <w:t>98</w:t>
          </w:r>
          <w:r>
            <w:rPr>
              <w:noProof/>
            </w:rPr>
            <w:fldChar w:fldCharType="end"/>
          </w:r>
        </w:p>
        <w:p w14:paraId="0AE0CDFC" w14:textId="77777777" w:rsidR="002C291E" w:rsidRDefault="002C291E">
          <w:pPr>
            <w:pStyle w:val="TOC3"/>
            <w:tabs>
              <w:tab w:val="left" w:pos="1170"/>
              <w:tab w:val="right" w:leader="dot" w:pos="8630"/>
            </w:tabs>
            <w:rPr>
              <w:rFonts w:asciiTheme="minorHAnsi" w:hAnsiTheme="minorHAnsi"/>
              <w:i w:val="0"/>
              <w:iCs w:val="0"/>
              <w:noProof/>
              <w:sz w:val="24"/>
              <w:szCs w:val="24"/>
              <w:lang w:eastAsia="ja-JP"/>
            </w:rPr>
          </w:pPr>
          <w:r>
            <w:rPr>
              <w:noProof/>
            </w:rPr>
            <w:t>3.3.1.</w:t>
          </w:r>
          <w:r>
            <w:rPr>
              <w:rFonts w:asciiTheme="minorHAnsi" w:hAnsiTheme="minorHAnsi"/>
              <w:i w:val="0"/>
              <w:iCs w:val="0"/>
              <w:noProof/>
              <w:sz w:val="24"/>
              <w:szCs w:val="24"/>
              <w:lang w:eastAsia="ja-JP"/>
            </w:rPr>
            <w:tab/>
          </w:r>
          <w:r>
            <w:rPr>
              <w:noProof/>
            </w:rPr>
            <w:t>Behavioral Model of Fear Relapse</w:t>
          </w:r>
          <w:r>
            <w:rPr>
              <w:noProof/>
            </w:rPr>
            <w:tab/>
          </w:r>
          <w:r>
            <w:rPr>
              <w:noProof/>
            </w:rPr>
            <w:fldChar w:fldCharType="begin"/>
          </w:r>
          <w:r>
            <w:rPr>
              <w:noProof/>
            </w:rPr>
            <w:instrText xml:space="preserve"> PAGEREF _Toc415341990 \h </w:instrText>
          </w:r>
          <w:r>
            <w:rPr>
              <w:noProof/>
            </w:rPr>
          </w:r>
          <w:r>
            <w:rPr>
              <w:noProof/>
            </w:rPr>
            <w:fldChar w:fldCharType="separate"/>
          </w:r>
          <w:r>
            <w:rPr>
              <w:noProof/>
            </w:rPr>
            <w:t>98</w:t>
          </w:r>
          <w:r>
            <w:rPr>
              <w:noProof/>
            </w:rPr>
            <w:fldChar w:fldCharType="end"/>
          </w:r>
        </w:p>
        <w:p w14:paraId="6D4AF2CB" w14:textId="77777777" w:rsidR="002C291E" w:rsidRDefault="002C291E">
          <w:pPr>
            <w:pStyle w:val="TOC3"/>
            <w:tabs>
              <w:tab w:val="left" w:pos="1170"/>
              <w:tab w:val="right" w:leader="dot" w:pos="8630"/>
            </w:tabs>
            <w:rPr>
              <w:rFonts w:asciiTheme="minorHAnsi" w:hAnsiTheme="minorHAnsi"/>
              <w:i w:val="0"/>
              <w:iCs w:val="0"/>
              <w:noProof/>
              <w:sz w:val="24"/>
              <w:szCs w:val="24"/>
              <w:lang w:eastAsia="ja-JP"/>
            </w:rPr>
          </w:pPr>
          <w:r>
            <w:rPr>
              <w:noProof/>
            </w:rPr>
            <w:t>3.3.2.</w:t>
          </w:r>
          <w:r>
            <w:rPr>
              <w:rFonts w:asciiTheme="minorHAnsi" w:hAnsiTheme="minorHAnsi"/>
              <w:i w:val="0"/>
              <w:iCs w:val="0"/>
              <w:noProof/>
              <w:sz w:val="24"/>
              <w:szCs w:val="24"/>
              <w:lang w:eastAsia="ja-JP"/>
            </w:rPr>
            <w:tab/>
          </w:r>
          <w:r>
            <w:rPr>
              <w:noProof/>
            </w:rPr>
            <w:t>Reactivation of DG and BLA Ensembles during Fear Relapse</w:t>
          </w:r>
          <w:r>
            <w:rPr>
              <w:noProof/>
            </w:rPr>
            <w:tab/>
          </w:r>
          <w:r>
            <w:rPr>
              <w:noProof/>
            </w:rPr>
            <w:fldChar w:fldCharType="begin"/>
          </w:r>
          <w:r>
            <w:rPr>
              <w:noProof/>
            </w:rPr>
            <w:instrText xml:space="preserve"> PAGEREF _Toc415341991 \h </w:instrText>
          </w:r>
          <w:r>
            <w:rPr>
              <w:noProof/>
            </w:rPr>
          </w:r>
          <w:r>
            <w:rPr>
              <w:noProof/>
            </w:rPr>
            <w:fldChar w:fldCharType="separate"/>
          </w:r>
          <w:r>
            <w:rPr>
              <w:noProof/>
            </w:rPr>
            <w:t>99</w:t>
          </w:r>
          <w:r>
            <w:rPr>
              <w:noProof/>
            </w:rPr>
            <w:fldChar w:fldCharType="end"/>
          </w:r>
        </w:p>
        <w:p w14:paraId="6F514310" w14:textId="77777777" w:rsidR="002C291E" w:rsidRDefault="002C291E">
          <w:pPr>
            <w:pStyle w:val="TOC3"/>
            <w:tabs>
              <w:tab w:val="left" w:pos="1170"/>
              <w:tab w:val="right" w:leader="dot" w:pos="8630"/>
            </w:tabs>
            <w:rPr>
              <w:rFonts w:asciiTheme="minorHAnsi" w:hAnsiTheme="minorHAnsi"/>
              <w:i w:val="0"/>
              <w:iCs w:val="0"/>
              <w:noProof/>
              <w:sz w:val="24"/>
              <w:szCs w:val="24"/>
              <w:lang w:eastAsia="ja-JP"/>
            </w:rPr>
          </w:pPr>
          <w:r>
            <w:rPr>
              <w:noProof/>
            </w:rPr>
            <w:lastRenderedPageBreak/>
            <w:t>3.3.3.</w:t>
          </w:r>
          <w:r>
            <w:rPr>
              <w:rFonts w:asciiTheme="minorHAnsi" w:hAnsiTheme="minorHAnsi"/>
              <w:i w:val="0"/>
              <w:iCs w:val="0"/>
              <w:noProof/>
              <w:sz w:val="24"/>
              <w:szCs w:val="24"/>
              <w:lang w:eastAsia="ja-JP"/>
            </w:rPr>
            <w:tab/>
          </w:r>
          <w:r>
            <w:rPr>
              <w:noProof/>
            </w:rPr>
            <w:t>Relapse-Associated Longitudinal Population Dynamics with Calcium Imaging</w:t>
          </w:r>
          <w:r>
            <w:rPr>
              <w:noProof/>
            </w:rPr>
            <w:tab/>
          </w:r>
          <w:r>
            <w:rPr>
              <w:noProof/>
            </w:rPr>
            <w:fldChar w:fldCharType="begin"/>
          </w:r>
          <w:r>
            <w:rPr>
              <w:noProof/>
            </w:rPr>
            <w:instrText xml:space="preserve"> PAGEREF _Toc415341992 \h </w:instrText>
          </w:r>
          <w:r>
            <w:rPr>
              <w:noProof/>
            </w:rPr>
          </w:r>
          <w:r>
            <w:rPr>
              <w:noProof/>
            </w:rPr>
            <w:fldChar w:fldCharType="separate"/>
          </w:r>
          <w:r>
            <w:rPr>
              <w:noProof/>
            </w:rPr>
            <w:t>100</w:t>
          </w:r>
          <w:r>
            <w:rPr>
              <w:noProof/>
            </w:rPr>
            <w:fldChar w:fldCharType="end"/>
          </w:r>
        </w:p>
        <w:p w14:paraId="1B86BD9E" w14:textId="77777777" w:rsidR="002C291E" w:rsidRDefault="002C291E">
          <w:pPr>
            <w:pStyle w:val="TOC3"/>
            <w:tabs>
              <w:tab w:val="left" w:pos="1170"/>
              <w:tab w:val="right" w:leader="dot" w:pos="8630"/>
            </w:tabs>
            <w:rPr>
              <w:rFonts w:asciiTheme="minorHAnsi" w:hAnsiTheme="minorHAnsi"/>
              <w:i w:val="0"/>
              <w:iCs w:val="0"/>
              <w:noProof/>
              <w:sz w:val="24"/>
              <w:szCs w:val="24"/>
              <w:lang w:eastAsia="ja-JP"/>
            </w:rPr>
          </w:pPr>
          <w:r>
            <w:rPr>
              <w:noProof/>
            </w:rPr>
            <w:t>3.3.4.</w:t>
          </w:r>
          <w:r>
            <w:rPr>
              <w:rFonts w:asciiTheme="minorHAnsi" w:hAnsiTheme="minorHAnsi"/>
              <w:i w:val="0"/>
              <w:iCs w:val="0"/>
              <w:noProof/>
              <w:sz w:val="24"/>
              <w:szCs w:val="24"/>
              <w:lang w:eastAsia="ja-JP"/>
            </w:rPr>
            <w:tab/>
          </w:r>
          <w:r>
            <w:rPr>
              <w:noProof/>
            </w:rPr>
            <w:t>Optogenetic Manipulation of Ensembles Controlling Fear Reinstatement and Relapse</w:t>
          </w:r>
          <w:r>
            <w:rPr>
              <w:noProof/>
            </w:rPr>
            <w:tab/>
          </w:r>
          <w:r>
            <w:rPr>
              <w:noProof/>
            </w:rPr>
            <w:fldChar w:fldCharType="begin"/>
          </w:r>
          <w:r>
            <w:rPr>
              <w:noProof/>
            </w:rPr>
            <w:instrText xml:space="preserve"> PAGEREF _Toc415341993 \h </w:instrText>
          </w:r>
          <w:r>
            <w:rPr>
              <w:noProof/>
            </w:rPr>
          </w:r>
          <w:r>
            <w:rPr>
              <w:noProof/>
            </w:rPr>
            <w:fldChar w:fldCharType="separate"/>
          </w:r>
          <w:r>
            <w:rPr>
              <w:noProof/>
            </w:rPr>
            <w:t>101</w:t>
          </w:r>
          <w:r>
            <w:rPr>
              <w:noProof/>
            </w:rPr>
            <w:fldChar w:fldCharType="end"/>
          </w:r>
        </w:p>
        <w:p w14:paraId="1B25132B" w14:textId="77777777" w:rsidR="002C291E" w:rsidRDefault="002C291E">
          <w:pPr>
            <w:pStyle w:val="TOC2"/>
            <w:tabs>
              <w:tab w:val="left" w:pos="780"/>
              <w:tab w:val="right" w:leader="dot" w:pos="8630"/>
            </w:tabs>
            <w:rPr>
              <w:rFonts w:asciiTheme="minorHAnsi" w:hAnsiTheme="minorHAnsi"/>
              <w:smallCaps w:val="0"/>
              <w:noProof/>
              <w:sz w:val="24"/>
              <w:szCs w:val="24"/>
              <w:lang w:eastAsia="ja-JP"/>
            </w:rPr>
          </w:pPr>
          <w:r>
            <w:rPr>
              <w:noProof/>
            </w:rPr>
            <w:t>3.4.</w:t>
          </w:r>
          <w:r>
            <w:rPr>
              <w:rFonts w:asciiTheme="minorHAnsi" w:hAnsiTheme="minorHAnsi"/>
              <w:smallCaps w:val="0"/>
              <w:noProof/>
              <w:sz w:val="24"/>
              <w:szCs w:val="24"/>
              <w:lang w:eastAsia="ja-JP"/>
            </w:rPr>
            <w:tab/>
          </w:r>
          <w:r>
            <w:rPr>
              <w:noProof/>
            </w:rPr>
            <w:t>Discussion</w:t>
          </w:r>
          <w:r>
            <w:rPr>
              <w:noProof/>
            </w:rPr>
            <w:tab/>
          </w:r>
          <w:r>
            <w:rPr>
              <w:noProof/>
            </w:rPr>
            <w:fldChar w:fldCharType="begin"/>
          </w:r>
          <w:r>
            <w:rPr>
              <w:noProof/>
            </w:rPr>
            <w:instrText xml:space="preserve"> PAGEREF _Toc415341994 \h </w:instrText>
          </w:r>
          <w:r>
            <w:rPr>
              <w:noProof/>
            </w:rPr>
          </w:r>
          <w:r>
            <w:rPr>
              <w:noProof/>
            </w:rPr>
            <w:fldChar w:fldCharType="separate"/>
          </w:r>
          <w:r>
            <w:rPr>
              <w:noProof/>
            </w:rPr>
            <w:t>104</w:t>
          </w:r>
          <w:r>
            <w:rPr>
              <w:noProof/>
            </w:rPr>
            <w:fldChar w:fldCharType="end"/>
          </w:r>
        </w:p>
        <w:p w14:paraId="785D1802" w14:textId="77777777" w:rsidR="002C291E" w:rsidRDefault="002C291E">
          <w:pPr>
            <w:pStyle w:val="TOC1"/>
            <w:tabs>
              <w:tab w:val="left" w:pos="390"/>
              <w:tab w:val="right" w:leader="dot" w:pos="8630"/>
            </w:tabs>
            <w:rPr>
              <w:rFonts w:asciiTheme="minorHAnsi" w:hAnsiTheme="minorHAnsi"/>
              <w:bCs w:val="0"/>
              <w:caps w:val="0"/>
              <w:noProof/>
              <w:sz w:val="24"/>
              <w:szCs w:val="24"/>
              <w:lang w:eastAsia="ja-JP"/>
            </w:rPr>
          </w:pPr>
          <w:r>
            <w:rPr>
              <w:noProof/>
            </w:rPr>
            <w:t>4.</w:t>
          </w:r>
          <w:r>
            <w:rPr>
              <w:rFonts w:asciiTheme="minorHAnsi" w:hAnsiTheme="minorHAnsi"/>
              <w:bCs w:val="0"/>
              <w:caps w:val="0"/>
              <w:noProof/>
              <w:sz w:val="24"/>
              <w:szCs w:val="24"/>
              <w:lang w:eastAsia="ja-JP"/>
            </w:rPr>
            <w:tab/>
          </w:r>
          <w:r>
            <w:rPr>
              <w:noProof/>
            </w:rPr>
            <w:t>CHAPTER 4</w:t>
          </w:r>
          <w:r>
            <w:rPr>
              <w:noProof/>
            </w:rPr>
            <w:tab/>
          </w:r>
          <w:r>
            <w:rPr>
              <w:noProof/>
            </w:rPr>
            <w:fldChar w:fldCharType="begin"/>
          </w:r>
          <w:r>
            <w:rPr>
              <w:noProof/>
            </w:rPr>
            <w:instrText xml:space="preserve"> PAGEREF _Toc415341995 \h </w:instrText>
          </w:r>
          <w:r>
            <w:rPr>
              <w:noProof/>
            </w:rPr>
          </w:r>
          <w:r>
            <w:rPr>
              <w:noProof/>
            </w:rPr>
            <w:fldChar w:fldCharType="separate"/>
          </w:r>
          <w:r>
            <w:rPr>
              <w:noProof/>
            </w:rPr>
            <w:t>131</w:t>
          </w:r>
          <w:r>
            <w:rPr>
              <w:noProof/>
            </w:rPr>
            <w:fldChar w:fldCharType="end"/>
          </w:r>
        </w:p>
        <w:p w14:paraId="266EF831" w14:textId="77777777" w:rsidR="002C291E" w:rsidRDefault="002C291E">
          <w:pPr>
            <w:pStyle w:val="TOC2"/>
            <w:tabs>
              <w:tab w:val="left" w:pos="780"/>
              <w:tab w:val="right" w:leader="dot" w:pos="8630"/>
            </w:tabs>
            <w:rPr>
              <w:rFonts w:asciiTheme="minorHAnsi" w:hAnsiTheme="minorHAnsi"/>
              <w:smallCaps w:val="0"/>
              <w:noProof/>
              <w:sz w:val="24"/>
              <w:szCs w:val="24"/>
              <w:lang w:eastAsia="ja-JP"/>
            </w:rPr>
          </w:pPr>
          <w:r>
            <w:rPr>
              <w:noProof/>
            </w:rPr>
            <w:t>4.1.</w:t>
          </w:r>
          <w:r>
            <w:rPr>
              <w:rFonts w:asciiTheme="minorHAnsi" w:hAnsiTheme="minorHAnsi"/>
              <w:smallCaps w:val="0"/>
              <w:noProof/>
              <w:sz w:val="24"/>
              <w:szCs w:val="24"/>
              <w:lang w:eastAsia="ja-JP"/>
            </w:rPr>
            <w:tab/>
          </w:r>
          <w:r>
            <w:rPr>
              <w:noProof/>
            </w:rPr>
            <w:t>Discussion overview</w:t>
          </w:r>
          <w:r>
            <w:rPr>
              <w:noProof/>
            </w:rPr>
            <w:tab/>
          </w:r>
          <w:r>
            <w:rPr>
              <w:noProof/>
            </w:rPr>
            <w:fldChar w:fldCharType="begin"/>
          </w:r>
          <w:r>
            <w:rPr>
              <w:noProof/>
            </w:rPr>
            <w:instrText xml:space="preserve"> PAGEREF _Toc415341996 \h </w:instrText>
          </w:r>
          <w:r>
            <w:rPr>
              <w:noProof/>
            </w:rPr>
          </w:r>
          <w:r>
            <w:rPr>
              <w:noProof/>
            </w:rPr>
            <w:fldChar w:fldCharType="separate"/>
          </w:r>
          <w:r>
            <w:rPr>
              <w:noProof/>
            </w:rPr>
            <w:t>131</w:t>
          </w:r>
          <w:r>
            <w:rPr>
              <w:noProof/>
            </w:rPr>
            <w:fldChar w:fldCharType="end"/>
          </w:r>
        </w:p>
        <w:p w14:paraId="0A344632" w14:textId="77777777" w:rsidR="002C291E" w:rsidRDefault="002C291E">
          <w:pPr>
            <w:pStyle w:val="TOC2"/>
            <w:tabs>
              <w:tab w:val="left" w:pos="780"/>
              <w:tab w:val="right" w:leader="dot" w:pos="8630"/>
            </w:tabs>
            <w:rPr>
              <w:rFonts w:asciiTheme="minorHAnsi" w:hAnsiTheme="minorHAnsi"/>
              <w:smallCaps w:val="0"/>
              <w:noProof/>
              <w:sz w:val="24"/>
              <w:szCs w:val="24"/>
              <w:lang w:eastAsia="ja-JP"/>
            </w:rPr>
          </w:pPr>
          <w:r>
            <w:rPr>
              <w:noProof/>
            </w:rPr>
            <w:t>4.2.</w:t>
          </w:r>
          <w:r>
            <w:rPr>
              <w:rFonts w:asciiTheme="minorHAnsi" w:hAnsiTheme="minorHAnsi"/>
              <w:smallCaps w:val="0"/>
              <w:noProof/>
              <w:sz w:val="24"/>
              <w:szCs w:val="24"/>
              <w:lang w:eastAsia="ja-JP"/>
            </w:rPr>
            <w:tab/>
          </w:r>
          <w:r>
            <w:rPr>
              <w:noProof/>
            </w:rPr>
            <w:t>Behavioral-timescale neural sequences support temporal associations</w:t>
          </w:r>
          <w:r>
            <w:rPr>
              <w:noProof/>
            </w:rPr>
            <w:tab/>
          </w:r>
          <w:r>
            <w:rPr>
              <w:noProof/>
            </w:rPr>
            <w:fldChar w:fldCharType="begin"/>
          </w:r>
          <w:r>
            <w:rPr>
              <w:noProof/>
            </w:rPr>
            <w:instrText xml:space="preserve"> PAGEREF _Toc415341997 \h </w:instrText>
          </w:r>
          <w:r>
            <w:rPr>
              <w:noProof/>
            </w:rPr>
          </w:r>
          <w:r>
            <w:rPr>
              <w:noProof/>
            </w:rPr>
            <w:fldChar w:fldCharType="separate"/>
          </w:r>
          <w:r>
            <w:rPr>
              <w:noProof/>
            </w:rPr>
            <w:t>132</w:t>
          </w:r>
          <w:r>
            <w:rPr>
              <w:noProof/>
            </w:rPr>
            <w:fldChar w:fldCharType="end"/>
          </w:r>
        </w:p>
        <w:p w14:paraId="1275B034" w14:textId="77777777" w:rsidR="002C291E" w:rsidRDefault="002C291E">
          <w:pPr>
            <w:pStyle w:val="TOC2"/>
            <w:tabs>
              <w:tab w:val="left" w:pos="780"/>
              <w:tab w:val="right" w:leader="dot" w:pos="8630"/>
            </w:tabs>
            <w:rPr>
              <w:rFonts w:asciiTheme="minorHAnsi" w:hAnsiTheme="minorHAnsi"/>
              <w:smallCaps w:val="0"/>
              <w:noProof/>
              <w:sz w:val="24"/>
              <w:szCs w:val="24"/>
              <w:lang w:eastAsia="ja-JP"/>
            </w:rPr>
          </w:pPr>
          <w:r>
            <w:rPr>
              <w:noProof/>
            </w:rPr>
            <w:t>4.3.</w:t>
          </w:r>
          <w:r>
            <w:rPr>
              <w:rFonts w:asciiTheme="minorHAnsi" w:hAnsiTheme="minorHAnsi"/>
              <w:smallCaps w:val="0"/>
              <w:noProof/>
              <w:sz w:val="24"/>
              <w:szCs w:val="24"/>
              <w:lang w:eastAsia="ja-JP"/>
            </w:rPr>
            <w:tab/>
          </w:r>
          <w:r>
            <w:rPr>
              <w:noProof/>
            </w:rPr>
            <w:t>Cell excitability supports sequence formation</w:t>
          </w:r>
          <w:r>
            <w:rPr>
              <w:noProof/>
            </w:rPr>
            <w:tab/>
          </w:r>
          <w:r>
            <w:rPr>
              <w:noProof/>
            </w:rPr>
            <w:fldChar w:fldCharType="begin"/>
          </w:r>
          <w:r>
            <w:rPr>
              <w:noProof/>
            </w:rPr>
            <w:instrText xml:space="preserve"> PAGEREF _Toc415341998 \h </w:instrText>
          </w:r>
          <w:r>
            <w:rPr>
              <w:noProof/>
            </w:rPr>
          </w:r>
          <w:r>
            <w:rPr>
              <w:noProof/>
            </w:rPr>
            <w:fldChar w:fldCharType="separate"/>
          </w:r>
          <w:r>
            <w:rPr>
              <w:noProof/>
            </w:rPr>
            <w:t>137</w:t>
          </w:r>
          <w:r>
            <w:rPr>
              <w:noProof/>
            </w:rPr>
            <w:fldChar w:fldCharType="end"/>
          </w:r>
        </w:p>
        <w:p w14:paraId="47F56BAB" w14:textId="77777777" w:rsidR="002C291E" w:rsidRDefault="002C291E">
          <w:pPr>
            <w:pStyle w:val="TOC2"/>
            <w:tabs>
              <w:tab w:val="left" w:pos="780"/>
              <w:tab w:val="right" w:leader="dot" w:pos="8630"/>
            </w:tabs>
            <w:rPr>
              <w:rFonts w:asciiTheme="minorHAnsi" w:hAnsiTheme="minorHAnsi"/>
              <w:smallCaps w:val="0"/>
              <w:noProof/>
              <w:sz w:val="24"/>
              <w:szCs w:val="24"/>
              <w:lang w:eastAsia="ja-JP"/>
            </w:rPr>
          </w:pPr>
          <w:r>
            <w:rPr>
              <w:noProof/>
            </w:rPr>
            <w:t>4.4.</w:t>
          </w:r>
          <w:r>
            <w:rPr>
              <w:rFonts w:asciiTheme="minorHAnsi" w:hAnsiTheme="minorHAnsi"/>
              <w:smallCaps w:val="0"/>
              <w:noProof/>
              <w:sz w:val="24"/>
              <w:szCs w:val="24"/>
              <w:lang w:eastAsia="ja-JP"/>
            </w:rPr>
            <w:tab/>
          </w:r>
          <w:r>
            <w:rPr>
              <w:noProof/>
            </w:rPr>
            <w:t>Population “drift” underlies memory linking and sequence evolution</w:t>
          </w:r>
          <w:r>
            <w:rPr>
              <w:noProof/>
            </w:rPr>
            <w:tab/>
          </w:r>
          <w:r>
            <w:rPr>
              <w:noProof/>
            </w:rPr>
            <w:fldChar w:fldCharType="begin"/>
          </w:r>
          <w:r>
            <w:rPr>
              <w:noProof/>
            </w:rPr>
            <w:instrText xml:space="preserve"> PAGEREF _Toc415341999 \h </w:instrText>
          </w:r>
          <w:r>
            <w:rPr>
              <w:noProof/>
            </w:rPr>
          </w:r>
          <w:r>
            <w:rPr>
              <w:noProof/>
            </w:rPr>
            <w:fldChar w:fldCharType="separate"/>
          </w:r>
          <w:r>
            <w:rPr>
              <w:noProof/>
            </w:rPr>
            <w:t>139</w:t>
          </w:r>
          <w:r>
            <w:rPr>
              <w:noProof/>
            </w:rPr>
            <w:fldChar w:fldCharType="end"/>
          </w:r>
        </w:p>
        <w:p w14:paraId="2D30627A" w14:textId="77777777" w:rsidR="002C291E" w:rsidRDefault="002C291E">
          <w:pPr>
            <w:pStyle w:val="TOC2"/>
            <w:tabs>
              <w:tab w:val="left" w:pos="780"/>
              <w:tab w:val="right" w:leader="dot" w:pos="8630"/>
            </w:tabs>
            <w:rPr>
              <w:rFonts w:asciiTheme="minorHAnsi" w:hAnsiTheme="minorHAnsi"/>
              <w:smallCaps w:val="0"/>
              <w:noProof/>
              <w:sz w:val="24"/>
              <w:szCs w:val="24"/>
              <w:lang w:eastAsia="ja-JP"/>
            </w:rPr>
          </w:pPr>
          <w:r>
            <w:rPr>
              <w:noProof/>
            </w:rPr>
            <w:t>4.5.</w:t>
          </w:r>
          <w:r>
            <w:rPr>
              <w:rFonts w:asciiTheme="minorHAnsi" w:hAnsiTheme="minorHAnsi"/>
              <w:smallCaps w:val="0"/>
              <w:noProof/>
              <w:sz w:val="24"/>
              <w:szCs w:val="24"/>
              <w:lang w:eastAsia="ja-JP"/>
            </w:rPr>
            <w:tab/>
          </w:r>
          <w:r>
            <w:rPr>
              <w:noProof/>
            </w:rPr>
            <w:t>Theta sequences and replay-associated consolidation maintain behavioral-timescale sequences</w:t>
          </w:r>
          <w:r>
            <w:rPr>
              <w:noProof/>
            </w:rPr>
            <w:tab/>
          </w:r>
          <w:r>
            <w:rPr>
              <w:noProof/>
            </w:rPr>
            <w:fldChar w:fldCharType="begin"/>
          </w:r>
          <w:r>
            <w:rPr>
              <w:noProof/>
            </w:rPr>
            <w:instrText xml:space="preserve"> PAGEREF _Toc415342000 \h </w:instrText>
          </w:r>
          <w:r>
            <w:rPr>
              <w:noProof/>
            </w:rPr>
          </w:r>
          <w:r>
            <w:rPr>
              <w:noProof/>
            </w:rPr>
            <w:fldChar w:fldCharType="separate"/>
          </w:r>
          <w:r>
            <w:rPr>
              <w:noProof/>
            </w:rPr>
            <w:t>144</w:t>
          </w:r>
          <w:r>
            <w:rPr>
              <w:noProof/>
            </w:rPr>
            <w:fldChar w:fldCharType="end"/>
          </w:r>
        </w:p>
        <w:p w14:paraId="343EB69E" w14:textId="77777777" w:rsidR="002C291E" w:rsidRDefault="002C291E">
          <w:pPr>
            <w:pStyle w:val="TOC2"/>
            <w:tabs>
              <w:tab w:val="left" w:pos="780"/>
              <w:tab w:val="right" w:leader="dot" w:pos="8630"/>
            </w:tabs>
            <w:rPr>
              <w:rFonts w:asciiTheme="minorHAnsi" w:hAnsiTheme="minorHAnsi"/>
              <w:smallCaps w:val="0"/>
              <w:noProof/>
              <w:sz w:val="24"/>
              <w:szCs w:val="24"/>
              <w:lang w:eastAsia="ja-JP"/>
            </w:rPr>
          </w:pPr>
          <w:r>
            <w:rPr>
              <w:noProof/>
            </w:rPr>
            <w:t>4.6.</w:t>
          </w:r>
          <w:r>
            <w:rPr>
              <w:rFonts w:asciiTheme="minorHAnsi" w:hAnsiTheme="minorHAnsi"/>
              <w:smallCaps w:val="0"/>
              <w:noProof/>
              <w:sz w:val="24"/>
              <w:szCs w:val="24"/>
              <w:lang w:eastAsia="ja-JP"/>
            </w:rPr>
            <w:tab/>
          </w:r>
          <w:r>
            <w:rPr>
              <w:noProof/>
            </w:rPr>
            <w:t>Concluding remarks</w:t>
          </w:r>
          <w:r>
            <w:rPr>
              <w:noProof/>
            </w:rPr>
            <w:tab/>
          </w:r>
          <w:r>
            <w:rPr>
              <w:noProof/>
            </w:rPr>
            <w:fldChar w:fldCharType="begin"/>
          </w:r>
          <w:r>
            <w:rPr>
              <w:noProof/>
            </w:rPr>
            <w:instrText xml:space="preserve"> PAGEREF _Toc415342001 \h </w:instrText>
          </w:r>
          <w:r>
            <w:rPr>
              <w:noProof/>
            </w:rPr>
          </w:r>
          <w:r>
            <w:rPr>
              <w:noProof/>
            </w:rPr>
            <w:fldChar w:fldCharType="separate"/>
          </w:r>
          <w:r>
            <w:rPr>
              <w:noProof/>
            </w:rPr>
            <w:t>147</w:t>
          </w:r>
          <w:r>
            <w:rPr>
              <w:noProof/>
            </w:rPr>
            <w:fldChar w:fldCharType="end"/>
          </w:r>
        </w:p>
        <w:p w14:paraId="64F08C22" w14:textId="77777777" w:rsidR="002C291E" w:rsidRDefault="002C291E">
          <w:pPr>
            <w:pStyle w:val="TOC1"/>
            <w:tabs>
              <w:tab w:val="right" w:leader="dot" w:pos="8630"/>
            </w:tabs>
            <w:rPr>
              <w:rFonts w:asciiTheme="minorHAnsi" w:hAnsiTheme="minorHAnsi"/>
              <w:bCs w:val="0"/>
              <w:caps w:val="0"/>
              <w:noProof/>
              <w:sz w:val="24"/>
              <w:szCs w:val="24"/>
              <w:lang w:eastAsia="ja-JP"/>
            </w:rPr>
          </w:pPr>
          <w:r>
            <w:rPr>
              <w:noProof/>
            </w:rPr>
            <w:t>BIBLIOGRAPHY</w:t>
          </w:r>
          <w:r>
            <w:rPr>
              <w:noProof/>
            </w:rPr>
            <w:tab/>
          </w:r>
          <w:r>
            <w:rPr>
              <w:noProof/>
            </w:rPr>
            <w:fldChar w:fldCharType="begin"/>
          </w:r>
          <w:r>
            <w:rPr>
              <w:noProof/>
            </w:rPr>
            <w:instrText xml:space="preserve"> PAGEREF _Toc415342002 \h </w:instrText>
          </w:r>
          <w:r>
            <w:rPr>
              <w:noProof/>
            </w:rPr>
          </w:r>
          <w:r>
            <w:rPr>
              <w:noProof/>
            </w:rPr>
            <w:fldChar w:fldCharType="separate"/>
          </w:r>
          <w:r>
            <w:rPr>
              <w:noProof/>
            </w:rPr>
            <w:t>149</w:t>
          </w:r>
          <w:r>
            <w:rPr>
              <w:noProof/>
            </w:rPr>
            <w:fldChar w:fldCharType="end"/>
          </w:r>
        </w:p>
        <w:p w14:paraId="7B3CF227" w14:textId="77777777" w:rsidR="002C291E" w:rsidRDefault="002C291E">
          <w:pPr>
            <w:pStyle w:val="TOC1"/>
            <w:tabs>
              <w:tab w:val="right" w:leader="dot" w:pos="8630"/>
            </w:tabs>
            <w:rPr>
              <w:rFonts w:asciiTheme="minorHAnsi" w:hAnsiTheme="minorHAnsi"/>
              <w:bCs w:val="0"/>
              <w:caps w:val="0"/>
              <w:noProof/>
              <w:sz w:val="24"/>
              <w:szCs w:val="24"/>
              <w:lang w:eastAsia="ja-JP"/>
            </w:rPr>
          </w:pPr>
          <w:r>
            <w:rPr>
              <w:noProof/>
            </w:rPr>
            <w:t>CURRICULUM VITAE</w:t>
          </w:r>
          <w:r>
            <w:rPr>
              <w:noProof/>
            </w:rPr>
            <w:tab/>
          </w:r>
          <w:r>
            <w:rPr>
              <w:noProof/>
            </w:rPr>
            <w:fldChar w:fldCharType="begin"/>
          </w:r>
          <w:r>
            <w:rPr>
              <w:noProof/>
            </w:rPr>
            <w:instrText xml:space="preserve"> PAGEREF _Toc415342003 \h </w:instrText>
          </w:r>
          <w:r>
            <w:rPr>
              <w:noProof/>
            </w:rPr>
          </w:r>
          <w:r>
            <w:rPr>
              <w:noProof/>
            </w:rPr>
            <w:fldChar w:fldCharType="separate"/>
          </w:r>
          <w:r>
            <w:rPr>
              <w:noProof/>
            </w:rPr>
            <w:t>176</w:t>
          </w:r>
          <w:r>
            <w:rPr>
              <w:noProof/>
            </w:rPr>
            <w:fldChar w:fldCharType="end"/>
          </w:r>
        </w:p>
        <w:p w14:paraId="5D018D4D" w14:textId="70BFDEE9" w:rsidR="00B244C4" w:rsidRDefault="00756A87">
          <w:r>
            <w:fldChar w:fldCharType="end"/>
          </w:r>
        </w:p>
      </w:sdtContent>
    </w:sdt>
    <w:p w14:paraId="5F6C1F5C" w14:textId="5E282D40" w:rsidR="00864EEA" w:rsidRDefault="00864EEA">
      <w:pPr>
        <w:rPr>
          <w:rFonts w:cs="Times New Roman"/>
        </w:rPr>
      </w:pPr>
      <w:r>
        <w:rPr>
          <w:rFonts w:cs="Times New Roman"/>
        </w:rPr>
        <w:br w:type="page"/>
      </w:r>
    </w:p>
    <w:p w14:paraId="3BABD395" w14:textId="7E949AFC" w:rsidR="00D760CF" w:rsidRDefault="00D760CF" w:rsidP="0072455D">
      <w:pPr>
        <w:pStyle w:val="Heading1"/>
      </w:pPr>
      <w:bookmarkStart w:id="5" w:name="_Toc415341925"/>
      <w:r>
        <w:lastRenderedPageBreak/>
        <w:t>LIST OF FIGURES</w:t>
      </w:r>
      <w:bookmarkEnd w:id="5"/>
    </w:p>
    <w:p w14:paraId="71477E14" w14:textId="77777777" w:rsidR="00A66482" w:rsidRDefault="008A566E">
      <w:pPr>
        <w:pStyle w:val="TableofFigures"/>
        <w:rPr>
          <w:rFonts w:asciiTheme="minorHAnsi" w:hAnsiTheme="minorHAnsi"/>
          <w:noProof/>
          <w:lang w:eastAsia="ja-JP"/>
        </w:rPr>
      </w:pPr>
      <w:r>
        <w:fldChar w:fldCharType="begin"/>
      </w:r>
      <w:r>
        <w:instrText xml:space="preserve"> TOC \t "BU Figure Caption,1" \c "Figure" </w:instrText>
      </w:r>
      <w:r>
        <w:fldChar w:fldCharType="separate"/>
      </w:r>
      <w:r w:rsidR="00A66482">
        <w:rPr>
          <w:noProof/>
        </w:rPr>
        <w:t>Figure 2.1. Sequentially-activated time cells were observed using calcium imaging.</w:t>
      </w:r>
      <w:r w:rsidR="00A66482">
        <w:rPr>
          <w:noProof/>
        </w:rPr>
        <w:tab/>
      </w:r>
      <w:r w:rsidR="00A66482">
        <w:rPr>
          <w:noProof/>
        </w:rPr>
        <w:fldChar w:fldCharType="begin"/>
      </w:r>
      <w:r w:rsidR="00A66482">
        <w:rPr>
          <w:noProof/>
        </w:rPr>
        <w:instrText xml:space="preserve"> PAGEREF _Toc410040887 \h </w:instrText>
      </w:r>
      <w:r w:rsidR="00A66482">
        <w:rPr>
          <w:noProof/>
        </w:rPr>
      </w:r>
      <w:r w:rsidR="00A66482">
        <w:rPr>
          <w:noProof/>
        </w:rPr>
        <w:fldChar w:fldCharType="separate"/>
      </w:r>
      <w:r w:rsidR="001A7D8E">
        <w:rPr>
          <w:noProof/>
        </w:rPr>
        <w:t>66</w:t>
      </w:r>
      <w:r w:rsidR="00A66482">
        <w:rPr>
          <w:noProof/>
        </w:rPr>
        <w:fldChar w:fldCharType="end"/>
      </w:r>
    </w:p>
    <w:p w14:paraId="5EBCCA69" w14:textId="77777777" w:rsidR="00A66482" w:rsidRDefault="00A66482">
      <w:pPr>
        <w:pStyle w:val="TableofFigures"/>
        <w:rPr>
          <w:rFonts w:asciiTheme="minorHAnsi" w:hAnsiTheme="minorHAnsi"/>
          <w:noProof/>
          <w:lang w:eastAsia="ja-JP"/>
        </w:rPr>
      </w:pPr>
      <w:r>
        <w:rPr>
          <w:noProof/>
        </w:rPr>
        <w:t>Figure 2.2. Time cell sequences contained information about relative time on the scale of seconds.</w:t>
      </w:r>
      <w:r>
        <w:rPr>
          <w:noProof/>
        </w:rPr>
        <w:tab/>
      </w:r>
      <w:r>
        <w:rPr>
          <w:noProof/>
        </w:rPr>
        <w:fldChar w:fldCharType="begin"/>
      </w:r>
      <w:r>
        <w:rPr>
          <w:noProof/>
        </w:rPr>
        <w:instrText xml:space="preserve"> PAGEREF _Toc410040888 \h </w:instrText>
      </w:r>
      <w:r>
        <w:rPr>
          <w:noProof/>
        </w:rPr>
      </w:r>
      <w:r>
        <w:rPr>
          <w:noProof/>
        </w:rPr>
        <w:fldChar w:fldCharType="separate"/>
      </w:r>
      <w:r w:rsidR="001A7D8E">
        <w:rPr>
          <w:noProof/>
        </w:rPr>
        <w:t>68</w:t>
      </w:r>
      <w:r>
        <w:rPr>
          <w:noProof/>
        </w:rPr>
        <w:fldChar w:fldCharType="end"/>
      </w:r>
    </w:p>
    <w:p w14:paraId="0BAE15CF" w14:textId="77777777" w:rsidR="00A66482" w:rsidRDefault="00A66482">
      <w:pPr>
        <w:pStyle w:val="TableofFigures"/>
        <w:rPr>
          <w:rFonts w:asciiTheme="minorHAnsi" w:hAnsiTheme="minorHAnsi"/>
          <w:noProof/>
          <w:lang w:eastAsia="ja-JP"/>
        </w:rPr>
      </w:pPr>
      <w:r>
        <w:rPr>
          <w:noProof/>
        </w:rPr>
        <w:t>Figure 2.3. Time cells encoded information about elapsed time on the scale of minutes.</w:t>
      </w:r>
      <w:r>
        <w:rPr>
          <w:noProof/>
        </w:rPr>
        <w:tab/>
      </w:r>
      <w:r>
        <w:rPr>
          <w:noProof/>
        </w:rPr>
        <w:fldChar w:fldCharType="begin"/>
      </w:r>
      <w:r>
        <w:rPr>
          <w:noProof/>
        </w:rPr>
        <w:instrText xml:space="preserve"> PAGEREF _Toc410040889 \h </w:instrText>
      </w:r>
      <w:r>
        <w:rPr>
          <w:noProof/>
        </w:rPr>
      </w:r>
      <w:r>
        <w:rPr>
          <w:noProof/>
        </w:rPr>
        <w:fldChar w:fldCharType="separate"/>
      </w:r>
      <w:r w:rsidR="001A7D8E">
        <w:rPr>
          <w:noProof/>
        </w:rPr>
        <w:t>70</w:t>
      </w:r>
      <w:r>
        <w:rPr>
          <w:noProof/>
        </w:rPr>
        <w:fldChar w:fldCharType="end"/>
      </w:r>
    </w:p>
    <w:p w14:paraId="30875CC0" w14:textId="77777777" w:rsidR="00A66482" w:rsidRDefault="00A66482">
      <w:pPr>
        <w:pStyle w:val="TableofFigures"/>
        <w:rPr>
          <w:rFonts w:asciiTheme="minorHAnsi" w:hAnsiTheme="minorHAnsi"/>
          <w:noProof/>
          <w:lang w:eastAsia="ja-JP"/>
        </w:rPr>
      </w:pPr>
      <w:r>
        <w:rPr>
          <w:noProof/>
        </w:rPr>
        <w:t>Figure 2.4. Time cell sequences were stably recorded over days.</w:t>
      </w:r>
      <w:r>
        <w:rPr>
          <w:noProof/>
        </w:rPr>
        <w:tab/>
      </w:r>
      <w:r>
        <w:rPr>
          <w:noProof/>
        </w:rPr>
        <w:fldChar w:fldCharType="begin"/>
      </w:r>
      <w:r>
        <w:rPr>
          <w:noProof/>
        </w:rPr>
        <w:instrText xml:space="preserve"> PAGEREF _Toc410040890 \h </w:instrText>
      </w:r>
      <w:r>
        <w:rPr>
          <w:noProof/>
        </w:rPr>
      </w:r>
      <w:r>
        <w:rPr>
          <w:noProof/>
        </w:rPr>
        <w:fldChar w:fldCharType="separate"/>
      </w:r>
      <w:r w:rsidR="001A7D8E">
        <w:rPr>
          <w:noProof/>
        </w:rPr>
        <w:t>72</w:t>
      </w:r>
      <w:r>
        <w:rPr>
          <w:noProof/>
        </w:rPr>
        <w:fldChar w:fldCharType="end"/>
      </w:r>
    </w:p>
    <w:p w14:paraId="53FDEE37" w14:textId="77777777" w:rsidR="00A66482" w:rsidRDefault="00A66482">
      <w:pPr>
        <w:pStyle w:val="TableofFigures"/>
        <w:rPr>
          <w:rFonts w:asciiTheme="minorHAnsi" w:hAnsiTheme="minorHAnsi"/>
          <w:noProof/>
          <w:lang w:eastAsia="ja-JP"/>
        </w:rPr>
      </w:pPr>
      <w:r>
        <w:rPr>
          <w:noProof/>
        </w:rPr>
        <w:t>Figure 2.5. Time cell sequences carried information about relative time on the scale of days.</w:t>
      </w:r>
      <w:r>
        <w:rPr>
          <w:noProof/>
        </w:rPr>
        <w:tab/>
      </w:r>
      <w:r>
        <w:rPr>
          <w:noProof/>
        </w:rPr>
        <w:fldChar w:fldCharType="begin"/>
      </w:r>
      <w:r>
        <w:rPr>
          <w:noProof/>
        </w:rPr>
        <w:instrText xml:space="preserve"> PAGEREF _Toc410040891 \h </w:instrText>
      </w:r>
      <w:r>
        <w:rPr>
          <w:noProof/>
        </w:rPr>
      </w:r>
      <w:r>
        <w:rPr>
          <w:noProof/>
        </w:rPr>
        <w:fldChar w:fldCharType="separate"/>
      </w:r>
      <w:r w:rsidR="001A7D8E">
        <w:rPr>
          <w:noProof/>
        </w:rPr>
        <w:t>74</w:t>
      </w:r>
      <w:r>
        <w:rPr>
          <w:noProof/>
        </w:rPr>
        <w:fldChar w:fldCharType="end"/>
      </w:r>
    </w:p>
    <w:p w14:paraId="4FA8A439" w14:textId="77777777" w:rsidR="00A66482" w:rsidRDefault="00A66482">
      <w:pPr>
        <w:pStyle w:val="TableofFigures"/>
        <w:rPr>
          <w:rFonts w:asciiTheme="minorHAnsi" w:hAnsiTheme="minorHAnsi"/>
          <w:noProof/>
          <w:lang w:eastAsia="ja-JP"/>
        </w:rPr>
      </w:pPr>
      <w:r>
        <w:rPr>
          <w:noProof/>
        </w:rPr>
        <w:t>Figure S2.1. Visualizing activity using calcium dynamics. Related to Figure 2.1.</w:t>
      </w:r>
      <w:r>
        <w:rPr>
          <w:noProof/>
        </w:rPr>
        <w:tab/>
      </w:r>
      <w:r>
        <w:rPr>
          <w:noProof/>
        </w:rPr>
        <w:fldChar w:fldCharType="begin"/>
      </w:r>
      <w:r>
        <w:rPr>
          <w:noProof/>
        </w:rPr>
        <w:instrText xml:space="preserve"> PAGEREF _Toc410040892 \h </w:instrText>
      </w:r>
      <w:r>
        <w:rPr>
          <w:noProof/>
        </w:rPr>
      </w:r>
      <w:r>
        <w:rPr>
          <w:noProof/>
        </w:rPr>
        <w:fldChar w:fldCharType="separate"/>
      </w:r>
      <w:r w:rsidR="001A7D8E">
        <w:rPr>
          <w:noProof/>
        </w:rPr>
        <w:t>76</w:t>
      </w:r>
      <w:r>
        <w:rPr>
          <w:noProof/>
        </w:rPr>
        <w:fldChar w:fldCharType="end"/>
      </w:r>
    </w:p>
    <w:p w14:paraId="13B0FC4C" w14:textId="77777777" w:rsidR="00A66482" w:rsidRDefault="00A66482">
      <w:pPr>
        <w:pStyle w:val="TableofFigures"/>
        <w:rPr>
          <w:rFonts w:asciiTheme="minorHAnsi" w:hAnsiTheme="minorHAnsi"/>
          <w:noProof/>
          <w:lang w:eastAsia="ja-JP"/>
        </w:rPr>
      </w:pPr>
      <w:r>
        <w:rPr>
          <w:noProof/>
        </w:rPr>
        <w:t>Figure S2.2. Example time cell with place co-occurring place field. Related to Figure 2.1.</w:t>
      </w:r>
      <w:r>
        <w:rPr>
          <w:noProof/>
        </w:rPr>
        <w:tab/>
      </w:r>
      <w:r>
        <w:rPr>
          <w:noProof/>
        </w:rPr>
        <w:fldChar w:fldCharType="begin"/>
      </w:r>
      <w:r>
        <w:rPr>
          <w:noProof/>
        </w:rPr>
        <w:instrText xml:space="preserve"> PAGEREF _Toc410040893 \h </w:instrText>
      </w:r>
      <w:r>
        <w:rPr>
          <w:noProof/>
        </w:rPr>
      </w:r>
      <w:r>
        <w:rPr>
          <w:noProof/>
        </w:rPr>
        <w:fldChar w:fldCharType="separate"/>
      </w:r>
      <w:r w:rsidR="001A7D8E">
        <w:rPr>
          <w:noProof/>
        </w:rPr>
        <w:t>78</w:t>
      </w:r>
      <w:r>
        <w:rPr>
          <w:noProof/>
        </w:rPr>
        <w:fldChar w:fldCharType="end"/>
      </w:r>
    </w:p>
    <w:p w14:paraId="07CB9E12" w14:textId="77777777" w:rsidR="00A66482" w:rsidRDefault="00A66482">
      <w:pPr>
        <w:pStyle w:val="TableofFigures"/>
        <w:rPr>
          <w:rFonts w:asciiTheme="minorHAnsi" w:hAnsiTheme="minorHAnsi"/>
          <w:noProof/>
          <w:lang w:eastAsia="ja-JP"/>
        </w:rPr>
      </w:pPr>
      <w:r>
        <w:rPr>
          <w:noProof/>
        </w:rPr>
        <w:t>Figure S2.3. Classifier dependence on cell count in training set. Related to Figure 2.2.</w:t>
      </w:r>
      <w:r>
        <w:rPr>
          <w:noProof/>
        </w:rPr>
        <w:tab/>
      </w:r>
      <w:r>
        <w:rPr>
          <w:noProof/>
        </w:rPr>
        <w:fldChar w:fldCharType="begin"/>
      </w:r>
      <w:r>
        <w:rPr>
          <w:noProof/>
        </w:rPr>
        <w:instrText xml:space="preserve"> PAGEREF _Toc410040894 \h </w:instrText>
      </w:r>
      <w:r>
        <w:rPr>
          <w:noProof/>
        </w:rPr>
      </w:r>
      <w:r>
        <w:rPr>
          <w:noProof/>
        </w:rPr>
        <w:fldChar w:fldCharType="separate"/>
      </w:r>
      <w:r w:rsidR="001A7D8E">
        <w:rPr>
          <w:noProof/>
        </w:rPr>
        <w:t>80</w:t>
      </w:r>
      <w:r>
        <w:rPr>
          <w:noProof/>
        </w:rPr>
        <w:fldChar w:fldCharType="end"/>
      </w:r>
    </w:p>
    <w:p w14:paraId="297BBD55" w14:textId="77777777" w:rsidR="00A66482" w:rsidRDefault="00A66482">
      <w:pPr>
        <w:pStyle w:val="TableofFigures"/>
        <w:rPr>
          <w:rFonts w:asciiTheme="minorHAnsi" w:hAnsiTheme="minorHAnsi"/>
          <w:noProof/>
          <w:lang w:eastAsia="ja-JP"/>
        </w:rPr>
      </w:pPr>
      <w:r>
        <w:rPr>
          <w:noProof/>
        </w:rPr>
        <w:t>Figure S2.4. Distribution of within-session trial bias scores. Related to Figure 2.3.</w:t>
      </w:r>
      <w:r>
        <w:rPr>
          <w:noProof/>
        </w:rPr>
        <w:tab/>
      </w:r>
      <w:r>
        <w:rPr>
          <w:noProof/>
        </w:rPr>
        <w:fldChar w:fldCharType="begin"/>
      </w:r>
      <w:r>
        <w:rPr>
          <w:noProof/>
        </w:rPr>
        <w:instrText xml:space="preserve"> PAGEREF _Toc410040895 \h </w:instrText>
      </w:r>
      <w:r>
        <w:rPr>
          <w:noProof/>
        </w:rPr>
      </w:r>
      <w:r>
        <w:rPr>
          <w:noProof/>
        </w:rPr>
        <w:fldChar w:fldCharType="separate"/>
      </w:r>
      <w:r w:rsidR="001A7D8E">
        <w:rPr>
          <w:noProof/>
        </w:rPr>
        <w:t>82</w:t>
      </w:r>
      <w:r>
        <w:rPr>
          <w:noProof/>
        </w:rPr>
        <w:fldChar w:fldCharType="end"/>
      </w:r>
    </w:p>
    <w:p w14:paraId="0B1B207A" w14:textId="77777777" w:rsidR="00A66482" w:rsidRDefault="00A66482">
      <w:pPr>
        <w:pStyle w:val="TableofFigures"/>
        <w:rPr>
          <w:rFonts w:asciiTheme="minorHAnsi" w:hAnsiTheme="minorHAnsi"/>
          <w:noProof/>
          <w:lang w:eastAsia="ja-JP"/>
        </w:rPr>
      </w:pPr>
      <w:r>
        <w:rPr>
          <w:noProof/>
        </w:rPr>
        <w:t>Figure S2.5. Statistical measures of across-day cell registration. Related to Figures 2.4 and 2.5.</w:t>
      </w:r>
      <w:r>
        <w:rPr>
          <w:noProof/>
        </w:rPr>
        <w:tab/>
      </w:r>
      <w:r>
        <w:rPr>
          <w:noProof/>
        </w:rPr>
        <w:fldChar w:fldCharType="begin"/>
      </w:r>
      <w:r>
        <w:rPr>
          <w:noProof/>
        </w:rPr>
        <w:instrText xml:space="preserve"> PAGEREF _Toc410040896 \h </w:instrText>
      </w:r>
      <w:r>
        <w:rPr>
          <w:noProof/>
        </w:rPr>
      </w:r>
      <w:r>
        <w:rPr>
          <w:noProof/>
        </w:rPr>
        <w:fldChar w:fldCharType="separate"/>
      </w:r>
      <w:r w:rsidR="001A7D8E">
        <w:rPr>
          <w:noProof/>
        </w:rPr>
        <w:t>84</w:t>
      </w:r>
      <w:r>
        <w:rPr>
          <w:noProof/>
        </w:rPr>
        <w:fldChar w:fldCharType="end"/>
      </w:r>
    </w:p>
    <w:p w14:paraId="2AB99D72" w14:textId="77777777" w:rsidR="00A66482" w:rsidRDefault="00A66482">
      <w:pPr>
        <w:pStyle w:val="TableofFigures"/>
        <w:rPr>
          <w:rFonts w:asciiTheme="minorHAnsi" w:hAnsiTheme="minorHAnsi"/>
          <w:noProof/>
          <w:lang w:eastAsia="ja-JP"/>
        </w:rPr>
      </w:pPr>
      <w:r>
        <w:rPr>
          <w:noProof/>
        </w:rPr>
        <w:t>Figure 3.1. Histological characterization of fear reinstatement schedule.</w:t>
      </w:r>
      <w:r>
        <w:rPr>
          <w:noProof/>
        </w:rPr>
        <w:tab/>
      </w:r>
      <w:r>
        <w:rPr>
          <w:noProof/>
        </w:rPr>
        <w:fldChar w:fldCharType="begin"/>
      </w:r>
      <w:r>
        <w:rPr>
          <w:noProof/>
        </w:rPr>
        <w:instrText xml:space="preserve"> PAGEREF _Toc410040897 \h </w:instrText>
      </w:r>
      <w:r>
        <w:rPr>
          <w:noProof/>
        </w:rPr>
      </w:r>
      <w:r>
        <w:rPr>
          <w:noProof/>
        </w:rPr>
        <w:fldChar w:fldCharType="separate"/>
      </w:r>
      <w:r w:rsidR="001A7D8E">
        <w:rPr>
          <w:noProof/>
        </w:rPr>
        <w:t>105</w:t>
      </w:r>
      <w:r>
        <w:rPr>
          <w:noProof/>
        </w:rPr>
        <w:fldChar w:fldCharType="end"/>
      </w:r>
    </w:p>
    <w:p w14:paraId="2DD9EFF0" w14:textId="77777777" w:rsidR="00A66482" w:rsidRDefault="00A66482">
      <w:pPr>
        <w:pStyle w:val="TableofFigures"/>
        <w:rPr>
          <w:rFonts w:asciiTheme="minorHAnsi" w:hAnsiTheme="minorHAnsi"/>
          <w:noProof/>
          <w:lang w:eastAsia="ja-JP"/>
        </w:rPr>
      </w:pPr>
      <w:r>
        <w:rPr>
          <w:noProof/>
        </w:rPr>
        <w:t xml:space="preserve">Figure 3.2. </w:t>
      </w:r>
      <w:r w:rsidRPr="00A77B0B">
        <w:rPr>
          <w:i/>
          <w:iCs/>
          <w:noProof/>
        </w:rPr>
        <w:t xml:space="preserve">In vivo </w:t>
      </w:r>
      <w:r>
        <w:rPr>
          <w:noProof/>
        </w:rPr>
        <w:t>calcium imaging in mice undergoing fear reinstatement paradigm.</w:t>
      </w:r>
      <w:r>
        <w:rPr>
          <w:noProof/>
        </w:rPr>
        <w:tab/>
      </w:r>
      <w:r>
        <w:rPr>
          <w:noProof/>
        </w:rPr>
        <w:fldChar w:fldCharType="begin"/>
      </w:r>
      <w:r>
        <w:rPr>
          <w:noProof/>
        </w:rPr>
        <w:instrText xml:space="preserve"> PAGEREF _Toc410040898 \h </w:instrText>
      </w:r>
      <w:r>
        <w:rPr>
          <w:noProof/>
        </w:rPr>
      </w:r>
      <w:r>
        <w:rPr>
          <w:noProof/>
        </w:rPr>
        <w:fldChar w:fldCharType="separate"/>
      </w:r>
      <w:r w:rsidR="001A7D8E">
        <w:rPr>
          <w:noProof/>
        </w:rPr>
        <w:t>108</w:t>
      </w:r>
      <w:r>
        <w:rPr>
          <w:noProof/>
        </w:rPr>
        <w:fldChar w:fldCharType="end"/>
      </w:r>
    </w:p>
    <w:p w14:paraId="1CD695A5" w14:textId="77777777" w:rsidR="00A66482" w:rsidRDefault="00A66482">
      <w:pPr>
        <w:pStyle w:val="TableofFigures"/>
        <w:rPr>
          <w:rFonts w:asciiTheme="minorHAnsi" w:hAnsiTheme="minorHAnsi"/>
          <w:noProof/>
          <w:lang w:eastAsia="ja-JP"/>
        </w:rPr>
      </w:pPr>
      <w:r>
        <w:rPr>
          <w:noProof/>
        </w:rPr>
        <w:t>Figure 3.3. Optical inhibition of the DG or BLA fear ensemble disrupts reinstated fear.</w:t>
      </w:r>
      <w:r>
        <w:rPr>
          <w:noProof/>
        </w:rPr>
        <w:tab/>
      </w:r>
      <w:r>
        <w:rPr>
          <w:noProof/>
        </w:rPr>
        <w:fldChar w:fldCharType="begin"/>
      </w:r>
      <w:r>
        <w:rPr>
          <w:noProof/>
        </w:rPr>
        <w:instrText xml:space="preserve"> PAGEREF _Toc410040899 \h </w:instrText>
      </w:r>
      <w:r>
        <w:rPr>
          <w:noProof/>
        </w:rPr>
      </w:r>
      <w:r>
        <w:rPr>
          <w:noProof/>
        </w:rPr>
        <w:fldChar w:fldCharType="separate"/>
      </w:r>
      <w:r w:rsidR="001A7D8E">
        <w:rPr>
          <w:noProof/>
        </w:rPr>
        <w:t>110</w:t>
      </w:r>
      <w:r>
        <w:rPr>
          <w:noProof/>
        </w:rPr>
        <w:fldChar w:fldCharType="end"/>
      </w:r>
    </w:p>
    <w:p w14:paraId="6F378B0B" w14:textId="77777777" w:rsidR="00A66482" w:rsidRDefault="00A66482">
      <w:pPr>
        <w:pStyle w:val="TableofFigures"/>
        <w:rPr>
          <w:rFonts w:asciiTheme="minorHAnsi" w:hAnsiTheme="minorHAnsi"/>
          <w:noProof/>
          <w:lang w:eastAsia="ja-JP"/>
        </w:rPr>
      </w:pPr>
      <w:r>
        <w:rPr>
          <w:noProof/>
        </w:rPr>
        <w:t>Figure S3.1. Behavior in reinstatement paradigm.</w:t>
      </w:r>
      <w:r>
        <w:rPr>
          <w:noProof/>
        </w:rPr>
        <w:tab/>
      </w:r>
      <w:r>
        <w:rPr>
          <w:noProof/>
        </w:rPr>
        <w:fldChar w:fldCharType="begin"/>
      </w:r>
      <w:r>
        <w:rPr>
          <w:noProof/>
        </w:rPr>
        <w:instrText xml:space="preserve"> PAGEREF _Toc410040900 \h </w:instrText>
      </w:r>
      <w:r>
        <w:rPr>
          <w:noProof/>
        </w:rPr>
      </w:r>
      <w:r>
        <w:rPr>
          <w:noProof/>
        </w:rPr>
        <w:fldChar w:fldCharType="separate"/>
      </w:r>
      <w:r w:rsidR="001A7D8E">
        <w:rPr>
          <w:noProof/>
        </w:rPr>
        <w:t>114</w:t>
      </w:r>
      <w:r>
        <w:rPr>
          <w:noProof/>
        </w:rPr>
        <w:fldChar w:fldCharType="end"/>
      </w:r>
    </w:p>
    <w:p w14:paraId="40DE165D" w14:textId="77777777" w:rsidR="00A66482" w:rsidRDefault="00A66482">
      <w:pPr>
        <w:pStyle w:val="TableofFigures"/>
        <w:rPr>
          <w:rFonts w:asciiTheme="minorHAnsi" w:hAnsiTheme="minorHAnsi"/>
          <w:noProof/>
          <w:lang w:eastAsia="ja-JP"/>
        </w:rPr>
      </w:pPr>
      <w:r>
        <w:rPr>
          <w:noProof/>
        </w:rPr>
        <w:t>Figure S3.2. Reinstatement leads to partial generalization, but is largely context-specific.</w:t>
      </w:r>
      <w:r>
        <w:rPr>
          <w:noProof/>
        </w:rPr>
        <w:tab/>
      </w:r>
      <w:r>
        <w:rPr>
          <w:noProof/>
        </w:rPr>
        <w:fldChar w:fldCharType="begin"/>
      </w:r>
      <w:r>
        <w:rPr>
          <w:noProof/>
        </w:rPr>
        <w:instrText xml:space="preserve"> PAGEREF _Toc410040901 \h </w:instrText>
      </w:r>
      <w:r>
        <w:rPr>
          <w:noProof/>
        </w:rPr>
      </w:r>
      <w:r>
        <w:rPr>
          <w:noProof/>
        </w:rPr>
        <w:fldChar w:fldCharType="separate"/>
      </w:r>
      <w:r w:rsidR="001A7D8E">
        <w:rPr>
          <w:noProof/>
        </w:rPr>
        <w:t>117</w:t>
      </w:r>
      <w:r>
        <w:rPr>
          <w:noProof/>
        </w:rPr>
        <w:fldChar w:fldCharType="end"/>
      </w:r>
    </w:p>
    <w:p w14:paraId="230CC0E2" w14:textId="77777777" w:rsidR="00A66482" w:rsidRDefault="00A66482">
      <w:pPr>
        <w:pStyle w:val="TableofFigures"/>
        <w:rPr>
          <w:rFonts w:asciiTheme="minorHAnsi" w:hAnsiTheme="minorHAnsi"/>
          <w:noProof/>
          <w:lang w:eastAsia="ja-JP"/>
        </w:rPr>
      </w:pPr>
      <w:r>
        <w:rPr>
          <w:noProof/>
        </w:rPr>
        <w:t>Figure S3.3. Cell registration examples.</w:t>
      </w:r>
      <w:r>
        <w:rPr>
          <w:noProof/>
        </w:rPr>
        <w:tab/>
      </w:r>
      <w:r>
        <w:rPr>
          <w:noProof/>
        </w:rPr>
        <w:fldChar w:fldCharType="begin"/>
      </w:r>
      <w:r>
        <w:rPr>
          <w:noProof/>
        </w:rPr>
        <w:instrText xml:space="preserve"> PAGEREF _Toc410040902 \h </w:instrText>
      </w:r>
      <w:r>
        <w:rPr>
          <w:noProof/>
        </w:rPr>
      </w:r>
      <w:r>
        <w:rPr>
          <w:noProof/>
        </w:rPr>
        <w:fldChar w:fldCharType="separate"/>
      </w:r>
      <w:r w:rsidR="001A7D8E">
        <w:rPr>
          <w:noProof/>
        </w:rPr>
        <w:t>119</w:t>
      </w:r>
      <w:r>
        <w:rPr>
          <w:noProof/>
        </w:rPr>
        <w:fldChar w:fldCharType="end"/>
      </w:r>
    </w:p>
    <w:p w14:paraId="3B506270" w14:textId="77777777" w:rsidR="00A66482" w:rsidRDefault="00A66482">
      <w:pPr>
        <w:pStyle w:val="TableofFigures"/>
        <w:rPr>
          <w:rFonts w:asciiTheme="minorHAnsi" w:hAnsiTheme="minorHAnsi"/>
          <w:noProof/>
          <w:lang w:eastAsia="ja-JP"/>
        </w:rPr>
      </w:pPr>
      <w:r>
        <w:rPr>
          <w:noProof/>
        </w:rPr>
        <w:t>Figure S3.4. Behavior and neutral context results from Ca</w:t>
      </w:r>
      <w:r w:rsidRPr="00A77B0B">
        <w:rPr>
          <w:noProof/>
          <w:vertAlign w:val="superscript"/>
        </w:rPr>
        <w:t>2+</w:t>
      </w:r>
      <w:r>
        <w:rPr>
          <w:noProof/>
        </w:rPr>
        <w:t xml:space="preserve"> imaging cohort.</w:t>
      </w:r>
      <w:r>
        <w:rPr>
          <w:noProof/>
        </w:rPr>
        <w:tab/>
      </w:r>
      <w:r>
        <w:rPr>
          <w:noProof/>
        </w:rPr>
        <w:fldChar w:fldCharType="begin"/>
      </w:r>
      <w:r>
        <w:rPr>
          <w:noProof/>
        </w:rPr>
        <w:instrText xml:space="preserve"> PAGEREF _Toc410040903 \h </w:instrText>
      </w:r>
      <w:r>
        <w:rPr>
          <w:noProof/>
        </w:rPr>
      </w:r>
      <w:r>
        <w:rPr>
          <w:noProof/>
        </w:rPr>
        <w:fldChar w:fldCharType="separate"/>
      </w:r>
      <w:r w:rsidR="001A7D8E">
        <w:rPr>
          <w:noProof/>
        </w:rPr>
        <w:t>121</w:t>
      </w:r>
      <w:r>
        <w:rPr>
          <w:noProof/>
        </w:rPr>
        <w:fldChar w:fldCharType="end"/>
      </w:r>
    </w:p>
    <w:p w14:paraId="15DD2F58" w14:textId="77777777" w:rsidR="00A66482" w:rsidRDefault="00A66482">
      <w:pPr>
        <w:pStyle w:val="TableofFigures"/>
        <w:rPr>
          <w:rFonts w:asciiTheme="minorHAnsi" w:hAnsiTheme="minorHAnsi"/>
          <w:noProof/>
          <w:lang w:eastAsia="ja-JP"/>
        </w:rPr>
      </w:pPr>
      <w:r>
        <w:rPr>
          <w:noProof/>
        </w:rPr>
        <w:t>Figure S3.5. Inhibition of BLA fear ensemble does not prevent reinstatement.</w:t>
      </w:r>
      <w:r>
        <w:rPr>
          <w:noProof/>
        </w:rPr>
        <w:tab/>
      </w:r>
      <w:r>
        <w:rPr>
          <w:noProof/>
        </w:rPr>
        <w:fldChar w:fldCharType="begin"/>
      </w:r>
      <w:r>
        <w:rPr>
          <w:noProof/>
        </w:rPr>
        <w:instrText xml:space="preserve"> PAGEREF _Toc410040904 \h </w:instrText>
      </w:r>
      <w:r>
        <w:rPr>
          <w:noProof/>
        </w:rPr>
      </w:r>
      <w:r>
        <w:rPr>
          <w:noProof/>
        </w:rPr>
        <w:fldChar w:fldCharType="separate"/>
      </w:r>
      <w:r w:rsidR="001A7D8E">
        <w:rPr>
          <w:noProof/>
        </w:rPr>
        <w:t>123</w:t>
      </w:r>
      <w:r>
        <w:rPr>
          <w:noProof/>
        </w:rPr>
        <w:fldChar w:fldCharType="end"/>
      </w:r>
    </w:p>
    <w:p w14:paraId="616DEF79" w14:textId="77777777" w:rsidR="00A66482" w:rsidRDefault="00A66482">
      <w:pPr>
        <w:pStyle w:val="TableofFigures"/>
        <w:rPr>
          <w:rFonts w:asciiTheme="minorHAnsi" w:hAnsiTheme="minorHAnsi"/>
          <w:noProof/>
          <w:lang w:eastAsia="ja-JP"/>
        </w:rPr>
      </w:pPr>
      <w:r>
        <w:rPr>
          <w:noProof/>
        </w:rPr>
        <w:lastRenderedPageBreak/>
        <w:t>Figure S3.6. Stimulation of BLA fear ensemble does not mimic reinstatement.</w:t>
      </w:r>
      <w:r>
        <w:rPr>
          <w:noProof/>
        </w:rPr>
        <w:tab/>
      </w:r>
      <w:r>
        <w:rPr>
          <w:noProof/>
        </w:rPr>
        <w:fldChar w:fldCharType="begin"/>
      </w:r>
      <w:r>
        <w:rPr>
          <w:noProof/>
        </w:rPr>
        <w:instrText xml:space="preserve"> PAGEREF _Toc410040905 \h </w:instrText>
      </w:r>
      <w:r>
        <w:rPr>
          <w:noProof/>
        </w:rPr>
      </w:r>
      <w:r>
        <w:rPr>
          <w:noProof/>
        </w:rPr>
        <w:fldChar w:fldCharType="separate"/>
      </w:r>
      <w:r w:rsidR="001A7D8E">
        <w:rPr>
          <w:noProof/>
        </w:rPr>
        <w:t>125</w:t>
      </w:r>
      <w:r>
        <w:rPr>
          <w:noProof/>
        </w:rPr>
        <w:fldChar w:fldCharType="end"/>
      </w:r>
    </w:p>
    <w:p w14:paraId="5188F11D" w14:textId="77777777" w:rsidR="00A66482" w:rsidRDefault="00A66482">
      <w:pPr>
        <w:pStyle w:val="TableofFigures"/>
        <w:rPr>
          <w:rFonts w:asciiTheme="minorHAnsi" w:hAnsiTheme="minorHAnsi"/>
          <w:noProof/>
          <w:lang w:eastAsia="ja-JP"/>
        </w:rPr>
      </w:pPr>
      <w:r>
        <w:rPr>
          <w:noProof/>
        </w:rPr>
        <w:t>Figure S3.7. Inhibition of the fear ensemble after extinction does not alter freezing behavior.</w:t>
      </w:r>
      <w:r>
        <w:rPr>
          <w:noProof/>
        </w:rPr>
        <w:tab/>
      </w:r>
      <w:r>
        <w:rPr>
          <w:noProof/>
        </w:rPr>
        <w:fldChar w:fldCharType="begin"/>
      </w:r>
      <w:r>
        <w:rPr>
          <w:noProof/>
        </w:rPr>
        <w:instrText xml:space="preserve"> PAGEREF _Toc410040906 \h </w:instrText>
      </w:r>
      <w:r>
        <w:rPr>
          <w:noProof/>
        </w:rPr>
      </w:r>
      <w:r>
        <w:rPr>
          <w:noProof/>
        </w:rPr>
        <w:fldChar w:fldCharType="separate"/>
      </w:r>
      <w:r w:rsidR="001A7D8E">
        <w:rPr>
          <w:noProof/>
        </w:rPr>
        <w:t>127</w:t>
      </w:r>
      <w:r>
        <w:rPr>
          <w:noProof/>
        </w:rPr>
        <w:fldChar w:fldCharType="end"/>
      </w:r>
    </w:p>
    <w:p w14:paraId="5F8A0055" w14:textId="547BB870" w:rsidR="008B0B42" w:rsidRPr="00D159EB" w:rsidRDefault="008A566E">
      <w:r>
        <w:fldChar w:fldCharType="end"/>
      </w:r>
    </w:p>
    <w:p w14:paraId="17A68C52" w14:textId="77777777" w:rsidR="00D760CF" w:rsidRDefault="00D760CF">
      <w:pPr>
        <w:rPr>
          <w:rFonts w:cs="Times New Roman"/>
        </w:rPr>
      </w:pPr>
      <w:r>
        <w:rPr>
          <w:rFonts w:cs="Times New Roman"/>
        </w:rPr>
        <w:br w:type="page"/>
      </w:r>
    </w:p>
    <w:p w14:paraId="1C0B5044" w14:textId="6394BAC4" w:rsidR="00F3373D" w:rsidRDefault="00F3373D" w:rsidP="0072455D">
      <w:pPr>
        <w:pStyle w:val="Heading1"/>
      </w:pPr>
      <w:bookmarkStart w:id="6" w:name="_Toc415341926"/>
      <w:r>
        <w:lastRenderedPageBreak/>
        <w:t>LIST OF ABBREVIATIONS</w:t>
      </w:r>
      <w:bookmarkEnd w:id="6"/>
    </w:p>
    <w:p w14:paraId="1CF54452" w14:textId="084ABB89" w:rsidR="001956AB" w:rsidRDefault="001956AB" w:rsidP="00E04210">
      <w:pPr>
        <w:pStyle w:val="BUListofAbbreviations"/>
      </w:pPr>
      <w:r>
        <w:t>ANOVA</w:t>
      </w:r>
      <w:r>
        <w:tab/>
        <w:t>Analysis of variance</w:t>
      </w:r>
    </w:p>
    <w:p w14:paraId="4AEA1903" w14:textId="11CE7065" w:rsidR="009C4AA1" w:rsidRDefault="009C4AA1" w:rsidP="00E04210">
      <w:pPr>
        <w:pStyle w:val="BUListofAbbreviations"/>
      </w:pPr>
      <w:proofErr w:type="spellStart"/>
      <w:r>
        <w:t>ArchT</w:t>
      </w:r>
      <w:proofErr w:type="spellEnd"/>
      <w:r>
        <w:tab/>
      </w:r>
      <w:r>
        <w:tab/>
      </w:r>
      <w:proofErr w:type="spellStart"/>
      <w:r>
        <w:t>Archaerhodopsin</w:t>
      </w:r>
      <w:proofErr w:type="spellEnd"/>
    </w:p>
    <w:p w14:paraId="522C5800" w14:textId="0A38C9FA" w:rsidR="00712ABD" w:rsidRDefault="00712ABD" w:rsidP="00E04210">
      <w:pPr>
        <w:pStyle w:val="BUListofAbbreviations"/>
      </w:pPr>
      <w:r>
        <w:t>BLA</w:t>
      </w:r>
      <w:r>
        <w:tab/>
      </w:r>
      <w:r>
        <w:tab/>
      </w:r>
      <w:proofErr w:type="spellStart"/>
      <w:r>
        <w:t>Basolateral</w:t>
      </w:r>
      <w:proofErr w:type="spellEnd"/>
      <w:r>
        <w:t xml:space="preserve"> amygdala</w:t>
      </w:r>
    </w:p>
    <w:p w14:paraId="10621EF7" w14:textId="6FF2D8AA" w:rsidR="00C87F94" w:rsidRDefault="00D4647F" w:rsidP="00E04210">
      <w:pPr>
        <w:pStyle w:val="BUListofAbbreviations"/>
      </w:pPr>
      <w:r>
        <w:t>CA</w:t>
      </w:r>
      <w:r w:rsidR="00CF32D1">
        <w:tab/>
      </w:r>
      <w:r w:rsidR="00CF32D1">
        <w:tab/>
      </w:r>
      <w:proofErr w:type="spellStart"/>
      <w:r>
        <w:t>Cornu</w:t>
      </w:r>
      <w:proofErr w:type="spellEnd"/>
      <w:r>
        <w:t xml:space="preserve"> </w:t>
      </w:r>
      <w:proofErr w:type="spellStart"/>
      <w:r>
        <w:t>Ammonis</w:t>
      </w:r>
      <w:proofErr w:type="spellEnd"/>
    </w:p>
    <w:p w14:paraId="5D828D65" w14:textId="5573465D" w:rsidR="008034B2" w:rsidRDefault="008034B2" w:rsidP="008034B2">
      <w:pPr>
        <w:pStyle w:val="BUListofAbbreviations"/>
      </w:pPr>
      <w:r>
        <w:t>Ca</w:t>
      </w:r>
      <w:r>
        <w:rPr>
          <w:vertAlign w:val="superscript"/>
        </w:rPr>
        <w:t>2+</w:t>
      </w:r>
      <w:r>
        <w:t xml:space="preserve"> </w:t>
      </w:r>
      <w:r>
        <w:tab/>
      </w:r>
      <w:r>
        <w:tab/>
        <w:t>Calcium</w:t>
      </w:r>
    </w:p>
    <w:p w14:paraId="191E2AE0" w14:textId="355F8FFE" w:rsidR="00102466" w:rsidRPr="00102466" w:rsidRDefault="00102466" w:rsidP="00102466">
      <w:pPr>
        <w:pStyle w:val="BUListofAbbreviations"/>
      </w:pPr>
      <w:r>
        <w:t xml:space="preserve">CFC </w:t>
      </w:r>
      <w:r>
        <w:tab/>
      </w:r>
      <w:r>
        <w:tab/>
        <w:t>Contextual fear conditioning</w:t>
      </w:r>
    </w:p>
    <w:p w14:paraId="11330B9C" w14:textId="6E511F6F" w:rsidR="00885481" w:rsidRPr="00885481" w:rsidRDefault="00885481" w:rsidP="00885481">
      <w:pPr>
        <w:pStyle w:val="BUListofAbbreviations"/>
      </w:pPr>
      <w:r>
        <w:t>CREB</w:t>
      </w:r>
      <w:r>
        <w:tab/>
      </w:r>
      <w:r>
        <w:tab/>
        <w:t>Cyclic AMP responsive element-binding protein</w:t>
      </w:r>
    </w:p>
    <w:p w14:paraId="4A2494CC" w14:textId="0C15C65D" w:rsidR="00B560C9" w:rsidRPr="00B560C9" w:rsidRDefault="00B560C9" w:rsidP="00B560C9">
      <w:pPr>
        <w:pStyle w:val="BUListofAbbreviations"/>
      </w:pPr>
      <w:r>
        <w:t>DOX</w:t>
      </w:r>
      <w:r>
        <w:tab/>
      </w:r>
      <w:r>
        <w:tab/>
        <w:t>Doxycyclin</w:t>
      </w:r>
      <w:r w:rsidR="00BA6EDF">
        <w:t>e</w:t>
      </w:r>
    </w:p>
    <w:p w14:paraId="17CA12A7" w14:textId="77777777" w:rsidR="00CF32D1" w:rsidRDefault="00D4647F" w:rsidP="00E04210">
      <w:pPr>
        <w:pStyle w:val="BUListofAbbreviations"/>
      </w:pPr>
      <w:r>
        <w:t>DG</w:t>
      </w:r>
      <w:r w:rsidR="00C87F94">
        <w:tab/>
      </w:r>
      <w:r w:rsidR="00CF32D1">
        <w:tab/>
        <w:t xml:space="preserve">Dentate </w:t>
      </w:r>
      <w:proofErr w:type="spellStart"/>
      <w:r w:rsidR="00CF32D1">
        <w:t>gyrus</w:t>
      </w:r>
      <w:proofErr w:type="spellEnd"/>
    </w:p>
    <w:p w14:paraId="71C5B04E" w14:textId="48098EC8" w:rsidR="00415481" w:rsidRDefault="00CF32D1" w:rsidP="00E04210">
      <w:pPr>
        <w:pStyle w:val="BUListofAbbreviations"/>
      </w:pPr>
      <w:r>
        <w:t>EC</w:t>
      </w:r>
      <w:r w:rsidR="00415481">
        <w:tab/>
      </w:r>
      <w:r w:rsidR="00415481">
        <w:tab/>
      </w:r>
      <w:proofErr w:type="spellStart"/>
      <w:r w:rsidR="00415481">
        <w:t>Entorhinal</w:t>
      </w:r>
      <w:proofErr w:type="spellEnd"/>
      <w:r w:rsidR="00415481">
        <w:t xml:space="preserve"> cortex</w:t>
      </w:r>
    </w:p>
    <w:p w14:paraId="2E23DB17" w14:textId="3098D6B3" w:rsidR="00102466" w:rsidRPr="00102466" w:rsidRDefault="00102466" w:rsidP="00102466">
      <w:pPr>
        <w:pStyle w:val="BUListofAbbreviations"/>
      </w:pPr>
      <w:r>
        <w:t>EXT</w:t>
      </w:r>
      <w:r>
        <w:tab/>
      </w:r>
      <w:r>
        <w:tab/>
        <w:t>Extinction</w:t>
      </w:r>
    </w:p>
    <w:p w14:paraId="5C6DC205" w14:textId="12EE3822" w:rsidR="00415481" w:rsidRDefault="00415481" w:rsidP="00E04210">
      <w:pPr>
        <w:pStyle w:val="BUListofAbbreviations"/>
      </w:pPr>
      <w:r>
        <w:t>GABA</w:t>
      </w:r>
      <w:r>
        <w:tab/>
      </w:r>
      <w:r>
        <w:tab/>
        <w:t>Gamma-</w:t>
      </w:r>
      <w:proofErr w:type="spellStart"/>
      <w:r>
        <w:t>aminobutyric</w:t>
      </w:r>
      <w:proofErr w:type="spellEnd"/>
      <w:r>
        <w:t xml:space="preserve"> acid</w:t>
      </w:r>
    </w:p>
    <w:p w14:paraId="59DA2FB7" w14:textId="22656D07" w:rsidR="00EE3BBD" w:rsidRDefault="00EE3BBD" w:rsidP="00EE3BBD">
      <w:pPr>
        <w:pStyle w:val="BUListofAbbreviations"/>
      </w:pPr>
      <w:r>
        <w:t>GRIN (lens)</w:t>
      </w:r>
      <w:r>
        <w:tab/>
        <w:t>Gradient index (lens)</w:t>
      </w:r>
    </w:p>
    <w:p w14:paraId="36091DA9" w14:textId="51946D0C" w:rsidR="001956AB" w:rsidRPr="001956AB" w:rsidRDefault="001956AB" w:rsidP="001956AB">
      <w:pPr>
        <w:pStyle w:val="BUListofAbbreviations"/>
      </w:pPr>
      <w:r>
        <w:t>HSD</w:t>
      </w:r>
      <w:r>
        <w:tab/>
      </w:r>
      <w:r>
        <w:tab/>
        <w:t>(</w:t>
      </w:r>
      <w:proofErr w:type="spellStart"/>
      <w:r>
        <w:t>Tukey’s</w:t>
      </w:r>
      <w:proofErr w:type="spellEnd"/>
      <w:r>
        <w:t>) honestly significant difference (test)</w:t>
      </w:r>
    </w:p>
    <w:p w14:paraId="336903D2" w14:textId="5EC459FE" w:rsidR="004177E8" w:rsidRPr="004177E8" w:rsidRDefault="004177E8" w:rsidP="004177E8">
      <w:pPr>
        <w:pStyle w:val="BUListofAbbreviations"/>
      </w:pPr>
      <w:r>
        <w:t>IEG</w:t>
      </w:r>
      <w:r>
        <w:tab/>
      </w:r>
      <w:r>
        <w:tab/>
        <w:t>Immediate-early gene</w:t>
      </w:r>
    </w:p>
    <w:p w14:paraId="788CD75D" w14:textId="4E2EF94E" w:rsidR="00CD1992" w:rsidRDefault="00CD1992" w:rsidP="00CD1992">
      <w:pPr>
        <w:pStyle w:val="BUListofAbbreviations"/>
      </w:pPr>
      <w:r>
        <w:t>IL</w:t>
      </w:r>
      <w:r>
        <w:tab/>
      </w:r>
      <w:r>
        <w:tab/>
      </w:r>
      <w:proofErr w:type="spellStart"/>
      <w:r>
        <w:t>Infralimbic</w:t>
      </w:r>
      <w:proofErr w:type="spellEnd"/>
      <w:r>
        <w:t xml:space="preserve"> cortex</w:t>
      </w:r>
    </w:p>
    <w:p w14:paraId="2F30C3C7" w14:textId="7CD3866D" w:rsidR="0086545E" w:rsidRPr="0086545E" w:rsidRDefault="0086545E" w:rsidP="0086545E">
      <w:pPr>
        <w:pStyle w:val="BUListofAbbreviations"/>
      </w:pPr>
      <w:r>
        <w:t>IS</w:t>
      </w:r>
      <w:r>
        <w:tab/>
      </w:r>
      <w:r>
        <w:tab/>
      </w:r>
      <w:proofErr w:type="gramStart"/>
      <w:r>
        <w:t>Immediate</w:t>
      </w:r>
      <w:proofErr w:type="gramEnd"/>
      <w:r>
        <w:t xml:space="preserve"> shock</w:t>
      </w:r>
    </w:p>
    <w:p w14:paraId="4CAB4EDF" w14:textId="62FD9EE5" w:rsidR="00207C3F" w:rsidRPr="00207C3F" w:rsidRDefault="00207C3F" w:rsidP="00207C3F">
      <w:pPr>
        <w:pStyle w:val="BUListofAbbreviations"/>
      </w:pPr>
      <w:r>
        <w:t>LEC</w:t>
      </w:r>
      <w:r>
        <w:tab/>
      </w:r>
      <w:r>
        <w:tab/>
        <w:t xml:space="preserve">Lateral </w:t>
      </w:r>
      <w:proofErr w:type="spellStart"/>
      <w:r>
        <w:t>entorhinal</w:t>
      </w:r>
      <w:proofErr w:type="spellEnd"/>
      <w:r>
        <w:t xml:space="preserve"> cortex</w:t>
      </w:r>
    </w:p>
    <w:p w14:paraId="1161797E" w14:textId="0A36D7A8" w:rsidR="00604845" w:rsidRDefault="00604845" w:rsidP="00E04210">
      <w:pPr>
        <w:pStyle w:val="BUListofAbbreviations"/>
      </w:pPr>
      <w:r>
        <w:t>LFP</w:t>
      </w:r>
      <w:r>
        <w:tab/>
      </w:r>
      <w:r>
        <w:tab/>
        <w:t>Local field potential</w:t>
      </w:r>
    </w:p>
    <w:p w14:paraId="512057AC" w14:textId="60D05566" w:rsidR="004177E8" w:rsidRPr="004177E8" w:rsidRDefault="004177E8" w:rsidP="004177E8">
      <w:pPr>
        <w:pStyle w:val="BUListofAbbreviations"/>
      </w:pPr>
      <w:r>
        <w:t>LTP</w:t>
      </w:r>
      <w:r>
        <w:tab/>
      </w:r>
      <w:r>
        <w:tab/>
        <w:t>Long-term potentiation</w:t>
      </w:r>
    </w:p>
    <w:p w14:paraId="36C5A7E2" w14:textId="57C66A22" w:rsidR="00207C3F" w:rsidRDefault="00207C3F" w:rsidP="00207C3F">
      <w:pPr>
        <w:pStyle w:val="BUListofAbbreviations"/>
      </w:pPr>
      <w:r>
        <w:t>MEC</w:t>
      </w:r>
      <w:r>
        <w:tab/>
      </w:r>
      <w:r>
        <w:tab/>
        <w:t xml:space="preserve">Medial </w:t>
      </w:r>
      <w:proofErr w:type="spellStart"/>
      <w:r>
        <w:t>entorhinal</w:t>
      </w:r>
      <w:proofErr w:type="spellEnd"/>
      <w:r>
        <w:t xml:space="preserve"> cortex</w:t>
      </w:r>
    </w:p>
    <w:p w14:paraId="19139B25" w14:textId="2033A6A5" w:rsidR="00CD1992" w:rsidRPr="00CD1992" w:rsidRDefault="00CD1992" w:rsidP="00CD1992">
      <w:pPr>
        <w:pStyle w:val="BUListofAbbreviations"/>
      </w:pPr>
      <w:proofErr w:type="spellStart"/>
      <w:proofErr w:type="gramStart"/>
      <w:r>
        <w:lastRenderedPageBreak/>
        <w:t>mPFC</w:t>
      </w:r>
      <w:proofErr w:type="spellEnd"/>
      <w:proofErr w:type="gramEnd"/>
      <w:r>
        <w:tab/>
      </w:r>
      <w:r>
        <w:tab/>
        <w:t>Medial prefrontal cortex</w:t>
      </w:r>
    </w:p>
    <w:p w14:paraId="57EC30DD" w14:textId="305A3CFC" w:rsidR="00415481" w:rsidRDefault="00415481" w:rsidP="00E04210">
      <w:pPr>
        <w:pStyle w:val="BUListofAbbreviations"/>
      </w:pPr>
      <w:r>
        <w:t>MTL</w:t>
      </w:r>
      <w:r>
        <w:tab/>
      </w:r>
      <w:r>
        <w:tab/>
        <w:t>Medial temporal lobe</w:t>
      </w:r>
    </w:p>
    <w:p w14:paraId="0FB9B1B5" w14:textId="61E31836" w:rsidR="00730655" w:rsidRPr="00730655" w:rsidRDefault="00730655" w:rsidP="00730655">
      <w:pPr>
        <w:pStyle w:val="BUListofAbbreviations"/>
      </w:pPr>
      <w:r>
        <w:t>NGS</w:t>
      </w:r>
      <w:r>
        <w:tab/>
      </w:r>
      <w:r>
        <w:tab/>
        <w:t>Normal goat serum</w:t>
      </w:r>
    </w:p>
    <w:p w14:paraId="2F1C3A67" w14:textId="3DADED00" w:rsidR="000A705B" w:rsidRDefault="000A705B" w:rsidP="000A705B">
      <w:pPr>
        <w:pStyle w:val="BUListofAbbreviations"/>
      </w:pPr>
      <w:r>
        <w:t>PBS</w:t>
      </w:r>
      <w:r>
        <w:tab/>
      </w:r>
      <w:r>
        <w:tab/>
        <w:t>Phosphate-buffered saline</w:t>
      </w:r>
    </w:p>
    <w:p w14:paraId="68F943E1" w14:textId="5469DFCE" w:rsidR="000A705B" w:rsidRPr="000A705B" w:rsidRDefault="000A705B" w:rsidP="000A705B">
      <w:pPr>
        <w:pStyle w:val="BUListofAbbreviations"/>
      </w:pPr>
      <w:r>
        <w:t>PBST</w:t>
      </w:r>
      <w:r>
        <w:tab/>
      </w:r>
      <w:r>
        <w:tab/>
        <w:t>Phosphate-buffered saline with 0.2% triton</w:t>
      </w:r>
    </w:p>
    <w:p w14:paraId="6E021F90" w14:textId="2561AC50" w:rsidR="000A705B" w:rsidRPr="000A705B" w:rsidRDefault="000A705B" w:rsidP="000A705B">
      <w:pPr>
        <w:pStyle w:val="BUListofAbbreviations"/>
      </w:pPr>
      <w:r>
        <w:t>PFA</w:t>
      </w:r>
      <w:r>
        <w:tab/>
      </w:r>
      <w:r>
        <w:tab/>
        <w:t>Paraformaldehyde</w:t>
      </w:r>
    </w:p>
    <w:p w14:paraId="7B1EFC2D" w14:textId="6C2194BA" w:rsidR="00CD1992" w:rsidRDefault="00CD1992" w:rsidP="00CD1992">
      <w:pPr>
        <w:pStyle w:val="BUListofAbbreviations"/>
      </w:pPr>
      <w:r>
        <w:t>PL</w:t>
      </w:r>
      <w:r>
        <w:tab/>
      </w:r>
      <w:r>
        <w:tab/>
      </w:r>
      <w:proofErr w:type="spellStart"/>
      <w:r>
        <w:t>Prelimbic</w:t>
      </w:r>
      <w:proofErr w:type="spellEnd"/>
      <w:r>
        <w:t xml:space="preserve"> cortex</w:t>
      </w:r>
    </w:p>
    <w:p w14:paraId="6EBD3831" w14:textId="030A1089" w:rsidR="00CD1992" w:rsidRDefault="00CD1992" w:rsidP="00CD1992">
      <w:pPr>
        <w:pStyle w:val="BUListofAbbreviations"/>
      </w:pPr>
      <w:r>
        <w:t>PV</w:t>
      </w:r>
      <w:r>
        <w:tab/>
      </w:r>
      <w:r>
        <w:tab/>
      </w:r>
      <w:r w:rsidR="0086545E">
        <w:t>Population vector</w:t>
      </w:r>
    </w:p>
    <w:p w14:paraId="5B8A2821" w14:textId="5E325F5D" w:rsidR="00E759B9" w:rsidRDefault="00E759B9" w:rsidP="00E759B9">
      <w:pPr>
        <w:pStyle w:val="BUListofAbbreviations"/>
      </w:pPr>
      <w:r>
        <w:t>REM</w:t>
      </w:r>
      <w:r>
        <w:tab/>
      </w:r>
      <w:r>
        <w:tab/>
        <w:t>Rapid eye movement</w:t>
      </w:r>
    </w:p>
    <w:p w14:paraId="0B929A51" w14:textId="1236C9E1" w:rsidR="00EC4E7E" w:rsidRDefault="00EC4E7E" w:rsidP="00EC4E7E">
      <w:pPr>
        <w:pStyle w:val="BUListofAbbreviations"/>
      </w:pPr>
      <w:r>
        <w:t>ROI</w:t>
      </w:r>
      <w:r>
        <w:tab/>
      </w:r>
      <w:r>
        <w:tab/>
        <w:t>Region of interest</w:t>
      </w:r>
    </w:p>
    <w:p w14:paraId="181CE066" w14:textId="5C04D2D1" w:rsidR="00E04210" w:rsidRDefault="00E04210" w:rsidP="00E04210">
      <w:pPr>
        <w:pStyle w:val="BUListofAbbreviations"/>
      </w:pPr>
      <w:r>
        <w:t>SPW</w:t>
      </w:r>
      <w:r>
        <w:tab/>
      </w:r>
      <w:r>
        <w:tab/>
        <w:t>Sharp wave</w:t>
      </w:r>
    </w:p>
    <w:p w14:paraId="7ADF692A" w14:textId="3A2D078D" w:rsidR="00E04210" w:rsidRDefault="00E04210" w:rsidP="00E04210">
      <w:pPr>
        <w:pStyle w:val="BUListofAbbreviations"/>
      </w:pPr>
      <w:r>
        <w:t>SPW-R</w:t>
      </w:r>
      <w:r>
        <w:tab/>
        <w:t>Sharp wave ripple</w:t>
      </w:r>
    </w:p>
    <w:p w14:paraId="242D81D4" w14:textId="59BBA294" w:rsidR="00AD20C4" w:rsidRPr="00AD20C4" w:rsidRDefault="00AD20C4" w:rsidP="00AD20C4">
      <w:pPr>
        <w:pStyle w:val="BUListofAbbreviations"/>
      </w:pPr>
      <w:r>
        <w:t>STDP</w:t>
      </w:r>
      <w:r>
        <w:tab/>
      </w:r>
      <w:r>
        <w:tab/>
        <w:t>Spike timing-dependent plasticity</w:t>
      </w:r>
    </w:p>
    <w:p w14:paraId="4D8169C5" w14:textId="78C3957C" w:rsidR="00E759B9" w:rsidRDefault="00E759B9" w:rsidP="00E759B9">
      <w:pPr>
        <w:pStyle w:val="BUListofAbbreviations"/>
      </w:pPr>
      <w:r>
        <w:t>SWS</w:t>
      </w:r>
      <w:r>
        <w:tab/>
      </w:r>
      <w:r>
        <w:tab/>
        <w:t>Slow wave sleep</w:t>
      </w:r>
    </w:p>
    <w:p w14:paraId="465674A4" w14:textId="34FB3C65" w:rsidR="00AD4F8B" w:rsidRPr="00AD4F8B" w:rsidRDefault="00AD4F8B" w:rsidP="00AD4F8B">
      <w:pPr>
        <w:pStyle w:val="BUListofAbbreviations"/>
      </w:pPr>
      <w:r>
        <w:t>VTA</w:t>
      </w:r>
      <w:r>
        <w:tab/>
      </w:r>
      <w:r>
        <w:tab/>
        <w:t>Ventral tegmental area</w:t>
      </w:r>
    </w:p>
    <w:p w14:paraId="284D20AC" w14:textId="27D1DB1B" w:rsidR="00620064" w:rsidRPr="00620064" w:rsidRDefault="00606D8E" w:rsidP="00620064">
      <w:pPr>
        <w:pStyle w:val="BUListofAbbreviations"/>
      </w:pPr>
      <w:r>
        <w:t>VTE</w:t>
      </w:r>
      <w:r>
        <w:tab/>
      </w:r>
      <w:r>
        <w:tab/>
        <w:t>Vicarious-trial-and-error</w:t>
      </w:r>
    </w:p>
    <w:p w14:paraId="318D8392" w14:textId="77777777" w:rsidR="00F3373D" w:rsidRDefault="00F3373D" w:rsidP="007F2F02">
      <w:pPr>
        <w:pStyle w:val="BUMainText"/>
      </w:pPr>
    </w:p>
    <w:p w14:paraId="72D89417" w14:textId="77777777" w:rsidR="007F2F02" w:rsidRDefault="007F2F02" w:rsidP="007F2F02">
      <w:pPr>
        <w:pStyle w:val="BUMainText"/>
        <w:sectPr w:rsidR="007F2F02" w:rsidSect="002112A8">
          <w:headerReference w:type="default" r:id="rId11"/>
          <w:footerReference w:type="default" r:id="rId12"/>
          <w:pgSz w:w="12240" w:h="15840"/>
          <w:pgMar w:top="2160" w:right="1440" w:bottom="1440" w:left="2160" w:header="1440" w:footer="1080" w:gutter="0"/>
          <w:pgNumType w:fmt="lowerRoman"/>
          <w:cols w:space="720"/>
          <w:docGrid w:linePitch="360"/>
        </w:sectPr>
      </w:pPr>
    </w:p>
    <w:p w14:paraId="02D1C5AA" w14:textId="777A8664" w:rsidR="00F3373D" w:rsidRPr="00A66482" w:rsidRDefault="00F3373D" w:rsidP="00E76B5C">
      <w:pPr>
        <w:pStyle w:val="Heading1"/>
        <w:numPr>
          <w:ilvl w:val="0"/>
          <w:numId w:val="1"/>
        </w:numPr>
      </w:pPr>
      <w:bookmarkStart w:id="7" w:name="_Toc415341927"/>
      <w:r w:rsidRPr="00A66482">
        <w:lastRenderedPageBreak/>
        <w:t>CHAPTER ONE</w:t>
      </w:r>
      <w:bookmarkEnd w:id="7"/>
    </w:p>
    <w:p w14:paraId="2EA32273" w14:textId="77777777" w:rsidR="00A45CBA" w:rsidRPr="00A60C5C" w:rsidRDefault="00A45CBA" w:rsidP="001B541D">
      <w:pPr>
        <w:jc w:val="center"/>
        <w:rPr>
          <w:b/>
        </w:rPr>
      </w:pPr>
      <w:r w:rsidRPr="00A60C5C">
        <w:rPr>
          <w:b/>
        </w:rPr>
        <w:t>The Hippocampal Formation, Amygdala, and Associative Memory</w:t>
      </w:r>
    </w:p>
    <w:p w14:paraId="2DF846CB" w14:textId="6BECF8F8" w:rsidR="00A45CBA" w:rsidRDefault="00555FF6" w:rsidP="00555FF6">
      <w:r>
        <w:tab/>
      </w:r>
      <w:r w:rsidR="00A45CBA">
        <w:t>One central function of a complex nervous system is to perceive stimuli from the external environment, perform internal computations, and output actions that ensure survival. To do so, the brain must have machinery to store and retrieve that information as well as its associated behaviors</w:t>
      </w:r>
      <w:r w:rsidR="009D5FA7">
        <w:t xml:space="preserve"> with specificity in both space and time</w:t>
      </w:r>
      <w:r w:rsidR="00A45CBA">
        <w:t xml:space="preserve">. For example, a street mouse needs to remember where in the city it might find food scraps </w:t>
      </w:r>
      <w:r w:rsidR="00F272A4">
        <w:t xml:space="preserve">(e.g., back alley of a restaurant) </w:t>
      </w:r>
      <w:r w:rsidR="00A45CBA" w:rsidRPr="009D5FA7">
        <w:t>and</w:t>
      </w:r>
      <w:r w:rsidR="00A45CBA">
        <w:t xml:space="preserve"> seek them at </w:t>
      </w:r>
      <w:r w:rsidR="007F160C">
        <w:t>an appropriate time of day</w:t>
      </w:r>
      <w:r w:rsidR="00F272A4">
        <w:t xml:space="preserve"> (e.g., </w:t>
      </w:r>
      <w:r w:rsidR="00BD094A">
        <w:t>closing time</w:t>
      </w:r>
      <w:r w:rsidR="00F272A4">
        <w:t>)</w:t>
      </w:r>
      <w:r w:rsidR="00A45CBA">
        <w:t xml:space="preserve">. The ability for an organism to learn and recall relationships such as these is called associative memory. Although other types of learning and memory exist, in this thesis, I will focus solely on how associative and “episodic” memories are supported by structures in the temporal lobe. In particular, I will pay special attention to the hippocampal formation and the </w:t>
      </w:r>
      <w:proofErr w:type="spellStart"/>
      <w:r w:rsidR="00A45CBA">
        <w:t>amygdalar</w:t>
      </w:r>
      <w:proofErr w:type="spellEnd"/>
      <w:r w:rsidR="00A45CBA">
        <w:t xml:space="preserve"> complex. </w:t>
      </w:r>
    </w:p>
    <w:p w14:paraId="2FCF4753" w14:textId="77777777" w:rsidR="00874A20" w:rsidRDefault="00874A20" w:rsidP="00A45CBA">
      <w:pPr>
        <w:pStyle w:val="NoSpacing"/>
        <w:spacing w:line="480" w:lineRule="auto"/>
        <w:ind w:firstLine="720"/>
      </w:pPr>
    </w:p>
    <w:p w14:paraId="7A71D989" w14:textId="770E0261" w:rsidR="00054AA5" w:rsidRPr="00874A20" w:rsidRDefault="00874A20" w:rsidP="00607C9F">
      <w:pPr>
        <w:pStyle w:val="Heading2"/>
      </w:pPr>
      <w:bookmarkStart w:id="8" w:name="_Toc415341928"/>
      <w:r w:rsidRPr="00874A20">
        <w:t xml:space="preserve">Historical considerations of the hippocampal formation and </w:t>
      </w:r>
      <w:proofErr w:type="spellStart"/>
      <w:r w:rsidRPr="00874A20">
        <w:t>amygdalar</w:t>
      </w:r>
      <w:proofErr w:type="spellEnd"/>
      <w:r w:rsidRPr="00874A20">
        <w:t xml:space="preserve"> complex in learning and memory</w:t>
      </w:r>
      <w:bookmarkEnd w:id="8"/>
    </w:p>
    <w:p w14:paraId="680C18DD" w14:textId="1261A42F" w:rsidR="00555FF6" w:rsidRPr="00555FF6" w:rsidRDefault="00555FF6" w:rsidP="00555FF6">
      <w:r>
        <w:tab/>
      </w:r>
      <w:r w:rsidRPr="00555FF6">
        <w:t xml:space="preserve">One of the earliest theorists of human memory function was a German scientist named Richard </w:t>
      </w:r>
      <w:proofErr w:type="spellStart"/>
      <w:r w:rsidRPr="00555FF6">
        <w:t>Semon</w:t>
      </w:r>
      <w:proofErr w:type="spellEnd"/>
      <w:r w:rsidRPr="00555FF6">
        <w:t xml:space="preserve">. He was one of the first thinkers to put forth the idea that memory resided on a physical substrate rather than in </w:t>
      </w:r>
      <w:r w:rsidR="00FE3E6F">
        <w:t>an</w:t>
      </w:r>
      <w:r w:rsidRPr="00555FF6">
        <w:t xml:space="preserve"> intangible psyche </w:t>
      </w:r>
      <w:r w:rsidRPr="00555FF6">
        <w:fldChar w:fldCharType="begin" w:fldLock="1"/>
      </w:r>
      <w:r w:rsidRPr="00555FF6">
        <w:instrText>ADDIN CSL_CITATION {"citationItems":[{"id":"ITEM-1","itemData":{"author":[{"dropping-particle":"","family":"Semon","given":"Richard","non-dropping-particle":"","parse-names":false,"suffix":""}],"id":"ITEM-1","issued":{"date-parts":[["1921"]]},"publisher":"George Allen &amp; Unwin","publisher-place":"London","title":"The Mneme","type":"book"},"uris":["http://www.mendeley.com/documents/?uuid=284969de-f776-475e-90b2-325c30bdafca"]}],"mendeley":{"formattedCitation":"(Semon, 1921)","plainTextFormattedCitation":"(Semon, 1921)","previouslyFormattedCitation":"(Semon, 1921)"},"properties":{"noteIndex":0},"schema":"https://github.com/citation-style-language/schema/raw/master/csl-citation.json"}</w:instrText>
      </w:r>
      <w:r w:rsidRPr="00555FF6">
        <w:fldChar w:fldCharType="separate"/>
      </w:r>
      <w:r w:rsidRPr="00555FF6">
        <w:rPr>
          <w:noProof/>
        </w:rPr>
        <w:t>(Semon, 1921)</w:t>
      </w:r>
      <w:r w:rsidRPr="00555FF6">
        <w:fldChar w:fldCharType="end"/>
      </w:r>
      <w:r w:rsidRPr="00555FF6">
        <w:t xml:space="preserve">. Thus, he </w:t>
      </w:r>
      <w:r w:rsidR="00FE3E6F">
        <w:t>endorsed</w:t>
      </w:r>
      <w:r w:rsidRPr="00555FF6">
        <w:t xml:space="preserve"> the term “engram” as the physical manifestation of a memory trace, despite no apparent means for observing such an entity. Years later, the synaptic plasticity mechanisms </w:t>
      </w:r>
      <w:r w:rsidR="00FE3E6F">
        <w:t>proposed</w:t>
      </w:r>
      <w:r w:rsidRPr="00555FF6">
        <w:t xml:space="preserve"> by Donald </w:t>
      </w:r>
      <w:proofErr w:type="spellStart"/>
      <w:r w:rsidRPr="00555FF6">
        <w:t>Hebb</w:t>
      </w:r>
      <w:proofErr w:type="spellEnd"/>
      <w:r w:rsidRPr="00555FF6">
        <w:t xml:space="preserve"> </w:t>
      </w:r>
      <w:r w:rsidRPr="00555FF6">
        <w:fldChar w:fldCharType="begin" w:fldLock="1"/>
      </w:r>
      <w:r w:rsidRPr="00555FF6">
        <w:instrText>ADDIN CSL_CITATION {"citationItems":[{"id":"ITEM-1","itemData":{"author":[{"dropping-particle":"","family":"Hebb","given":"Donald","non-dropping-particle":"","parse-names":false,"suffix":""}],"id":"ITEM-1","issued":{"date-parts":[["1949"]]},"publisher":"Wiley &amp; Sons","publisher-place":"New York","title":"The Organization of Behavior","type":"book"},"uris":["http://www.mendeley.com/documents/?uuid=269d5fba-b486-4acc-9cb2-c90db5cc210f"]}],"mendeley":{"formattedCitation":"(Hebb, 1949)","plainTextFormattedCitation":"(Hebb, 1949)","previouslyFormattedCitation":"(Hebb, 1949)"},"properties":{"noteIndex":0},"schema":"https://github.com/citation-style-language/schema/raw/master/csl-citation.json"}</w:instrText>
      </w:r>
      <w:r w:rsidRPr="00555FF6">
        <w:fldChar w:fldCharType="separate"/>
      </w:r>
      <w:r w:rsidRPr="00555FF6">
        <w:rPr>
          <w:noProof/>
        </w:rPr>
        <w:t>(Hebb, 1949)</w:t>
      </w:r>
      <w:r w:rsidRPr="00555FF6">
        <w:fldChar w:fldCharType="end"/>
      </w:r>
      <w:r w:rsidRPr="00555FF6">
        <w:t xml:space="preserve"> provided the foundations for how </w:t>
      </w:r>
      <w:r w:rsidRPr="00555FF6">
        <w:lastRenderedPageBreak/>
        <w:t xml:space="preserve">an engram could form and </w:t>
      </w:r>
      <w:r w:rsidR="00FE3E6F">
        <w:t>persist</w:t>
      </w:r>
      <w:r w:rsidRPr="00555FF6">
        <w:t xml:space="preserve">, as a network of coactive neurons </w:t>
      </w:r>
      <w:r w:rsidR="00FE3E6F">
        <w:t xml:space="preserve">maintained </w:t>
      </w:r>
      <w:r w:rsidRPr="00555FF6">
        <w:t xml:space="preserve">via potentiated connections. However, early attempts to localize the engram in the rat brain proved difficult </w:t>
      </w:r>
      <w:r w:rsidRPr="00555FF6">
        <w:fldChar w:fldCharType="begin" w:fldLock="1"/>
      </w:r>
      <w:r w:rsidRPr="00555FF6">
        <w:instrText>ADDIN CSL_CITATION {"citationItems":[{"id":"ITEM-1","itemData":{"author":[{"dropping-particle":"","family":"Lashley","given":"Karl","non-dropping-particle":"","parse-names":false,"suffix":""}],"container-title":"Society of Experimental Biology Symposium","id":"ITEM-1","issued":{"date-parts":[["1950"]]},"page":"454-482","title":"In search of the engram","type":"paper-conference"},"uris":["http://www.mendeley.com/documents/?uuid=84022d1c-3679-4708-8e15-a36ae1b10443"]}],"mendeley":{"formattedCitation":"(Lashley, 1950)","plainTextFormattedCitation":"(Lashley, 1950)","previouslyFormattedCitation":"(Lashley, 1950)"},"properties":{"noteIndex":0},"schema":"https://github.com/citation-style-language/schema/raw/master/csl-citation.json"}</w:instrText>
      </w:r>
      <w:r w:rsidRPr="00555FF6">
        <w:fldChar w:fldCharType="separate"/>
      </w:r>
      <w:r w:rsidRPr="00555FF6">
        <w:rPr>
          <w:noProof/>
        </w:rPr>
        <w:t>(Lashley, 1950)</w:t>
      </w:r>
      <w:r w:rsidRPr="00555FF6">
        <w:fldChar w:fldCharType="end"/>
      </w:r>
      <w:r w:rsidRPr="00555FF6">
        <w:t xml:space="preserve">. </w:t>
      </w:r>
      <w:r w:rsidR="002B75B0">
        <w:t xml:space="preserve">From those experiments, it was thought that the engram was uniformly distributed across </w:t>
      </w:r>
      <w:proofErr w:type="spellStart"/>
      <w:r w:rsidR="002B75B0">
        <w:t>neocortex</w:t>
      </w:r>
      <w:proofErr w:type="spellEnd"/>
      <w:r w:rsidR="002B75B0">
        <w:t xml:space="preserve">. </w:t>
      </w:r>
      <w:r w:rsidRPr="00555FF6">
        <w:t xml:space="preserve">A few years later, the neuropsychological patient H.M. attracted much attention after his medically mandated hippocampal resection left him with profound anterograde amnesia and temporally graded retrograde amnesia despite retention of most other intellectual faculties </w:t>
      </w:r>
      <w:r w:rsidRPr="00555FF6">
        <w:fldChar w:fldCharType="begin" w:fldLock="1"/>
      </w:r>
      <w:r w:rsidRPr="00555FF6">
        <w:instrText>ADDIN CSL_CITATION {"citationItems":[{"id":"ITEM-1","itemData":{"abstract":"In 1954 Scoville described a grave loss of recent memory which he had observed as a sequel to bilateral medial temporal-lobe resection in one psychotic patient and one patient with intractable seizures. In both cases the operations had been radical ones, undertaken only when more conserva-tive forms of treatment had failed. The removals extended posteriorly along the mesial surface of the temporal lobes for a distance of approximately 8 cm. from the temporal tips and probably destroyed the anterior two-thirds of the hippocampus and hippo-campal gyrus bilaterally, as well as the uncus and amygdala. The unexpected and persistent memory deficit which resulted seemed to us to merit further investigation. We have therefore carried out formal memory and intelligence testing of these two patients and also of eight other patients who had undergone similar, but less radical, bilateral medial temporal-lobe resections.* The present paper gives the results of these studies which point to the importance of the hippocampal complex for normal memory func-tion. Whenever the hippocampus and hippocampal gyrus were damaged bilaterally in these operations some memory deficit was found, but not otherwise. We have chosen to report these findings in full, partly for their theoretical significance, and partly as a warning to others of the risk to memory involved in bilateral surgical lesions of the hippocampal region. Operations During the past seven years in an effort to preserve the overall personality in psychosurgery some 300 fractional lobotomies have been performed, largely on seriously ill schizophrenic patients who had failed to respond to other forms of treatment. The aim in these fractional procedures was to secure as far as possible any beneficial effects a complete frontal lobotomy might have, while at the same time avoid-ing its undesirable side-effects. And it was in fact found that undercutting limited to the orbital sur-faces of both frontal lobes has an appreciable therapeutic effect in psychosis and yet does not cause any new personality deficit to appear (Scoville, Wilk, and Pepe, 1951). In view of the known close relationship between the posterior orbital and mesial temporal cortices (MacLean, 1952; Pribram and Kruger, 1954), it was hoped that still greater psychiatric benefit might be obtained by extending the orbital undercutting so as to destroy parts of the mesial temporal cortex bilaterally. Accordingly, in 30 severely deteriorated cases, such partial …","author":[{"dropping-particle":"","family":"Scoville","given":"William Beecher","non-dropping-particle":"","parse-names":false,"suffix":""},{"dropping-particle":"","family":"Milner","given":"Brenda","non-dropping-particle":"","parse-names":false,"suffix":""}],"container-title":"J. Neurol. Neurosurg. Psychiat","id":"ITEM-1","issued":{"date-parts":[["1957"]]},"page":"103-113","title":"Loss of recent memory after bilateral hippocampal lesions","type":"article-journal","volume":"20"},"uris":["http://www.mendeley.com/documents/?uuid=545a99fe-c0b4-33f7-a4c0-4941e7c70b55"]}],"mendeley":{"formattedCitation":"(Scoville and Milner, 1957)","plainTextFormattedCitation":"(Scoville and Milner, 1957)","previouslyFormattedCitation":"(Scoville and Milner, 1957)"},"properties":{"noteIndex":0},"schema":"https://github.com/citation-style-language/schema/raw/master/csl-citation.json"}</w:instrText>
      </w:r>
      <w:r w:rsidRPr="00555FF6">
        <w:fldChar w:fldCharType="separate"/>
      </w:r>
      <w:r w:rsidRPr="00555FF6">
        <w:rPr>
          <w:noProof/>
        </w:rPr>
        <w:t>(Scoville and Milner, 1957)</w:t>
      </w:r>
      <w:r w:rsidRPr="00555FF6">
        <w:fldChar w:fldCharType="end"/>
      </w:r>
      <w:r w:rsidRPr="00555FF6">
        <w:t>. This serendipitous finding propelled the field into investigating the medial temporal lobe (MTL) as the bra</w:t>
      </w:r>
      <w:r w:rsidR="002B75B0">
        <w:t>in’s center for episodic memory</w:t>
      </w:r>
      <w:r w:rsidRPr="00555FF6">
        <w:t xml:space="preserve">. </w:t>
      </w:r>
    </w:p>
    <w:p w14:paraId="3322C841" w14:textId="13FFBB20" w:rsidR="00555FF6" w:rsidRPr="00555FF6" w:rsidRDefault="00555FF6" w:rsidP="00555FF6">
      <w:r>
        <w:tab/>
      </w:r>
      <w:r w:rsidRPr="00555FF6">
        <w:t xml:space="preserve">The investigations surrounding H.M. and related patients’ memory deficits </w:t>
      </w:r>
      <w:r w:rsidR="00F1613F">
        <w:t xml:space="preserve">also </w:t>
      </w:r>
      <w:r w:rsidRPr="00555FF6">
        <w:t>launched a search for an animal model of amnesia. It was eventually found that</w:t>
      </w:r>
      <w:r w:rsidR="00F1613F">
        <w:t>,</w:t>
      </w:r>
      <w:r w:rsidRPr="00555FF6">
        <w:t xml:space="preserve"> in nonhuman primates</w:t>
      </w:r>
      <w:r w:rsidR="00F1613F">
        <w:t>, the MTL but not the amygdala</w:t>
      </w:r>
      <w:r w:rsidRPr="00555FF6">
        <w:t xml:space="preserve"> was required for normal performance </w:t>
      </w:r>
      <w:r w:rsidR="004C51FD">
        <w:t>in</w:t>
      </w:r>
      <w:r w:rsidRPr="00555FF6">
        <w:t xml:space="preserve"> a memory probe called the delayed non-match to sample task </w:t>
      </w:r>
      <w:r w:rsidRPr="00555FF6">
        <w:fldChar w:fldCharType="begin" w:fldLock="1"/>
      </w:r>
      <w:r w:rsidRPr="00555FF6">
        <w:instrText>ADDIN CSL_CITATION {"citationItems":[{"id":"ITEM-1","itemData":{"abstract":"Studies ofhuman amnesia and studies of an animal model of human amnesia in the monkey have identified the anatomical components of the brain system for memory in the medial temporal lobe and have illuminated its function. This neural system consists of the hippocampus and adjacent, anatomically related cortex, including en-torhinal, perirhinal, and parahippocampal cortices. These structures, presumably by virtue of their widespread and reciprocal connections with neocortex, are essential for establishing long-term memory for facts and events (de-clarative memory). The medial temporal lobe memory system is needed to bind together the distributed storage sites in neocortex that represent a whole memory. However , the role of this system is only temporary. As time passes after learning, memory stored in neocortex gradually becomes independent of medial temporal lobe structures. IN 1957, SCOVILLE AND MILNER DESCRIBED A PROFOUND and selective impairment in human memory after bilateral surgical removal of the medial temporal lobe (1). Comprehensive neuropsychological evaluation of one patient from that series (patient H.M.) established the fundamental principle that the ability to acquire new memories is a distinct cerebral function, separable from other perceptual and cognitive abilities (2). Memory impairment has also been linked to medial temporal lobe damage in cases of viral encephalitis (3), posterior cerebral artery occlusion (4), and Alzheimer's disease (5). However, the medial temporal lobe is a large region that includes the hippocampal formation (6), the amygdaloid complex, and adjacent cortical areas (Fig. 1). It has therefore been difficult to determine from human cases precisely which structures and connections within the medial temporal lobe are important for memory. Human Memory: Anatomical Findings Since Patient H.M. Initially, attention was drawn to the hippocampal region (6) because patients who underwent temporal lobe surgery developed memory impairment only when the removal extended far enough posteriorly to include the hippocampus and the parahippocampal gyrus (1, 7). Several single-case reports also linked memory impairment to hippocampal lesions (8). However, in these cases memory functions were usually assessed informally, and the damage in most cases was not confined to the hippocampus. The picture was also complicated for a time by findings from behavioral studies of rats, monkeys, and other animals with hippo-campal lesions, which …","author":[{"dropping-particle":"","family":"Squire","given":"Larry R","non-dropping-particle":"","parse-names":false,"suffix":""},{"dropping-particle":"","family":"Zola-Morgan","given":"Stuart","non-dropping-particle":"","parse-names":false,"suffix":""}],"container-title":"Science","id":"ITEM-1","issued":{"date-parts":[["1991"]]},"title":"The Medial Temporal Lobe Memory System Downloaded from","type":"report","volume":"253"},"uris":["http://www.mendeley.com/documents/?uuid=0e47c2f2-563b-3dae-b313-2c8d24a6e6b0"]}],"mendeley":{"formattedCitation":"(Squire and Zola-Morgan, 1991)","plainTextFormattedCitation":"(Squire and Zola-Morgan, 1991)","previouslyFormattedCitation":"(Squire and Zola-Morgan, 1991)"},"properties":{"noteIndex":0},"schema":"https://github.com/citation-style-language/schema/raw/master/csl-citation.json"}</w:instrText>
      </w:r>
      <w:r w:rsidRPr="00555FF6">
        <w:fldChar w:fldCharType="separate"/>
      </w:r>
      <w:r w:rsidRPr="00555FF6">
        <w:rPr>
          <w:noProof/>
        </w:rPr>
        <w:t>(Squire and Zola-Morgan, 1991)</w:t>
      </w:r>
      <w:r w:rsidRPr="00555FF6">
        <w:fldChar w:fldCharType="end"/>
      </w:r>
      <w:r w:rsidRPr="00555FF6">
        <w:t>. Instead, the amygdala is</w:t>
      </w:r>
      <w:r w:rsidR="00104163">
        <w:t xml:space="preserve"> more heavily</w:t>
      </w:r>
      <w:r w:rsidRPr="00555FF6">
        <w:t xml:space="preserve"> involved in “emotional” memory, such as that </w:t>
      </w:r>
      <w:r w:rsidR="00F1613F">
        <w:t xml:space="preserve">formed during </w:t>
      </w:r>
      <w:r w:rsidRPr="00555FF6">
        <w:t xml:space="preserve">fear conditioning </w:t>
      </w:r>
      <w:r w:rsidRPr="00555FF6">
        <w:fldChar w:fldCharType="begin" w:fldLock="1"/>
      </w:r>
      <w:r w:rsidRPr="00555FF6">
        <w:instrText>ADDIN CSL_CITATION {"citationItems":[{"id":"ITEM-1","itemData":{"author":[{"dropping-particle":"","family":"Ledoux","given":"Joseph E","non-dropping-particle":"","parse-names":false,"suffix":""}],"container-title":"Annual Review of Psychology","id":"ITEM-1","issued":{"date-parts":[["1995"]]},"page":"209-235","title":"Emotion: Clues from the Brain","type":"article-journal","volume":"46"},"uris":["http://www.mendeley.com/documents/?uuid=2906b4d0-a622-3d8f-b116-dbe10f2367f1"]}],"mendeley":{"formattedCitation":"(Ledoux, 1995)","plainTextFormattedCitation":"(Ledoux, 1995)","previouslyFormattedCitation":"(Ledoux, 1995)"},"properties":{"noteIndex":0},"schema":"https://github.com/citation-style-language/schema/raw/master/csl-citation.json"}</w:instrText>
      </w:r>
      <w:r w:rsidRPr="00555FF6">
        <w:fldChar w:fldCharType="separate"/>
      </w:r>
      <w:r w:rsidRPr="00555FF6">
        <w:rPr>
          <w:noProof/>
        </w:rPr>
        <w:t>(Ledoux, 1995)</w:t>
      </w:r>
      <w:r w:rsidRPr="00555FF6">
        <w:fldChar w:fldCharType="end"/>
      </w:r>
      <w:r w:rsidRPr="00555FF6">
        <w:t xml:space="preserve">, and facial recognition of fear in humans </w:t>
      </w:r>
      <w:r w:rsidRPr="00555FF6">
        <w:fldChar w:fldCharType="begin" w:fldLock="1"/>
      </w:r>
      <w:r w:rsidRPr="00555FF6">
        <w:instrText>ADDIN CSL_CITATION {"citationItems":[{"id":"ITEM-1","itemData":{"DOI":"10.1038/372669a0","ISSN":"0028-0836","PMID":"7990957","abstract":"Studies in animals have shown that the amygdala receives highly processed visual input, contains neurons that respond selectively to faces, and that it participates in emotion and social behaviour. Although studies in epileptic patients support its role in emotion, determination of the amygdala's function in humans has been hampered by the rarity of patients with selective amygdala lesions. Here, with the help of one such rare patient, we report findings that suggest the human amygdala may be indispensable to: (1) recognize fear in facial expressions; (2) recognize multiple emotions in a single facial expression; but (3) is not required to recognize personal identity from faces. These results suggest that damage restricted to the amygdala causes very specific recognition impairments, and thus constrains the broad notion that the amygdala is involved in emotion.","author":[{"dropping-particle":"","family":"Adolphs","given":"R.","non-dropping-particle":"","parse-names":false,"suffix":""},{"dropping-particle":"","family":"Tranel","given":"D.","non-dropping-particle":"","parse-names":false,"suffix":""},{"dropping-particle":"","family":"Damasio","given":"H.","non-dropping-particle":"","parse-names":false,"suffix":""},{"dropping-particle":"","family":"Damasio","given":"A.","non-dropping-particle":"","parse-names":false,"suffix":""}],"container-title":"Nature","id":"ITEM-1","issue":"6507","issued":{"date-parts":[["1994","12","15"]]},"page":"669-672","title":"Impaired recognition of emotion in facial expressions following bilateral damage to the human amygdala","type":"article-journal","volume":"372"},"uris":["http://www.mendeley.com/documents/?uuid=3b3b005e-0aec-346a-8f4d-58a90757a633"]}],"mendeley":{"formattedCitation":"(Adolphs et al., 1994)","plainTextFormattedCitation":"(Adolphs et al., 1994)","previouslyFormattedCitation":"(Adolphs et al., 1994)"},"properties":{"noteIndex":0},"schema":"https://github.com/citation-style-language/schema/raw/master/csl-citation.json"}</w:instrText>
      </w:r>
      <w:r w:rsidRPr="00555FF6">
        <w:fldChar w:fldCharType="separate"/>
      </w:r>
      <w:r w:rsidRPr="00555FF6">
        <w:rPr>
          <w:noProof/>
        </w:rPr>
        <w:t>(Adolphs et al., 1994)</w:t>
      </w:r>
      <w:r w:rsidRPr="00555FF6">
        <w:fldChar w:fldCharType="end"/>
      </w:r>
      <w:r w:rsidRPr="00555FF6">
        <w:t>. Thus, research on the amygdala has gene</w:t>
      </w:r>
      <w:r w:rsidR="00EC1B5D">
        <w:t xml:space="preserve">rally been focused on how it contributes to </w:t>
      </w:r>
      <w:r w:rsidRPr="00555FF6">
        <w:t xml:space="preserve">forming associations between environmental cues and aversive stimuli. </w:t>
      </w:r>
    </w:p>
    <w:p w14:paraId="34904E1B" w14:textId="77777777" w:rsidR="00AC35FD" w:rsidRDefault="00AC35FD" w:rsidP="00AC35FD"/>
    <w:p w14:paraId="38A0C740" w14:textId="7702892C" w:rsidR="00874A20" w:rsidRDefault="00874A20" w:rsidP="00874A20">
      <w:pPr>
        <w:pStyle w:val="Heading2"/>
      </w:pPr>
      <w:bookmarkStart w:id="9" w:name="_Toc415341929"/>
      <w:r>
        <w:t>Anatomical connections of the hippocampal formation</w:t>
      </w:r>
      <w:bookmarkEnd w:id="9"/>
    </w:p>
    <w:p w14:paraId="6F5FD538" w14:textId="1679FEB8" w:rsidR="00874A20" w:rsidRDefault="00555FF6" w:rsidP="00555FF6">
      <w:r>
        <w:tab/>
      </w:r>
      <w:r w:rsidR="00874A20">
        <w:t xml:space="preserve">The anatomy of the MTL has been thoroughly studied throughout the years and extensive literature exists on its connectivity within itself and between other cortical and </w:t>
      </w:r>
      <w:r w:rsidR="00874A20">
        <w:lastRenderedPageBreak/>
        <w:t xml:space="preserve">subcortical regions. In rodents, the MTL consists of the hippocampal formation, </w:t>
      </w:r>
      <w:proofErr w:type="spellStart"/>
      <w:r w:rsidR="00874A20">
        <w:t>entorhinal</w:t>
      </w:r>
      <w:proofErr w:type="spellEnd"/>
      <w:r w:rsidR="00874A20">
        <w:t xml:space="preserve"> cortex (EC), </w:t>
      </w:r>
      <w:proofErr w:type="spellStart"/>
      <w:r w:rsidR="00874A20">
        <w:t>perirhinal</w:t>
      </w:r>
      <w:proofErr w:type="spellEnd"/>
      <w:r w:rsidR="00874A20">
        <w:t xml:space="preserve"> cortex, and </w:t>
      </w:r>
      <w:proofErr w:type="spellStart"/>
      <w:r w:rsidR="00874A20">
        <w:t>postrhinal</w:t>
      </w:r>
      <w:proofErr w:type="spellEnd"/>
      <w:r w:rsidR="00874A20">
        <w:t xml:space="preserve"> cortex. The hippocampus is a laminated structure that can be further subdivided into the dentate </w:t>
      </w:r>
      <w:proofErr w:type="spellStart"/>
      <w:r w:rsidR="00874A20">
        <w:t>gyrus</w:t>
      </w:r>
      <w:proofErr w:type="spellEnd"/>
      <w:r w:rsidR="00874A20">
        <w:t xml:space="preserve"> (DG) and </w:t>
      </w:r>
      <w:proofErr w:type="spellStart"/>
      <w:r w:rsidR="00874A20">
        <w:t>Cornu</w:t>
      </w:r>
      <w:proofErr w:type="spellEnd"/>
      <w:r w:rsidR="00874A20">
        <w:t xml:space="preserve"> </w:t>
      </w:r>
      <w:proofErr w:type="spellStart"/>
      <w:r w:rsidR="00874A20">
        <w:t>Ammonis</w:t>
      </w:r>
      <w:proofErr w:type="spellEnd"/>
      <w:r w:rsidR="00874A20">
        <w:t xml:space="preserve"> (CA) fields, CA1, CA2, and CA3. The output region of the hippocampus is the </w:t>
      </w:r>
      <w:proofErr w:type="spellStart"/>
      <w:r w:rsidR="00874A20">
        <w:t>subicular</w:t>
      </w:r>
      <w:proofErr w:type="spellEnd"/>
      <w:r w:rsidR="00874A20">
        <w:t xml:space="preserve"> complex, which is comprised of the </w:t>
      </w:r>
      <w:proofErr w:type="spellStart"/>
      <w:r w:rsidR="00874A20">
        <w:t>subiculum</w:t>
      </w:r>
      <w:proofErr w:type="spellEnd"/>
      <w:r w:rsidR="00874A20">
        <w:t xml:space="preserve"> proper, </w:t>
      </w:r>
      <w:proofErr w:type="spellStart"/>
      <w:r w:rsidR="00874A20">
        <w:t>presubiculum</w:t>
      </w:r>
      <w:proofErr w:type="spellEnd"/>
      <w:r w:rsidR="00874A20">
        <w:t xml:space="preserve">, and </w:t>
      </w:r>
      <w:proofErr w:type="spellStart"/>
      <w:r w:rsidR="00874A20">
        <w:t>parasubiculum</w:t>
      </w:r>
      <w:proofErr w:type="spellEnd"/>
      <w:r w:rsidR="00874A20">
        <w:t xml:space="preserve">. </w:t>
      </w:r>
    </w:p>
    <w:p w14:paraId="4DDB573D" w14:textId="2CA7AA43" w:rsidR="00AC35FD" w:rsidRDefault="00555FF6" w:rsidP="00555FF6">
      <w:r>
        <w:tab/>
      </w:r>
      <w:r w:rsidR="00874A20">
        <w:t xml:space="preserve">When referring to circuitry in the hippocampal formation, there are two canonical pathways originating from its primary input region, the EC. However, recent studies have uncovered novel connections that are just beginning to be investigated </w:t>
      </w:r>
      <w:r w:rsidR="00874A20">
        <w:fldChar w:fldCharType="begin" w:fldLock="1"/>
      </w:r>
      <w:r w:rsidR="00874A20">
        <w:instrText>ADDIN CSL_CITATION {"citationItems":[{"id":"ITEM-1","itemData":{"DOI":"10.1126/science.1244634","ISSN":"0036-8075","PMID":"24457215","abstract":"Episodic memory requires associations of temporally discontiguous events. In the entorhinal-hippocampal network, temporal associations are driven by a direct pathway from layer III of the medial entorhinal cortex (MECIII) to the hippocampal CA1 region. However, the identification of neural circuits that regulate this association has remained unknown. In layer II of entorhinal cortex (ECII), we report clusters of excitatory neurons called island cells, which appear in a curvilinear matrix of bulblike structures, directly project to CA1, and activate interneurons that target the distal dendrites of CA1 pyramidal neurons. Island cells suppress the excitatory MECIII input through the feed-forward inhibition to control the strength and duration of temporal association in trace fear memory. Together, the two EC inputs compose a control circuit for temporal association memory.","author":[{"dropping-particle":"","family":"Kitamura","given":"T.","non-dropping-particle":"","parse-names":false,"suffix":""},{"dropping-particle":"","family":"Pignatelli","given":"M.","non-dropping-particle":"","parse-names":false,"suffix":""},{"dropping-particle":"","family":"Suh","given":"J.","non-dropping-particle":"","parse-names":false,"suffix":""},{"dropping-particle":"","family":"Kohara","given":"K.","non-dropping-particle":"","parse-names":false,"suffix":""},{"dropping-particle":"","family":"Yoshiki","given":"A.","non-dropping-particle":"","parse-names":false,"suffix":""},{"dropping-particle":"","family":"Abe","given":"K.","non-dropping-particle":"","parse-names":false,"suffix":""},{"dropping-particle":"","family":"Tonegawa","given":"S.","non-dropping-particle":"","parse-names":false,"suffix":""}],"container-title":"Science","id":"ITEM-1","issue":"6173","issued":{"date-parts":[["2014","2","21"]]},"page":"896-901","title":"Island Cells Control Temporal Association Memory","type":"article-journal","volume":"343"},"uris":["http://www.mendeley.com/documents/?uuid=3db365a9-9226-3be0-a52f-e502af7ba7eb"]},{"id":"ITEM-2","itemData":{"DOI":"10.1038/nn.3614","ISSN":"1097-6256","PMID":"24336151","abstract":"The formation and recall of episodic mem</w:instrText>
      </w:r>
      <w:r w:rsidR="00874A20">
        <w:rPr>
          <w:rFonts w:hint="eastAsia"/>
        </w:rPr>
        <w:instrText>ory requires precise information processing by the entorhinal-hippocampal network. For several decades, the trisynaptic circuit entorhinal cortex layer II (ECII)</w:instrText>
      </w:r>
      <w:r w:rsidR="00874A20">
        <w:rPr>
          <w:rFonts w:hint="eastAsia"/>
        </w:rPr>
        <w:instrText>→</w:instrText>
      </w:r>
      <w:r w:rsidR="00874A20">
        <w:rPr>
          <w:rFonts w:hint="eastAsia"/>
        </w:rPr>
        <w:instrText>dentate gyrus</w:instrText>
      </w:r>
      <w:r w:rsidR="00874A20">
        <w:rPr>
          <w:rFonts w:hint="eastAsia"/>
        </w:rPr>
        <w:instrText>→</w:instrText>
      </w:r>
      <w:r w:rsidR="00874A20">
        <w:rPr>
          <w:rFonts w:hint="eastAsia"/>
        </w:rPr>
        <w:instrText>CA3</w:instrText>
      </w:r>
      <w:r w:rsidR="00874A20">
        <w:rPr>
          <w:rFonts w:hint="eastAsia"/>
        </w:rPr>
        <w:instrText>→</w:instrText>
      </w:r>
      <w:r w:rsidR="00874A20">
        <w:rPr>
          <w:rFonts w:hint="eastAsia"/>
        </w:rPr>
        <w:instrText>CA1 and the monosynaptic circuit ECIII</w:instrText>
      </w:r>
      <w:r w:rsidR="00874A20">
        <w:rPr>
          <w:rFonts w:hint="eastAsia"/>
        </w:rPr>
        <w:instrText>→</w:instrText>
      </w:r>
      <w:r w:rsidR="00874A20">
        <w:rPr>
          <w:rFonts w:hint="eastAsia"/>
        </w:rPr>
        <w:instrText>CA1 have been considered the primary</w:instrText>
      </w:r>
      <w:r w:rsidR="00874A20">
        <w:instrText xml:space="preserve"> substrates of the network responsible for learning and memory. Circuits linked to another hippocampal region, CA2, have only recently come to light. Using highly cell type-specific transgenic mouse lines, optogenetics and patch-clamp recordings, we found that dentate gyrus cells, long believed to not project to CA2, send functional monosynaptic inputs to CA2 pyramidal cells through abundant longitudinal projections. CA2 innervated CA1 to complete an alternate trisynaptic circuit, but, unlike CA3, projected preferentially to the deep, rather than to the superficial, sublayer of CA1. Furthermore, contrary to existing knowledge, ECIII did not project to CA2. Our results allow a deeper understanding of the biology of learning and memory.","author":[{"dropping-particle":"","family":"Kohara","given":"Keigo","non-dropping-particle":"","parse-names":false,"suffix":""},{"dropping-particle":"","family":"Pignatelli","given":"Michele","non-dropping-particle":"","parse-names":false,"suffix":""},{"dropping-particle":"","family":"Rivest","given":"Alexander J","non-dropping-particle":"","parse-names":false,"suffix":""},{"dropping-particle":"","family":"Jung","given":"Hae-Yoon","non-dropping-particle":"","parse-names":false,"suffix":""},{"dropping-particle":"","family":"Kitamura","given":"Takashi","non-dropping-particle":"","parse-names":false,"suffix":""},{"dropping-particle":"","family":"Suh","given":"Junghyup","non-dropping-particle":"","parse-names":false,"suffix":""},{"dropping-particle":"","family":"Frank","given":"Dominic","non-dropping-particle":"","parse-names":false,"suffix":""},{"dropping-particle":"","family":"Kajikawa","given":"Koichiro","non-dropping-particle":"","parse-names":false,"suffix":""},{"dropping-particle":"","family":"Mise","given":"Nathan","non-dropping-particle":"","parse-names":false,"suffix":""},{"dropping-particle":"","family":"Obata","given":"Yuichi","non-dropping-particle":"","parse-names":false,"suffix":""},{"dropping-particle":"","family":"Wickersham","given":"Ian R","non-dropping-particle":"","parse-names":false,"suffix":""},{"dropping-particle":"","family":"Tonegawa","given":"Susumu","non-dropping-particle":"","parse-names":false,"suffix":""}],"container-title":"Nature Neuroscience","id":"ITEM-2","issue":"2","issued":{"date-parts":[["2014","2","15"]]},"page":"269-279","title":"Cell type–specific genetic and optogenetic tools reveal hippocampal CA2 circuits","type":"article-journal","volume":"17"},"uris":["http://www.mendeley.com/documents/?uuid=75de912c-0127-3215-87db-b64158affd0c"]},{"id":"ITEM-3","itemData":{"DOI":"10.1002/HIPO.1993.4500030707","ISSN":"1098-1063","author":[{"dropping-particle":"","family":"Witter","given":"Menno P.","non-dropping-particle":"","parse-names":false,"suffix":""}],"container-title":"Hippocampus","id":"ITEM-3","issue":"S1","issued":{"date-parts":[["1993","10","1"]]},"page":"33-44","publisher":"Wiley-Blackwell","title":"Organization of the entorhinal—hippocampal system: A review of current anatomical data","type":"article-journal","volume":"3"},"uris":["http://www.mendeley.com/documents/?uuid=16c628c9-b405-34fe-8d68-8856a1e916ab"]},{"id":"ITEM-4","itemData":{"DOI":"10.1038/nature15389","ISSN":"0028-0836","PMID":"26436451","abstract":"Top-down prefrontal cortex inputs to the hippocampus have been hypothesized to be important in memory consolidation, retrieval, and the pathophysiology of major psychiatric diseases; however, no such direct projections have been identified and functionally described. Here we report the discovery of a monosynaptic prefrontal cortex (predominantly anterior cingulate) to hippocampus (CA3 to CA1 region) projection in mice, and find that optogenetic manipulation of this projection (here termed AC-CA) is capable of eliciting contextual memory retrieval. To explore the network mechanisms of this process, we developed and applied tools to observe cellular-resolution neural activity in the hippocampus while stimulating AC-CA projections during memory retrieval in mice behaving in virtual-reality environments. Using this approach, we found that learning drives the emergence of a sparse class of neurons in CA2/CA3 that are highly correlated with the local network and that lead synchronous population activity events; these neurons are then preferentially recruited by the AC-CA projection during memory retrieval. These findings reveal a sparsely implemented memory retrieval mechanism in the hippocampus that operates via direct top-down prefrontal input, with implications for the patterning and storage of salient memory representations.","author":[{"dropping-particle":"","family":"Rajasethupathy","given":"Priyamvada","non-dropping-particle":"","parse-names":false,"suffix":""},{"dropping-particle":"","family":"Sankaran","given":"Sethuraman","non-dropping-particle":"","parse-names":false,"suffix":""},{"dropping-particle":"","family":"Marshel","given":"James H.","non-dropping-particle":"","parse-names":false,"suffix":""},{"dropping-particle":"","family":"Kim","given":"Christina K.","non-dropping-particle":"","parse-names":false,"suffix":""},{"dropping-particle":"","family":"Ferenczi","given":"Emily","non-dropping-particle":"","parse-names":false,"suffix":""},{"dropping-particle":"","family":"Lee","given":"Soo Yeun","non-dropping-particle":"","parse-names":false,"suffix":""},{"dropping-particle":"","family":"Berndt","given":"Andre","non-dropping-particle":"","parse-names":false,"suffix":""},{"dropping-particle":"","family":"Ramakrishnan","given":"Charu","non-dropping-particle":"","parse-names":false,"suffix":""},{"dropping-particle":"","family":"Jaffe","given":"Anna","non-dropping-particle":"","parse-names":false,"suffix":""},{"dropping-particle":"","family":"Lo","given":"Maisie","non-dropping-particle":"","parse-names":false,"suffix":""},{"dropping-particle":"","family":"Liston","given":"Conor","non-dropping-particle":"","parse-names":false,"suffix":""},{"dropping-particle":"","family":"Deisseroth","given":"Karl","non-dropping-particle":"","parse-names":false,"suffix":""}],"container-title":"Nature","id":"ITEM-4","issue":"7575","issued":{"date-parts":[["2015","10","5"]]},"page":"653-659","title":"Projections from neocortex mediate top-down control of memory retrieval","type":"article-journal","volume":"526"},"uris":["http://www.mendeley.com/documents/?uuid=7c3b1efb-2f16-3502-8dcb-2ae5a54aa4fe"]}],"mendeley":{"formattedCitation":"(Kitamura et al., 2014; Kohara et al., 2014; Rajasethupathy et al., 2015; Witter, 1993)","plainTextFormattedCitation":"(Kitamura et al., 2014; Kohara et al., 2014; Rajasethupathy et al., 2015; Witter, 1993)","previouslyFormattedCitation":"(Kitamura et al., 2014; Kohara et al., 2014; Rajasethupathy et al., 2015; Witter, 1993)"},"properties":{"noteIndex":0},"schema":"https://github.com/citation-style-language/schema/raw/master/csl-citation.json"}</w:instrText>
      </w:r>
      <w:r w:rsidR="00874A20">
        <w:fldChar w:fldCharType="separate"/>
      </w:r>
      <w:r w:rsidR="00874A20" w:rsidRPr="00F33D78">
        <w:rPr>
          <w:noProof/>
        </w:rPr>
        <w:t>(Kitamura et al., 2014; Kohara et al., 2014; Rajasethupathy et al., 2015; Witter, 1993)</w:t>
      </w:r>
      <w:r w:rsidR="00874A20">
        <w:fldChar w:fldCharType="end"/>
      </w:r>
      <w:r w:rsidR="00874A20">
        <w:t>. The first canonical circuit is commonly referred to as the “</w:t>
      </w:r>
      <w:proofErr w:type="spellStart"/>
      <w:r w:rsidR="00874A20">
        <w:t>trisynaptic</w:t>
      </w:r>
      <w:proofErr w:type="spellEnd"/>
      <w:r w:rsidR="00874A20">
        <w:t xml:space="preserve"> loop”, where neurons from layer II of EC (ECII) project to granule cells in the DG, which in turn send </w:t>
      </w:r>
      <w:proofErr w:type="gramStart"/>
      <w:r w:rsidR="00874A20">
        <w:t>axons</w:t>
      </w:r>
      <w:proofErr w:type="gramEnd"/>
      <w:r w:rsidR="00874A20">
        <w:t xml:space="preserve"> called mossy fibers to pyramidal cells in CA3. CA3 Schaffer collaterals then synapse onto CA1, which finally sends projections to layer V/VI of EC (ECV/VI). The second circuit, the </w:t>
      </w:r>
      <w:proofErr w:type="spellStart"/>
      <w:r w:rsidR="00874A20">
        <w:t>tempor</w:t>
      </w:r>
      <w:ins w:id="10" w:author="Michael Hasselmo" w:date="2019-04-09T13:56:00Z">
        <w:r w:rsidR="000B7FEA">
          <w:t>o</w:t>
        </w:r>
      </w:ins>
      <w:r w:rsidR="00874A20">
        <w:t>ammonic</w:t>
      </w:r>
      <w:proofErr w:type="spellEnd"/>
      <w:r w:rsidR="00874A20">
        <w:t xml:space="preserve"> pathway, is a monosynaptic pathway from layer III of EC (ECIII) that synapses directly onto CA1. </w:t>
      </w:r>
      <w:r w:rsidR="00D4647F">
        <w:t xml:space="preserve">Below, I will briefly review the cellular compositions and anatomical connections of each region. </w:t>
      </w:r>
    </w:p>
    <w:p w14:paraId="1F113AFA" w14:textId="77777777" w:rsidR="00AC35FD" w:rsidRDefault="00AC35FD" w:rsidP="00AC35FD">
      <w:pPr>
        <w:widowControl w:val="0"/>
        <w:autoSpaceDE w:val="0"/>
        <w:autoSpaceDN w:val="0"/>
        <w:adjustRightInd w:val="0"/>
      </w:pPr>
    </w:p>
    <w:p w14:paraId="7A097BE4" w14:textId="41A2BC83" w:rsidR="00AC35FD" w:rsidRPr="00AC35FD" w:rsidRDefault="00AC35FD" w:rsidP="00AC35FD">
      <w:pPr>
        <w:pStyle w:val="Heading3"/>
      </w:pPr>
      <w:bookmarkStart w:id="11" w:name="_Toc415341930"/>
      <w:r>
        <w:t xml:space="preserve">Dentate </w:t>
      </w:r>
      <w:proofErr w:type="spellStart"/>
      <w:r>
        <w:t>gyrus</w:t>
      </w:r>
      <w:bookmarkEnd w:id="11"/>
      <w:proofErr w:type="spellEnd"/>
    </w:p>
    <w:p w14:paraId="6C5D5345" w14:textId="665D872E" w:rsidR="00942D3B" w:rsidRDefault="00555FF6" w:rsidP="00555FF6">
      <w:r>
        <w:tab/>
      </w:r>
      <w:r w:rsidR="00942D3B">
        <w:t xml:space="preserve">The principal cell type of the DG is the granule cell, which is </w:t>
      </w:r>
      <w:proofErr w:type="spellStart"/>
      <w:r w:rsidR="00942D3B">
        <w:t>glutamatergic</w:t>
      </w:r>
      <w:proofErr w:type="spellEnd"/>
      <w:r w:rsidR="00942D3B">
        <w:t xml:space="preserve">. These receive excitatory input from ECII, a projection often referred to as the </w:t>
      </w:r>
      <w:proofErr w:type="spellStart"/>
      <w:r w:rsidR="00942D3B">
        <w:t>perforant</w:t>
      </w:r>
      <w:proofErr w:type="spellEnd"/>
      <w:r w:rsidR="00942D3B">
        <w:t xml:space="preserve"> path. Granule cells are the only cell type in the DG that have axons leaving the DG to </w:t>
      </w:r>
      <w:r w:rsidR="0091237E">
        <w:lastRenderedPageBreak/>
        <w:t xml:space="preserve">project to CA3, though local </w:t>
      </w:r>
      <w:r w:rsidR="00942D3B">
        <w:t xml:space="preserve">contacts are also made onto DG mossy cells in the </w:t>
      </w:r>
      <w:proofErr w:type="spellStart"/>
      <w:r w:rsidR="00942D3B">
        <w:t>hilus</w:t>
      </w:r>
      <w:proofErr w:type="spellEnd"/>
      <w:r w:rsidR="00942D3B">
        <w:t xml:space="preserve">. Until recently, it was thought that DG innervation halted at the CA3/CA2 border, but </w:t>
      </w:r>
      <w:r w:rsidR="0080048E">
        <w:t xml:space="preserve">more recent </w:t>
      </w:r>
      <w:r w:rsidR="00942D3B">
        <w:t xml:space="preserve">optogenetic studies have since found that granule cell mossy fibers also contact neurons in CA2 </w:t>
      </w:r>
      <w:r w:rsidR="00942D3B">
        <w:fldChar w:fldCharType="begin" w:fldLock="1"/>
      </w:r>
      <w:r w:rsidR="00942D3B">
        <w:instrText>ADDIN CSL_CITATION {"citationItems":[{"id":"ITEM-1","itemData":{"DOI":"10.1038/nn.3614","ISSN":"1097-6256","PMID":"24336151","abstract":"The formation and recall of episodic memory requires precise information processing by the entorhinal-hippocampal netw</w:instrText>
      </w:r>
      <w:r w:rsidR="00942D3B">
        <w:rPr>
          <w:rFonts w:hint="eastAsia"/>
        </w:rPr>
        <w:instrText>ork. For several decades, the trisynaptic circuit entorhinal cortex layer II (ECII)</w:instrText>
      </w:r>
      <w:r w:rsidR="00942D3B">
        <w:rPr>
          <w:rFonts w:hint="eastAsia"/>
        </w:rPr>
        <w:instrText>→</w:instrText>
      </w:r>
      <w:r w:rsidR="00942D3B">
        <w:rPr>
          <w:rFonts w:hint="eastAsia"/>
        </w:rPr>
        <w:instrText>dentate gyrus</w:instrText>
      </w:r>
      <w:r w:rsidR="00942D3B">
        <w:rPr>
          <w:rFonts w:hint="eastAsia"/>
        </w:rPr>
        <w:instrText>→</w:instrText>
      </w:r>
      <w:r w:rsidR="00942D3B">
        <w:rPr>
          <w:rFonts w:hint="eastAsia"/>
        </w:rPr>
        <w:instrText>CA3</w:instrText>
      </w:r>
      <w:r w:rsidR="00942D3B">
        <w:rPr>
          <w:rFonts w:hint="eastAsia"/>
        </w:rPr>
        <w:instrText>→</w:instrText>
      </w:r>
      <w:r w:rsidR="00942D3B">
        <w:rPr>
          <w:rFonts w:hint="eastAsia"/>
        </w:rPr>
        <w:instrText>CA1 and the monosynaptic circuit ECIII</w:instrText>
      </w:r>
      <w:r w:rsidR="00942D3B">
        <w:rPr>
          <w:rFonts w:hint="eastAsia"/>
        </w:rPr>
        <w:instrText>→</w:instrText>
      </w:r>
      <w:r w:rsidR="00942D3B">
        <w:rPr>
          <w:rFonts w:hint="eastAsia"/>
        </w:rPr>
        <w:instrText>CA1 have been considered the primary substrates of the network responsible for learning and memory. Circuits linke</w:instrText>
      </w:r>
      <w:r w:rsidR="00942D3B">
        <w:instrText>d to another hippocampal region, CA2, have only recently come to light. Using highly cell type-specific transgenic mouse lines, optogenetics and patch-clamp recordings, we found that dentate gyrus cells, long believed to not project to CA2, send functional monosynaptic inputs to CA2 pyramidal cells through abundant longitudinal projections. CA2 innervated CA1 to complete an alternate trisynaptic circuit, but, unlike CA3, projected preferentially to the deep, rather than to the superficial, sublayer of CA1. Furthermore, contrary to existing knowledge, ECIII did not project to CA2. Our results allow a deeper understanding of the biology of learning and memory.","author":[{"dropping-particle":"","family":"Kohara","given":"Keigo","non-dropping-particle":"","parse-names":false,"suffix":""},{"dropping-particle":"","family":"Pignatelli","given":"Michele","non-dropping-particle":"","parse-names":false,"suffix":""},{"dropping-particle":"","family":"Rivest","given":"Alexander J","non-dropping-particle":"","parse-names":false,"suffix":""},{"dropping-particle":"","family":"Jung","given":"Hae-Yoon","non-dropping-particle":"","parse-names":false,"suffix":""},{"dropping-particle":"","family":"Kitamura","given":"Takashi","non-dropping-particle":"","parse-names":false,"suffix":""},{"dropping-particle":"","family":"Suh","given":"Junghyup","non-dropping-particle":"","parse-names":false,"suffix":""},{"dropping-particle":"","family":"Frank","given":"Dominic","non-dropping-particle":"","parse-names":false,"suffix":""},{"dropping-particle":"","family":"Kajikawa","given":"Koichiro","non-dropping-particle":"","parse-names":false,"suffix":""},{"dropping-particle":"","family":"Mise","given":"Nathan","non-dropping-particle":"","parse-names":false,"suffix":""},{"dropping-particle":"","family":"Obata","given":"Yuichi","non-dropping-particle":"","parse-names":false,"suffix":""},{"dropping-particle":"","family":"Wickersham","given":"Ian R","non-dropping-particle":"","parse-names":false,"suffix":""},{"dropping-particle":"","family":"Tonegawa","given":"Susumu","non-dropping-particle":"","parse-names":false,"suffix":""}],"container-title":"Nature Neuroscience","id":"ITEM-1","issue":"2","issued":{"date-parts":[["2014","2","15"]]},"page":"269-279","title":"Cell type–specific genetic and optogenetic tools reveal hippocampal CA2 circuits","type":"article-journal","volume":"17"},"uris":["http://www.mendeley.com/documents/?uuid=75de912c-0127-3215-87db-b64158affd0c"]}],"mendeley":{"formattedCitation":"(Kohara et al., 2014)","plainTextFormattedCitation":"(Kohara et al., 2014)","previouslyFormattedCitation":"(Kohara et al., 2014)"},"properties":{"noteIndex":0},"schema":"https://github.com/citation-style-language/schema/raw/master/csl-citation.json"}</w:instrText>
      </w:r>
      <w:r w:rsidR="00942D3B">
        <w:fldChar w:fldCharType="separate"/>
      </w:r>
      <w:r w:rsidR="00942D3B" w:rsidRPr="002F1F84">
        <w:rPr>
          <w:noProof/>
        </w:rPr>
        <w:t>(Kohara et al., 2014)</w:t>
      </w:r>
      <w:r w:rsidR="00942D3B">
        <w:fldChar w:fldCharType="end"/>
      </w:r>
      <w:r w:rsidR="00942D3B">
        <w:t xml:space="preserve">. Another major cell type in the DG is the mossy cell, which is large and sends axons exclusively to the contralateral DG onto granule cells. The remaining cell types in the DG are a heterogeneous population of </w:t>
      </w:r>
      <w:proofErr w:type="spellStart"/>
      <w:r w:rsidR="00942D3B">
        <w:t>GABAergic</w:t>
      </w:r>
      <w:proofErr w:type="spellEnd"/>
      <w:r w:rsidR="00942D3B">
        <w:t xml:space="preserve"> interneurons that </w:t>
      </w:r>
      <w:r w:rsidR="00530413">
        <w:t>exhibit</w:t>
      </w:r>
      <w:r w:rsidR="00942D3B">
        <w:t xml:space="preserve"> various axonal ramification patterns onto distributed domains of postsynaptic granule and mossy cells.  </w:t>
      </w:r>
    </w:p>
    <w:p w14:paraId="53506278" w14:textId="1F0BE995" w:rsidR="00942D3B" w:rsidRDefault="00555FF6" w:rsidP="00555FF6">
      <w:r>
        <w:tab/>
      </w:r>
      <w:r w:rsidR="00942D3B">
        <w:t xml:space="preserve">The DG is known for its sparse activity and for being one of few brain regions that exhibit adult neurogenesis </w:t>
      </w:r>
      <w:r w:rsidR="00942D3B">
        <w:fldChar w:fldCharType="begin" w:fldLock="1"/>
      </w:r>
      <w:r w:rsidR="00942D3B">
        <w:instrText>ADDIN CSL_CITATION {"citationItems":[{"id":"ITEM-1","itemData":{"DOI":"10.1002/hipo.450030209","ISSN":"1050-9631","author":[{"dropping-particle":"","family":"Jung","given":"M. W.","non-dropping-particle":"","parse-names":false,"suffix":""},{"dropping-particle":"","family":"McNaughton","given":"B. L.","non-dropping-particle":"","parse-names":false,"suffix":""}],"container-title":"Hippocampus","id":"ITEM-1","issue":"2","issued":{"date-parts":[["1993","4","1"]]},"page":"165-182","publisher":"Wiley-Blackwell","title":"Spatial selectivity of unit activity in the hippocampal granular layer","type":"article-journal","volume":"3"},"uris":["http://www.mendeley.com/documents/?uuid=53d743ec-6213-3cd0-bc2a-1eafbc3a4651"]},{"id":"ITEM-2","itemData":{"DOI":"10.1016/j.cell.2016.10.021","ISSN":"00928674","PMID":"27814520","abstract":"The dentate gyrus of the mammalian hippocampus continuously generates new neurons during adulthood. These adult-born neurons become functionally active and are thought to contribute to learning and memory, especially during their maturation phase, when they have extraordinary plasticity. In this Review, we discuss the molecular machinery involved in the generation of new neurons from a pool of adult neural stem cells and their integration into functional hippocampal circuits. We also summarize the potential functions of these newborn neurons in the adult brain, their contribution to behavior, and their relevance to disease.","author":[{"dropping-particle":"","family":"Gonçalves","given":"J. Tiago","non-dropping-particle":"","parse-names":false,"suffix":""},{"dropping-particle":"","family":"Schafer","given":"Simon T.","non-dropping-particle":"","parse-names":false,"suffix":""},{"dropping-particle":"","family":"Gage","given":"Fred H.","non-dropping-particle":"","parse-names":false,"suffix":""}],"container-title":"Cell","id":"ITEM-2","issue":"4","issued":{"date-parts":[["2016","11","3"]]},"page":"897-914","title":"Adult Neurogenesis in the Hippocampus: From Stem Cells to Behavior","type":"article-journal","volume":"167"},"uris":["http://www.mendeley.com/documents/?uuid=66920abb-08c5-30c3-90fa-c808ee0b54b4"]}],"mendeley":{"formattedCitation":"(Gonçalves et al., 2016; Jung and McNaughton, 1993)","plainTextFormattedCitation":"(Gonçalves et al., 2016; Jung and McNaughton, 1993)","previouslyFormattedCitation":"(Gonçalves et al., 2016; Jung and McNaughton, 1993)"},"properties":{"noteIndex":0},"schema":"https://github.com/citation-style-language/schema/raw/master/csl-citation.json"}</w:instrText>
      </w:r>
      <w:r w:rsidR="00942D3B">
        <w:fldChar w:fldCharType="separate"/>
      </w:r>
      <w:r w:rsidR="00942D3B" w:rsidRPr="0019659B">
        <w:rPr>
          <w:noProof/>
        </w:rPr>
        <w:t>(Gonçalves et al., 2016; Jung and McNaughton, 1993)</w:t>
      </w:r>
      <w:r w:rsidR="00942D3B">
        <w:fldChar w:fldCharType="end"/>
      </w:r>
      <w:r w:rsidR="00942D3B">
        <w:t xml:space="preserve">. These features are thought to synergistically support “pattern separation”, or the neural </w:t>
      </w:r>
      <w:proofErr w:type="spellStart"/>
      <w:r w:rsidR="00942D3B">
        <w:t>orthogonalization</w:t>
      </w:r>
      <w:proofErr w:type="spellEnd"/>
      <w:r w:rsidR="00942D3B">
        <w:t xml:space="preserve"> of similar events </w:t>
      </w:r>
      <w:r w:rsidR="00942D3B">
        <w:fldChar w:fldCharType="begin" w:fldLock="1"/>
      </w:r>
      <w:r w:rsidR="00942D3B">
        <w:instrText>ADDIN CSL_CITATION {"citationItems":[{"id":"ITEM-1","itemData":{"DOI":"10.1016/J.TINS.2011.06.006","ISSN":"0166-2236","abstract":"The ability to discriminate among similar experiences is a crucial feature of episodic memory. This ability has long been hypothesized to require the hippocampus, and computational models suggest that it is dependent on pattern separation. However, empirical data for the role of the hippocampus in pattern separation have not been available until recently. This review summarizes data from electrophysiological recordings, lesion studies, immediate-early gene imaging, transgenic mouse models, as well as human functional neuroimaging, that provide convergent evidence for the involvement of particular hippocampal subfields in this key process. We discuss the impact of aging and adult neurogenesis on pattern separation, and also highlight several challenges to linking across species and approaches, and suggest future directions for investigation.","author":[{"dropping-particle":"","family":"Yassa","given":"Michael A.","non-dropping-particle":"","parse-names":false,"suffix":""},{"dropping-particle":"","family":"Stark","given":"Craig E.L.","non-dropping-particle":"","parse-names":false,"suffix":""}],"container-title":"Trends in Neurosciences","id":"ITEM-1","issue":"10","issued":{"date-parts":[["2011","10","1"]]},"page":"515-525","publisher":"Elsevier Current Trends","title":"Pattern separation in the hippocampus","type":"article-journal","volume":"34"},"uris":["http://www.mendeley.com/documents/?uuid=43a5fef0-d429-314b-92a4-ca13c56765a5"]},{"id":"ITEM-2","itemData":{"DOI":"10.1126/science.1135801","ISSN":"0036-8075","PMID":"17303747","abstract":"Theoretical models have long pointed to the dentate gyrus as a possible source of neuronal pattern separation. In agreement with predictions from these models, we show that minimal changes in the shape of the environment in which rats are exploring can substantially alter correlated activity patterns among place-modulated granule cells in the dentate gyrus. When the environments are made more different, new cell populations are recruited in CA3 but not in the dentate gyrus. These results imply a dual mechanism for pattern separation in which signals from the entorhinal cortex can be decorrelated both by changes in coincidence patterns in the dentate gyrus and by recruitment of nonoverlapping cell assemblies in CA3.","author":[{"dropping-particle":"","family":"Leutgeb","given":"J. K.","non-dropping-particle":"","parse-names":false,"suffix":""},{"dropping-particle":"","family":"Leutgeb","given":"S.","non-dropping-particle":"","parse-names":false,"suffix":""},{"dropping-particle":"","family":"Moser","given":"M.-B.","non-dropping-particle":"","parse-names":false,"suffix":""},{"dropping-particle":"","family":"Moser","given":"E. I.","non-dropping-particle":"","parse-names":false,"suffix":""}],"container-title":"Science","id":"ITEM-2","issue":"5814","issued":{"date-parts":[["2007","2","16"]]},"page":"961-966","title":"Pattern Separation in the Dentate Gyrus and CA3 of the Hippocampus","type":"article-journal","volume":"315"},"uris":["http://www.mendeley.com/documents/?uuid=23d10d94-9723-3041-9e31-5e83cc34e315"]},{"id":"ITEM-3","itemData":{"DOI":"10.1016/J.NEURON.2013.11.017","ISSN":"0896-6273","abstract":"Theories of associative memory suggest that successful memory storage and recall depend on a balance between two complementary processes: pattern separation (to minimize interference) and pattern completion (to retrieve a memory when presented with partial or degraded input cues). Putative attractor circuitry in the hippocampal CA3 region is thought to be the final arbiter between these two processes. Here we present direct, quantitative evidence that CA3 produces an output pattern closer to the originally stored representation than its degraded input patterns from the dentate gyrus (DG). We simultaneously recorded activity from CA3 and DG of behaving rats when local and global reference frames were placed in conflict. CA3 showed a coherent population response to the conflict (pattern completion), even though its DG inputs were severely disrupted (pattern separation). The results thus confirm the hallmark predictions of a longstanding computational model of hippocampal memory processing.","author":[{"dropping-particle":"","family":"Neunuebel","given":"Joshua P.","non-dropping-particle":"","parse-names":false,"suffix":""},{"dropping-particle":"","family":"Knierim","given":"James J.","non-dropping-particle":"","parse-names":false,"suffix":""}],"container-title":"Neuron","id":"ITEM-3","issue":"2","issued":{"date-parts":[["2014","1","22"]]},"page":"416-427","publisher":"Cell Press","title":"CA3 Retrieves Coherent Representations from Degraded Input: Direct Evidence for CA3 Pattern Completion and Dentate Gyrus Pattern Separation","type":"article-journal","volume":"81"},"uris":["http://www.mendeley.com/documents/?uuid=4ca415e4-46b5-3c01-bb90-eb30531ca5cf"]}],"mendeley":{"formattedCitation":"(Leutgeb et al., 2007; Neunuebel and Knierim, 2014; Yassa and Stark, 2011)","plainTextFormattedCitation":"(Leutgeb et al., 2007; Neunuebel and Knierim, 2014; Yassa and Stark, 2011)","previouslyFormattedCitation":"(Leutgeb et al., 2007; Neunuebel and Knierim, 2014; Yassa and Stark, 2011)"},"properties":{"noteIndex":0},"schema":"https://github.com/citation-style-language/schema/raw/master/csl-citation.json"}</w:instrText>
      </w:r>
      <w:r w:rsidR="00942D3B">
        <w:fldChar w:fldCharType="separate"/>
      </w:r>
      <w:r w:rsidR="00942D3B" w:rsidRPr="00B612E9">
        <w:rPr>
          <w:noProof/>
        </w:rPr>
        <w:t>(Leutgeb et al., 2007; Neunuebel and Knierim, 2014; Yassa and Stark, 2011)</w:t>
      </w:r>
      <w:r w:rsidR="00942D3B">
        <w:fldChar w:fldCharType="end"/>
      </w:r>
      <w:r w:rsidR="00942D3B">
        <w:t xml:space="preserve">. Recently, two-photon imaging experiments in the DG found </w:t>
      </w:r>
      <w:r w:rsidR="005950CA">
        <w:t xml:space="preserve">some </w:t>
      </w:r>
      <w:r w:rsidR="00942D3B">
        <w:t xml:space="preserve">evidence for a pattern separation mechanism supported by mossy cells and adult-born granule cells </w:t>
      </w:r>
      <w:r w:rsidR="00942D3B">
        <w:fldChar w:fldCharType="begin" w:fldLock="1"/>
      </w:r>
      <w:r w:rsidR="00957891">
        <w:instrText>ADDIN CSL_CITATION {"citationItems":[{"id":"ITEM-1","itemData":{"DOI":"10.1016/j.neuron.2016.02.019","ISSN":"08966273","PMID":"26971949","abstract":"Adult-born granule cells (abGCs) have been implicated in cognition and mood; however, it remains unknown how these cells behave in vivo. Here, we have used two-photon calcium imaging to monitor the activity of young abGCs in awake behaving mice. We find that young adult-born neurons fire at a higher rate in vivo but paradoxically exhibit less spatial tuning than their mature counterparts. When presented with different contexts, mature granule cells underwent robust remapping of their spatial representations, and the few spatially tuned adult-born cells remapped to a similar degree. We next used optogenetic silencing to confirm the direct involvement of abGCs in context encoding and discrimination, consistent with their proposed role in pattern separation. These results provide the first in vivo characterization of abGCs and reveal their participation in the encoding of novel information.","author":[{"dropping-particle":"","family":"Danielson","given":"Nathan B.","non-dropping-particle":"","parse-names":false,"suffix":""},{"dropping-particle":"","family":"Kaifosh","given":"Patrick","non-dropping-particle":"","parse-names":false,"suffix":""},{"dropping-particle":"","family":"Zaremba","given":"Jeffrey D.","non-dropping-particle":"","parse-names":false,"suffix":""},{"dropping-particle":"","family":"Lovett-Barron","given":"Matthew","non-dropping-particle":"","parse-names":false,"suffix":""},{"dropping-particle":"","family":"Tsai","given":"Joseph","non-dropping-particle":"","parse-names":false,"suffix":""},{"dropping-particle":"","family":"Denny","given":"Christine A.","non-dropping-particle":"","parse-names":false,"suffix":""},{"dropping-particle":"","family":"Balough","given":"Elizabeth M.","non-dropping-particle":"","parse-names":false,"suffix":""},{"dropping-particle":"","family":"Goldberg","given":"Alexander R.","non-dropping-particle":"","parse-names":false,"suffix":""},{"dropping-particle":"","family":"Drew","given":"Liam J.","non-dropping-particle":"","parse-names":false,"suffix":""},{"dropping-particle":"","family":"Hen","given":"René","non-dropping-particle":"","parse-names":false,"suffix":""},{"dropping-particle":"","family":"Losonczy","given":"Attila","non-dropping-particle":"","parse-names":false,"suffix":""},{"dropping-particle":"","family":"Kheirbek","given":"Mazen A.","non-dropping-particle":"","parse-names":false,"suffix":""}],"container-title":"Neuron","id":"ITEM-1","issue":"1","issued":{"date-parts":[["2016","4","6"]]},"page":"101-112","title":"Distinct Contribution of Adult-Born Hippocampal Granule Cells to Context Encoding","type":"article-journal","volume":"90"},"uris":["http://www.mendeley.com/documents/?uuid=267c20fa-e253-3288-9f88-7b509f7c83fe"]},{"id":"ITEM-2","itemData":{"DOI":"10.1016/J.NEURON.2016.12.019","ISSN":"0896-6273","abstract":"Mossy cells in the hilus of the dentate gyrus constitute a major excitatory principal cell type in the mammalian hippocampus; however, it remains unknown how these cells behave in vivo. Here, we have used two-photon Ca2+ imaging to monitor the activity of mossy cells in awake, behaving mice. We find that mossy cells are significantly more active than dentate granule cells in vivo, exhibit spatial tuning during head-fixed spatial navigation, and undergo robust remapping of their spatial representations in response to contextual manipulation. Our results provide a functional characterization of mossy cells in the behaving animal and demonstrate their active participation in spatial coding and contextual representation.","author":[{"dropping-particle":"","family":"Danielson","given":"Nathan B.","non-dropping-particle":"","parse-names":false,"suffix":""},{"dropping-particle":"","family":"Turi","given":"Gergely F.","non-dropping-particle":"","parse-names":false,"suffix":""},{"dropping-particle":"","family":"Ladow","given":"Max","non-dropping-particle":"","parse-names":false,"suffix":""},{"dropping-particle":"","family":"Chavlis","given":"Spyridon","non-dropping-particle":"","parse-names":false,"suffix":""},{"dropping-particle":"","family":"Petrantonakis","given":"Panagiotis C.","non-dropping-particle":"","parse-names":false,"suffix":""},{"dropping-particle":"","family":"Poirazi","given":"Panayiota","non-dropping-particle":"","parse-names":false,"suffix":""},{"dropping-particle":"","family":"Losonczy","given":"Attila","non-dropping-particle":"","parse-names":false,"suffix":""}],"container-title":"Neuron","id":"ITEM-2","issue":"3","issued":{"date-parts":[["2017","2","8"]]},"page":"552-559.e4","publisher":"Cell Press","title":"In Vivo Imaging of Dentate Gyrus Mossy Cells in Behaving Mice","type":"article-journal","volume":"93"},"uris":["http://www.mendeley.com/documents/?uuid=a4f7593d-19d1-3358-ada0-e89d84543deb"]}],"mendeley":{"formattedCitation":"(Danielson et al., 2016a, 2017)","plainTextFormattedCitation":"(Danielson et al., 2016a, 2017)","previouslyFormattedCitation":"(Danielson et al., 2016a, 2017)"},"properties":{"noteIndex":0},"schema":"https://github.com/citation-style-language/schema/raw/master/csl-citation.json"}</w:instrText>
      </w:r>
      <w:r w:rsidR="00942D3B">
        <w:fldChar w:fldCharType="separate"/>
      </w:r>
      <w:r w:rsidR="00C22381" w:rsidRPr="00C22381">
        <w:rPr>
          <w:noProof/>
        </w:rPr>
        <w:t>(Danielson et al., 2016a, 2017)</w:t>
      </w:r>
      <w:r w:rsidR="00942D3B">
        <w:fldChar w:fldCharType="end"/>
      </w:r>
      <w:r w:rsidR="00942D3B">
        <w:t xml:space="preserve">. In a general sense, </w:t>
      </w:r>
      <w:r w:rsidR="000427A0">
        <w:t xml:space="preserve">sensory </w:t>
      </w:r>
      <w:r w:rsidR="00942D3B">
        <w:t xml:space="preserve">information from cortical inputs may be parsed by the DG into discrete </w:t>
      </w:r>
      <w:r w:rsidR="00DF55B8">
        <w:t>patterns</w:t>
      </w:r>
      <w:r w:rsidR="00942D3B">
        <w:t xml:space="preserve"> to then be funneled into CA3 for additional processing. </w:t>
      </w:r>
    </w:p>
    <w:p w14:paraId="4BB1956E" w14:textId="77777777" w:rsidR="00942D3B" w:rsidRDefault="00942D3B" w:rsidP="00942D3B">
      <w:pPr>
        <w:widowControl w:val="0"/>
        <w:autoSpaceDE w:val="0"/>
        <w:autoSpaceDN w:val="0"/>
        <w:adjustRightInd w:val="0"/>
      </w:pPr>
    </w:p>
    <w:p w14:paraId="4789FD32" w14:textId="3F80C8A8" w:rsidR="00AC35FD" w:rsidRDefault="00AC35FD" w:rsidP="00AC35FD">
      <w:pPr>
        <w:pStyle w:val="Heading3"/>
      </w:pPr>
      <w:bookmarkStart w:id="12" w:name="_Toc415341931"/>
      <w:r>
        <w:t>CA3</w:t>
      </w:r>
      <w:bookmarkEnd w:id="12"/>
    </w:p>
    <w:p w14:paraId="5AFA7D88" w14:textId="266A92A0" w:rsidR="00AC35FD" w:rsidRDefault="00555FF6" w:rsidP="00555FF6">
      <w:r>
        <w:tab/>
      </w:r>
      <w:r w:rsidR="00AC35FD">
        <w:t xml:space="preserve">From the DG, mossy fibers synapse onto pyramidal cells of CA3, though there is also a direct EC-CA3 projection </w:t>
      </w:r>
      <w:r w:rsidR="00AC35FD">
        <w:fldChar w:fldCharType="begin" w:fldLock="1"/>
      </w:r>
      <w:r w:rsidR="00AC35FD">
        <w:instrText>ADDIN CSL_CITATION {"citationItems":[{"id":"ITEM-1","itemData":{"DOI":"10.1038/nrn2614","ISSN":"1471-003X","abstract":"The connections within and between the hippocampus and the parahippocampal region form an intricate network. Here, Witter and colleagues present an interactive diagram of all known connections in these regions and discuss possible functional implications of some of the underexposed projections.","author":[{"dropping-particle":"","family":"Strien","given":"N. M.","non-dropping-particle":"van","parse-names":false,"suffix":""},{"dropping-particle":"","family":"Cappaert","given":"N. L. M.","non-dropping-particle":"","parse-names":false,"suffix":""},{"dropping-particle":"","family":"Witter","given":"M. P.","non-dropping-particle":"","parse-names":false,"suffix":""}],"container-title":"Nature Reviews Neuroscience","id":"ITEM-1","issue":"4","issued":{"date-parts":[["2009","4","1"]]},"page":"272-282","publisher":"Nature Publishing Group","title":"The anatomy of memory: an interactive overview of the parahippocampal–hippocampal network","type":"article-journal","volume":"10"},"uris":["http://www.mendeley.com/documents/?uuid=6698f0e8-f535-36d2-895e-dccfbff64dd4"]}],"mendeley":{"formattedCitation":"(van Strien et al., 2009)","plainTextFormattedCitation":"(van Strien et al., 2009)","previouslyFormattedCitation":"(van Strien et al., 2009)"},"properties":{"noteIndex":0},"schema":"https://github.com/citation-style-language/schema/raw/master/csl-citation.json"}</w:instrText>
      </w:r>
      <w:r w:rsidR="00AC35FD">
        <w:fldChar w:fldCharType="separate"/>
      </w:r>
      <w:r w:rsidR="00AC35FD" w:rsidRPr="0019659B">
        <w:rPr>
          <w:noProof/>
        </w:rPr>
        <w:t>(van Strien et al., 2009)</w:t>
      </w:r>
      <w:r w:rsidR="00AC35FD">
        <w:fldChar w:fldCharType="end"/>
      </w:r>
      <w:r w:rsidR="00AC35FD">
        <w:t xml:space="preserve"> as well as inhibitory synapses from local interneurons. DG-CA3 mossy fiber </w:t>
      </w:r>
      <w:proofErr w:type="spellStart"/>
      <w:r w:rsidR="00AC35FD">
        <w:t>boutons</w:t>
      </w:r>
      <w:proofErr w:type="spellEnd"/>
      <w:r w:rsidR="00AC35FD">
        <w:t xml:space="preserve"> are uncharacteristically large and </w:t>
      </w:r>
      <w:r w:rsidR="00AC35FD">
        <w:lastRenderedPageBreak/>
        <w:t xml:space="preserve">their contacts are known as “detonator synapses” for their ability to reliably discharge the postsynaptic cell in the absence of dendritic summation from other compartments </w:t>
      </w:r>
      <w:r w:rsidR="00AC35FD">
        <w:fldChar w:fldCharType="begin" w:fldLock="1"/>
      </w:r>
      <w:r w:rsidR="00AC35FD">
        <w:instrText>ADDIN CSL_CITATION {"citationItems":[{"id":"ITEM-1","itemData":{"DOI":"10.1038/nn887","ISSN":"1097-6256","abstract":"Single granule cells reliably discharge targets in the hippocampal CA3 network &lt;i&gt;in vivo&lt;/i&gt;","author":[{"dropping-particle":"","family":"Henze","given":"Darrell A.","non-dropping-particle":"","parse-names":false,"suffix":""},{"dropping-particle":"","family":"Wittner","given":"Lucia","non-dropping-particle":"","parse-names":false,"suffix":""},{"dropping-particle":"","family":"Buzsáki","given":"György","non-dropping-particle":"","parse-names":false,"suffix":""}],"container-title":"Nature Neuroscience","id":"ITEM-1","issue":"8","issued":{"date-parts":[["2002","8","15"]]},"page":"790-795","publisher":"Nature Publishing Group","title":"Single granule cells reliably discharge targets in the hippocampal CA3 network in vivo","type":"article-journal","volume":"5"},"uris":["http://www.mendeley.com/documents/?uuid=f94aa8be-19b3-3561-ac9c-7e835d93b24c"]}],"mendeley":{"formattedCitation":"(Henze et al., 2002)","plainTextFormattedCitation":"(Henze et al., 2002)","previouslyFormattedCitation":"(Henze et al., 2002)"},"properties":{"noteIndex":0},"schema":"https://github.com/citation-style-language/schema/raw/master/csl-citation.json"}</w:instrText>
      </w:r>
      <w:r w:rsidR="00AC35FD">
        <w:fldChar w:fldCharType="separate"/>
      </w:r>
      <w:r w:rsidR="00AC35FD" w:rsidRPr="00A66B20">
        <w:rPr>
          <w:noProof/>
        </w:rPr>
        <w:t>(Henze et al., 2002)</w:t>
      </w:r>
      <w:r w:rsidR="00AC35FD">
        <w:fldChar w:fldCharType="end"/>
      </w:r>
      <w:r w:rsidR="00AC35FD">
        <w:t xml:space="preserve">. Thus, mossy fibers inputs from DG into CA3 have been hypothesized to serve as an </w:t>
      </w:r>
      <w:r w:rsidR="00AC35FD" w:rsidRPr="000B7FEA">
        <w:rPr>
          <w:highlight w:val="yellow"/>
          <w:rPrChange w:id="13" w:author="Michael Hasselmo" w:date="2019-04-09T13:57:00Z">
            <w:rPr/>
          </w:rPrChange>
        </w:rPr>
        <w:t>unmitigated</w:t>
      </w:r>
      <w:r w:rsidR="00AC35FD">
        <w:t xml:space="preserve"> source of depolarization necessary for synaptic strengthening between DG and CA3 </w:t>
      </w:r>
      <w:r w:rsidR="00AC35FD">
        <w:fldChar w:fldCharType="begin" w:fldLock="1"/>
      </w:r>
      <w:r w:rsidR="00AC35FD">
        <w:instrText>ADDIN CSL_CITATION {"citationItems":[{"id":"ITEM-1","itemData":{"DOI":"10.1016/0166-2236(87)90011-7","ISSN":"0166-2236","abstract":"The hypothesis that the physical substrate of memory in the mammalian brain resides in alterations of synaptic efficacy has been proposed frequently in both neuroscience1–5 and cognitive science6–12, and has been widely investigated in behavioural, physiological and theoretical studies. Although this hypothesis remains unproven, considerable evidence suggests that a particular form of synaptic strengthening, induced by electrical stimulation of certain CNS fibre systems, may represent the activation of mechanisms that normally subserve associative memory. This phenomenon is known as long-term potentiation (LTP) or long-term enhancement (LTE)</w:instrText>
      </w:r>
      <w:r w:rsidR="00AC35FD">
        <w:rPr>
          <w:rFonts w:ascii="Monaco" w:hAnsi="Monaco" w:cs="Monaco"/>
        </w:rPr>
        <w:instrText>∗</w:instrText>
      </w:r>
      <w:r w:rsidR="00AC35FD">
        <w:instrText>. It has been most intensively investigated within the hippocampal formation, a brain structure that plays a crucial role in certain forms of associative memory. Physiological investigation has revealed that LTE exhibits most of the properties implicit in Hebb's original suggestion that associative memory results from a synaptic strengthening that is contingent upon the conjunction of activity in pre- and post-synaptic elements. In this article, we outline a simple neuronal model capable of superimposing multiple memory traces within the same matrix of connections, and consider the correspondence between such models and the properties of LTE in the context of the hippocampal circuitry in which it occurs. Certain predictions are derived from this framework concerning the behavioural consequences of experimental manipulation of LTE, and we conclude by describing experimental evidence that confirms these predictions and suggests that LTE is, in fact, fundamentally involved in memory.","author":[{"dropping-particle":"","family":"McNaughton","given":"B.L.","non-dropping-particle":"","parse-names":false,"suffix":""},{"dropping-particle":"","family":"Morris","given":"R.G.M.","non-dropping-particle":"","parse-names":false,"suffix":""}],"container-title":"Trends in Neurosciences","id":"ITEM-1","issue":"10","issued":{"date-parts":[["1987","1","1"]]},"page":"408-415","publisher":"Elsevier Current Trends","title":"Hippocampal synaptic enhancement and information storage within a distributed memory system","type":"article-journal","volume":"10"},"uris":["http://www.mendeley.com/documents/?uuid=a34a8ebc-ed8f-31d3-9d25-ff7aa57ff302"]}],"mendeley":{"formattedCitation":"(McNaughton and Morris, 1987)","plainTextFormattedCitation":"(McNaughton and Morris, 1987)","previouslyFormattedCitation":"(McNaughton and Morris, 1987)"},"properties":{"noteIndex":0},"schema":"https://github.com/citation-style-language/schema/raw/master/csl-citation.json"}</w:instrText>
      </w:r>
      <w:r w:rsidR="00AC35FD">
        <w:fldChar w:fldCharType="separate"/>
      </w:r>
      <w:r w:rsidR="00AC35FD" w:rsidRPr="000E453B">
        <w:rPr>
          <w:noProof/>
        </w:rPr>
        <w:t>(McNaughton and Morris, 1987)</w:t>
      </w:r>
      <w:r w:rsidR="00AC35FD">
        <w:fldChar w:fldCharType="end"/>
      </w:r>
      <w:r w:rsidR="00AC35FD">
        <w:t xml:space="preserve">. </w:t>
      </w:r>
    </w:p>
    <w:p w14:paraId="56AEA2F8" w14:textId="5B0C1CD7" w:rsidR="00AC35FD" w:rsidRPr="00632CB4" w:rsidRDefault="00555FF6" w:rsidP="00555FF6">
      <w:r>
        <w:tab/>
      </w:r>
      <w:r w:rsidR="00AC35FD">
        <w:t xml:space="preserve">CA3 itself is widely acknowledged to have bountiful excitatory </w:t>
      </w:r>
      <w:proofErr w:type="spellStart"/>
      <w:r w:rsidR="00AC35FD">
        <w:t>autoassociative</w:t>
      </w:r>
      <w:proofErr w:type="spellEnd"/>
      <w:r w:rsidR="00AC35FD">
        <w:t xml:space="preserve"> connections originating from both </w:t>
      </w:r>
      <w:proofErr w:type="spellStart"/>
      <w:r w:rsidR="00AC35FD">
        <w:t>ipsilateral</w:t>
      </w:r>
      <w:proofErr w:type="spellEnd"/>
      <w:r w:rsidR="00AC35FD">
        <w:t xml:space="preserve"> and contralateral CA3 (via the hippocampal commissure). This feature is believed to support episodic memory through an </w:t>
      </w:r>
      <w:proofErr w:type="spellStart"/>
      <w:r w:rsidR="00AC35FD">
        <w:t>autoassociative</w:t>
      </w:r>
      <w:proofErr w:type="spellEnd"/>
      <w:r w:rsidR="00AC35FD">
        <w:t xml:space="preserve"> network possibly involving neuronal sequences </w:t>
      </w:r>
      <w:r w:rsidR="00AC35FD">
        <w:fldChar w:fldCharType="begin" w:fldLock="1"/>
      </w:r>
      <w:r w:rsidR="00957891">
        <w:instrText>ADDIN CSL_CITATION {"citationItems":[{"id":"ITEM-1","itemData":{"DOI":"10.1002/(SICI)1098-1063(1996)6:6&lt;601::AID-HIPO5&gt;3.0.CO;2-J","ISSN":"1050-9631","author":[{"dropping-particle":"","family":"Rolls","given":"Edmund T.","non-dropping-particle":"","parse-names":false,"suffix":""}],"container-title":"Hippocampus","id":"ITEM-1","issue":"6","issued":{"date-parts":[["1996","1","1"]]},"page":"601-620","publisher":"Wiley-Blackwell","title":"A theory of hippocampal function in memory","type":"article-journal","volume":"6"},"uris":["http://www.mendeley.com/documents/?uuid=4a0527af-f9f0-3918-93fc-64dbf5fd388e"]},{"id":"ITEM-2","itemData":{"DOI":"10.1002/(SICI)1098-1063(1996)6:6&amp;lt;579::AID-HIPO3&amp;gt;3.0.CO;2-C","ISSN":"1050-9631","PMID":"9034847","abstract":"The model discussed in this paper is, by hypothesis, a minimal, biologically plausible model of hippocampal region CA3. Because cognitive mapping can be viewed as a sequence prediction problem, we qualify this model as a successful sequence predictor. Since the model solves problems which require the use of context, the model is also able to learn and use context. The model also solves configural learning problems of which, at least one, requires a hippocampus. Thus, by solving sequence problems, by solving configural learning problems, and by creating codes for context, this model provides a computational unification of hippocampal functions which are often viewed as disparate.","author":[{"dropping-particle":"","family":"Levy","given":"W B","non-dropping-particle":"","parse-names":false,"suffix":""}],"container-title":"Hippocampus","id":"ITEM-2","issue":"6","issued":{"date-parts":[["1996"]]},"page":"579-90","title":"A sequence predicting CA3 is a flexible associator that learns and uses context to solve hippocampal-like tasks.","type":"article-journal","volume":"6"},"uris":["http://www.mendeley.com/documents/?uuid=f25c28c7-b334-36ec-96de-173a5d7923fd"]},{"id":"ITEM-3","itemData":{"DOI":"10.1523/JNEUROSCI.0087-16.2016","ISSN":"0270-6474","PMID":"27413157","abstract":"UNLABELLED Studies on time cells in the hippocampus have so far focused on area CA1 in animals performing memory tasks. Some studies have suggested that temporal processing within the hippocampus may be exclusive to CA1 and CA2, but not CA3, and may occur only under strong demands for memory. Here we examined the temporal and spatial coding properties of CA3 and CA1 neurons in rats performing a maze task that demanded working memory and a control task with no explicit working memory demand. In the memory demanding task, CA3 cells exhibited robust temporal modulation similar to the pattern of time cell activity in CA1, and the same populations of cells also exhibited typical place coding patterns in the same task. Furthermore, the temporal and spatial coding patterns of CA1 and CA3 were equivalently robust when animals performed a simplified version of the task that made no demands on working memory. However, time and place coding did differ in that the resolution of temporal coding decreased over time within the delay interval, whereas the resolution of place coding was not systematically affected by distance along the track. These findings support the view that CA1 and CA3 both participate in encoding the temporal and spatial organization of ongoing experience. SIGNIFICANCE STATEMENT Hippocampal \"time cells\" that fire at specific moments in a temporally structured memory task have so far been observed only in area CA1, and some studies have suggested that temporal coding within the hippocampus is exclusive to CA1. Here we describe time cells also in CA3, and time cells in both areas are observed even without working memory demands, similar to place cells in these areas. However, unlike equivalent spatial coding along a path, temporal coding is nonlinear, with greater temporal resolution earlier than later in temporally structured experiences. These observations reveal both similarities and differences in temporal and spatial coding within the hippocampus of importance to understanding how these features of memory are represented in the hippocampus.","author":[{"dropping-particle":"","family":"Salz","given":"D. M.","non-dropping-particle":"","parse-names":false,"suffix":""},{"dropping-particle":"","family":"Tiganj","given":"Z.","non-dropping-particle":"","parse-names":false,"suffix":""},{"dropping-particle":"","family":"Khasnabish","given":"S.","non-dropping-particle":"","parse-names":false,"suffix":""},{"dropping-particle":"","family":"Kohley","given":"A.","non-dropping-particle":"","parse-names":false,"suffix":""},{"dropping-particle":"","family":"Sheehan","given":"D.","non-dropping-particle":"","parse-names":false,"suffix":""},{"dropping-particle":"","family":"Howard","given":"M. W.","non-dropping-particle":"","parse-names":false,"suffix":""},{"dropping-particle":"","family":"Eichenbaum","given":"Howard","non-dropping-particle":"","parse-names":false,"suffix":""}],"container-title":"Journal of Neuroscience","id":"ITEM-3","issue":"28","issued":{"date-parts":[["2016","7","13"]]},"page":"7476-7484","title":"Time Cells in Hippocampal Area CA3","type":"article-journal","volume":"36"},"uris":["http://www.mendeley.com/documents/?uuid=ceba3a7d-633d-37d9-af5a-9724c7459e6e"]}],"mendeley":{"formattedCitation":"(Levy, 1996; Rolls, 1996; Salz et al., 2016)","plainTextFormattedCitation":"(Levy, 1996; Rolls, 1996; Salz et al., 2016)","previouslyFormattedCitation":"(Levy, 1996; Rolls, 1996; Salz et al., 2016)"},"properties":{"noteIndex":0},"schema":"https://github.com/citation-style-language/schema/raw/master/csl-citation.json"}</w:instrText>
      </w:r>
      <w:r w:rsidR="00AC35FD">
        <w:fldChar w:fldCharType="separate"/>
      </w:r>
      <w:r w:rsidR="00AC35FD" w:rsidRPr="00576A26">
        <w:rPr>
          <w:noProof/>
        </w:rPr>
        <w:t>(Levy, 1996; Rolls, 1996; Salz et al., 2016)</w:t>
      </w:r>
      <w:r w:rsidR="00AC35FD">
        <w:fldChar w:fldCharType="end"/>
      </w:r>
      <w:r w:rsidR="00AC35FD">
        <w:t xml:space="preserve">. The theory suggests that the highly recurrent connectivity of CA3 is conducive for establishing a synaptic matrix that would enable retrieval of a detailed representation given minimal input. Thus, a small cue could trigger the recall of a larger memory, a process called </w:t>
      </w:r>
      <w:r w:rsidR="009169BB">
        <w:t>“</w:t>
      </w:r>
      <w:r w:rsidR="00AC35FD">
        <w:t>pattern completion</w:t>
      </w:r>
      <w:r w:rsidR="009169BB">
        <w:t>”</w:t>
      </w:r>
      <w:r w:rsidR="00AC35FD">
        <w:t xml:space="preserve"> </w:t>
      </w:r>
      <w:r w:rsidR="00AC35FD">
        <w:fldChar w:fldCharType="begin" w:fldLock="1"/>
      </w:r>
      <w:r w:rsidR="00AC35FD">
        <w:instrText>ADDIN CSL_CITATION {"citationItems":[{"id":"ITEM-1","itemData":{"DOI":"10.1002/hipo.450040319","ISSN":"1050-9631","PMID":"7842058","abstract":"The authors draw together the results of a series of detailed computational studies and show how they are contributing to the development of a theory of hippocampal function. A new part of the theory introduced here is a quantitative analysis of how backprojections from the hippocampus to the neocortex could lead to the recall of recent memories. The theory is then compared with other theories of hippocampal function. First, what is computed by the hippocampus is considered. The hypothesis the authors advocate, on the basis of the effects of damage to the hippocampus and neuronal activity recorded in it, is that it is involved in the formation of new memories by acting as an intermediate-term buffer store for information about episodes, particularly for spatial, but probably also for some nonspatial, information. The authors analyze how the hippocampus could perform this function, by producing a computational theory of how it operates, based on neuroanatomical and neurophysiological information about the different neuronal systems contained within the hippocampus. Key hypotheses are that the CA3 pyramidal cells operate as a single autoassociation network to store new episodic information as it arrives via a number of specialized preprocessing stages from many association areas of the cerebral cortex, and that the dentate granule cell/mossy fiber system is important, particularly during learning, to help to produce a new pattern of firing in the CA3 cells for each episode. The computational analysis shows how many memories could be stored in the hippocampus and how quickly the CA3 autoassociation system would operate during recall. The analysis is then extended to show how the CA3 system could be used to recall a whole episodic memory when only a fragment of it is presented. It is shown how this recall could operate using modified synapses in backprojection pathways from the hippocampus to the cerebral neocortex, resulting in reinstatement of neuronal activity in association areas of the cerebral neocortex similar to that present during the original episode. The recalled information in the cerebral neocortex could then be used by the neocortex in the formation of long-term memories.","author":[{"dropping-particle":"","family":"Treves","given":"Alessandro","non-dropping-particle":"","parse-names":false,"suffix":""},{"dropping-particle":"","family":"Rolls","given":"Edmund T.","non-dropping-particle":"","parse-names":false,"suffix":""}],"container-title":"Hippocampus","id":"ITEM-1","issue":"3","issued":{"date-parts":[["1994","6"]]},"page":"374-391","title":"Computational analysis of the role of the hippocampus in memory","type":"article-journal","volume":"4"},"uris":["http://www.mendeley.com/documents/?uuid=d63d8333-f94a-37ef-9e51-71a48edc6848"]},{"id":"ITEM-2","itemData":{"DOI":"10.1002/(SICI)1098-1063(1996)6:6&lt;601::AID-HIPO5&gt;3.0.CO;2-J","ISSN":"1050-9631","author":[{"dropping-particle":"","family":"Rolls","given":"Edmund T.","non-dropping-particle":"","parse-names":false,"suffix":""}],"container-title":"Hippocampus","id":"ITEM-2","issue":"6","issued":{"date-parts":[["1996","1","1"]]},"page":"601-620","publisher":"Wiley-Blackwell","title":"A theory of hippocampal function in memory","type":"article-journal","volume":"6"},"uris":["http://www.mendeley.com/documents/?uuid=4a0527af-f9f0-3918-93fc-64dbf5fd388e"]}],"mendeley":{"formattedCitation":"(Rolls, 1996; Treves and Rolls, 1994)","plainTextFormattedCitation":"(Rolls, 1996; Treves and Rolls, 1994)","previouslyFormattedCitation":"(Rolls, 1996; Treves and Rolls, 1994)"},"properties":{"noteIndex":0},"schema":"https://github.com/citation-style-language/schema/raw/master/csl-citation.json"}</w:instrText>
      </w:r>
      <w:r w:rsidR="00AC35FD">
        <w:fldChar w:fldCharType="separate"/>
      </w:r>
      <w:r w:rsidR="00AC35FD" w:rsidRPr="00AE1FD0">
        <w:rPr>
          <w:noProof/>
        </w:rPr>
        <w:t>(Rolls, 1996; Treves and Rolls, 1994)</w:t>
      </w:r>
      <w:r w:rsidR="00AC35FD">
        <w:fldChar w:fldCharType="end"/>
      </w:r>
      <w:r w:rsidR="00AC35FD">
        <w:t xml:space="preserve">. It </w:t>
      </w:r>
      <w:r w:rsidR="009169BB">
        <w:t>was</w:t>
      </w:r>
      <w:r w:rsidR="00AC35FD">
        <w:t xml:space="preserve"> recently discovered that CA3-CA3 synapses have</w:t>
      </w:r>
      <w:r w:rsidR="005950CA">
        <w:t xml:space="preserve"> an</w:t>
      </w:r>
      <w:r w:rsidR="00AC35FD">
        <w:t xml:space="preserve"> unusually large </w:t>
      </w:r>
      <w:r w:rsidR="005950CA">
        <w:t>temporal window for plasticity</w:t>
      </w:r>
      <w:r w:rsidR="00AC35FD">
        <w:t xml:space="preserve"> which may support a specialized role of this circuit for associative recall </w:t>
      </w:r>
      <w:r w:rsidR="00AC35FD">
        <w:fldChar w:fldCharType="begin" w:fldLock="1"/>
      </w:r>
      <w:r w:rsidR="00AC35FD">
        <w:instrText xml:space="preserve">ADDIN CSL_CITATION {"citationItems":[{"id":"ITEM-1","itemData":{"DOI":"10.1038/ncomms11552","ISSN":"2041-1723","PMID":"27174042","abstract":"CA3-CA3 recurrent excitatory synapses are thought to play a key role in memory storage and pattern completion. Whether the plasticity properties of these synapses are consistent with their proposed network functions remains unclear. Here, we examine the properties of spike timing-dependent plasticity (STDP) at CA3-CA3 synapses. Low-frequency pairing of excitatory postsynaptic potentials (EPSPs) and action potentials (APs) induces long-term potentiation (LTP), independent of temporal order. The STDP curve is symmetric and broad (half-width </w:instrText>
      </w:r>
      <w:r w:rsidR="00AC35FD">
        <w:rPr>
          <w:rFonts w:ascii="Monaco" w:hAnsi="Monaco" w:cs="Monaco"/>
        </w:rPr>
        <w:instrText>∼</w:instrText>
      </w:r>
      <w:r w:rsidR="00AC35FD">
        <w:instrText>150 ms). Consistent with these STDP induction properties, AP-EPSP sequences lead to supralinear summation of spine [Ca(2+)] transients. Furthermore, afterdepolarizations (ADPs) following APs efficiently propagate into dendrites of CA3 pyramidal neurons, and EPSPs summate with dendritic ADPs. In autoassociative network models, storage and recall are more robust with symmetric than with asymmetric STDP rules. Thus, a specialized STDP induction rule allows reliable storage and recall of information in the hippocampal CA3 network.","author":[{"dropping-particle":"","family":"Mishra","given":"Rajiv K.","non-dropping-particle":"","parse-names":false,"suffix":""},{"dropping-particle":"","family":"Kim","given":"Sooyun","non-dropping-particle":"","parse-names":false,"suffix":""},{"dropping-particle":"","family":"Guzman","given":"Segundo J.","non-dropping-particle":"","parse-names":false,"suffix":""},{"dropping-particle":"","family":"Jonas","given":"Peter","non-dropping-particle":"","parse-names":false,"suffix":""}],"container-title":"Nature Communications","id":"ITEM-1","issued":{"date-parts":[["2016","5","13"]]},"page":"11552","title":"Symmetric spike timing-dependent plasticity at CA3–CA3 synapses optimizes storage and recall in autoassociative networks","type":"article-journal","volume":"7"},"uris":["http://www.mendeley.com/documents/?uuid=abb62bd8-740e-308b-97c9-666cc608460e"]}],"mendeley":{"formattedCitation":"(Mishra et al., 2016)","plainTextFormattedCitation":"(Mishra et al., 2016)","previouslyFormattedCitation":"(Mishra et al., 2016)"},"properties":{"noteIndex":0},"schema":"https://github.com/citation-style-language/schema/raw/master/csl-citation.json"}</w:instrText>
      </w:r>
      <w:r w:rsidR="00AC35FD">
        <w:fldChar w:fldCharType="separate"/>
      </w:r>
      <w:r w:rsidR="00AC35FD" w:rsidRPr="00B612E9">
        <w:rPr>
          <w:noProof/>
        </w:rPr>
        <w:t>(Mishra et al., 2016)</w:t>
      </w:r>
      <w:r w:rsidR="00AC35FD">
        <w:fldChar w:fldCharType="end"/>
      </w:r>
      <w:r w:rsidR="00AC35FD">
        <w:t xml:space="preserve">. </w:t>
      </w:r>
      <w:proofErr w:type="spellStart"/>
      <w:r w:rsidR="00AC35FD">
        <w:t>Knierim</w:t>
      </w:r>
      <w:proofErr w:type="spellEnd"/>
      <w:r w:rsidR="00AC35FD">
        <w:t xml:space="preserve"> and colleagues have shown that pattern completion occurs in CA3 </w:t>
      </w:r>
      <w:r w:rsidR="00AC35FD">
        <w:fldChar w:fldCharType="begin" w:fldLock="1"/>
      </w:r>
      <w:r w:rsidR="00CA4939">
        <w:instrText>ADDIN CSL_CITATION {"citationItems":[{"id":"ITEM-1","itemData":{"DOI":"10.1016/J.NEURON.2013.11.017","ISSN":"0896-6273","abstract":"Theories of associative memory suggest that successful memory storage and recall depend on a balance between two complementary processes: pattern separation (to minimize interference) and pattern completion (to retrieve a memory when presented with partial or degraded input cues). Putative attractor circuitry in the hippocampal CA3 region is thought to be the final arbiter between these two processes. Here we present direct, quantitative evidence that CA3 produces an output pattern closer to the originally stored representation than its degraded input patterns from the dentate gyrus (DG). We simultaneously recorded activity from CA3 and DG of behaving rats when local and global reference frames were placed in conflict. CA3 showed a coherent population response to the conflict (pattern completion), even though its DG inputs were severely disrupted (pattern separation). The results thus confirm the hallmark predictions of a longstanding computational model of hippocampal memory processing.","author":[{"dropping-particle":"","family":"Neunuebel","given":"Joshua P.","non-dropping-particle":"","parse-names":false,"suffix":""},{"dropping-particle":"","family":"Knierim","given":"James J.","non-dropping-particle":"","parse-names":false,"suffix":""}],"container-title":"Neuron","id":"ITEM-1","issue":"2","issued":{"date-parts":[["2014","1","22"]]},"page":"416-427","publisher":"Cell Press","title":"CA3 Retrieves Coherent Representations from Degraded Input: Direct Evidence for CA3 Pattern Completion and Dentate Gyrus Pattern Separation","type":"article-journal","volume":"81"},"uris":["http://www.mendeley.com/documents/?uuid=4ca415e4-46b5-3c01-bb90-eb30531ca5cf"]},{"id":"ITEM-2","itemData":{"DOI":"10.1038/nature02739","ISBN":"1476-4687 (Electronic) 0028-0836 (Linking)","ISSN":"0028-0836","PMID":"15229614","abstract":"The hippocampus, a critical brain structure for navigation, context-dependent learning and episodic memory, is composed of anatomically heterogeneous subregions. These regions differ in their anatomical inputs as well as in their internal circuitry. A major feature of the CA3 region is its recurrent collateral circuitry, by which the CA3 pyramidal cells make excitatory synaptic contacts on each other. In contrast, pyramidal cells in the CA1 region are not extensively interconnected. Although these differences have inspired numerous theoretical models of differential processing capacities of these two regions, there have been few reports of robust differences in the firing properties of CA1 and CA3 neurons in behaving animals. The most extensively studied of these properties is the spatially selective firing of hippocampal 'place cells'. Here we report that in a dynamically changing environment, in which familiar landmarks on the behavioural track and along the wall are rotated relative to each other, the population representation of the environment is more coherent between the original and cue-altered environments in CA3 than in CA1. These results demonstrate a functional heterogeneity between the place cells of CA3 and CA1 at the level of neural population representations.","author":[{"dropping-particle":"","family":"Lee","given":"Inah","non-dropping-particle":"","parse-names":false,"suffix":""},{"dropping-particle":"","family":"Yoganarasimha","given":"D.","non-dropping-particle":"","parse-names":false,"suffix":""},{"dropping-particle":"","family":"Rao","given":"Geeta","non-dropping-particle":"","parse-names":false,"suffix":""},{"dropping-particle":"","family":"Knierim","given":"James J.","non-dropping-particle":"","parse-names":false,"suffix":""}],"container-title":"Nature","id":"ITEM-2","issue":"6998","issued":{"date-parts":[["2004","7","22"]]},"page":"456-459","publisher":"Nature Publishing Group","title":"Comparison of population coherence of place cells in hippocampal subfields CA1 and CA3","type":"article-journal","volume":"430"},"uris":["http://www.mendeley.com/documents/?uuid=ad67098f-bea5-4924-b4fb-b1ba9a45b453"]}],"mendeley":{"formattedCitation":"(Lee et al., 2004; Neunuebel and Knierim, 2014)","plainTextFormattedCitation":"(Lee et al., 2004; Neunuebel and Knierim, 2014)","previouslyFormattedCitation":"(Lee et al., 2004; Neunuebel and Knierim, 2014)"},"properties":{"noteIndex":0},"schema":"https://github.com/citation-style-language/schema/raw/master/csl-citation.json"}</w:instrText>
      </w:r>
      <w:r w:rsidR="00AC35FD">
        <w:fldChar w:fldCharType="separate"/>
      </w:r>
      <w:r w:rsidR="00AC35FD" w:rsidRPr="00470891">
        <w:rPr>
          <w:noProof/>
        </w:rPr>
        <w:t>(Lee et al., 2004; Neunuebel and Knierim, 2014)</w:t>
      </w:r>
      <w:r w:rsidR="00AC35FD">
        <w:fldChar w:fldCharType="end"/>
      </w:r>
      <w:r w:rsidR="00AC35FD">
        <w:t xml:space="preserve">, though more recent work from their lab suggests that this process is topologically heterogeneous along the transverse axis </w:t>
      </w:r>
      <w:r w:rsidR="00AC35FD">
        <w:fldChar w:fldCharType="begin" w:fldLock="1"/>
      </w:r>
      <w:r w:rsidR="00AC35FD">
        <w:instrText>ADDIN CSL_CITATION {"citationItems":[{"id":"ITEM-1","itemData":{"DOI":"10.1016/J.NEURON.2015.07.012","ISSN":"0896-6273","abstract":"Classical theories of associative memory model CA3 as a homogeneous attractor network because of its strong recurrent circuitry. However, anatomical gradients suggest a functional diversity along the CA3 transverse axis. We examined the neural population coherence along this axis, when the local and global spatial reference frames were put in conflict with each other. Proximal CA3 (near the dentate gyrus), where the recurrent collaterals are the weakest, showed degraded representations, similar to the pattern separation shown by the dentate gyrus. Distal CA3 (near CA2), where the recurrent collaterals are the strongest, maintained coherent representations in the conflict situation, resembling the classic attractor network system. CA2 also maintained coherent representations. This dissociation between proximal and distal CA3 provides strong evidence that the recurrent collateral system underlies the associative network functions of CA3, with a separate role of proximal CA3 in pattern separation.","author":[{"dropping-particle":"","family":"Lee","given":"Heekyung","non-dropping-particle":"","parse-names":false,"suffix":""},{"dropping-particle":"","family":"Wang","given":"Cheng","non-dropping-particle":"","parse-names":false,"suffix":""},{"dropping-particle":"","family":"Deshmukh","given":"Sachin S.","non-dropping-particle":"","parse-names":false,"suffix":""},{"dropping-particle":"","family":"Knierim","given":"James J.","non-dropping-particle":"","parse-names":false,"suffix":""}],"container-title":"Neuron","id":"ITEM-1","issue":"5","issued":{"date-parts":[["2015","9","2"]]},"page":"1093-1105","publisher":"Cell Press","title":"Neural Population Evidence of Functional Heterogeneity along the CA3 Transverse Axis: Pattern Completion versus Pattern Separation","type":"article-journal","volume":"87"},"uris":["http://www.mendeley.com/documents/?uuid=63c2ba05-c658-32be-b70b-428987a5ea63"]}],"mendeley":{"formattedCitation":"(Lee et al., 2015)","plainTextFormattedCitation":"(Lee et al., 2015)","previouslyFormattedCitation":"(Lee et al., 2015)"},"properties":{"noteIndex":0},"schema":"https://github.com/citation-style-language/schema/raw/master/csl-citation.json"}</w:instrText>
      </w:r>
      <w:r w:rsidR="00AC35FD">
        <w:fldChar w:fldCharType="separate"/>
      </w:r>
      <w:r w:rsidR="00AC35FD" w:rsidRPr="00BC6344">
        <w:rPr>
          <w:noProof/>
        </w:rPr>
        <w:t>(Lee et al., 2015)</w:t>
      </w:r>
      <w:r w:rsidR="00AC35FD">
        <w:fldChar w:fldCharType="end"/>
      </w:r>
      <w:r w:rsidR="00AC35FD">
        <w:t xml:space="preserve">. Early modeling theories proposed that pattern completion could be mechanistically realized via cell sequences </w:t>
      </w:r>
      <w:r w:rsidR="00AC35FD">
        <w:fldChar w:fldCharType="begin" w:fldLock="1"/>
      </w:r>
      <w:r w:rsidR="00957891">
        <w:instrText>ADDIN CSL_CITATION {"citationItems":[{"id":"ITEM-1","itemData":{"DOI":"10.1002/(SICI)1098-1063(1996)6:6&amp;lt;579::AID-HIPO3&amp;gt;3.0.CO;2-C","ISSN":"1050-9631","PMID":"9034847","abstract":"The model discussed in this paper is, by hypothesis, a minimal, biologically plausible model of hippocampal region CA3. Because cognitive mapping can be viewed as a sequence prediction problem, we qualify this model as a successful sequence predictor. Since the model solves problems which require the use of context, the model is also able to learn and use context. The model also solves configural learning problems of which, at least one, requires a hippocampus. Thus, by solving sequence problems, by solving configural learning problems, and by creating codes for context, this model provides a computational unification of hippocampal functions which are often viewed as disparate.","author":[{"dropping-particle":"","family":"Levy","given":"W B","non-dropping-particle":"","parse-names":false,"suffix":""}],"container-title":"Hippocampus","id":"ITEM-1","issue":"6","issued":{"date-parts":[["1996"]]},"page":"579-90","title":"A sequence predicting CA3 is a flexible associator that learns and uses context to solve hippocampal-like tasks.","type":"article-journal","volume":"6"},"uris":["http://www.mendeley.com/documents/?uuid=f25c28c7-b334-36ec-96de-173a5d7923fd"]},{"id":"ITEM-2","itemData":{"ISSN":"0166-2236","PMID":"9720595","abstract":"The hippocampus has long been thought to be an important cortical region for associative learning and memory. After several decades of experimental and theoretical studies, a picture is emerging slowly of the generic types of learning tasks that this neural structure might be essential for solving. Recently, there have been attempts to unify electrophysiological and behavioral observations from rodents performing spatial learning tasks with data from primates performing various tests of conditional and discrimination learning. Most of these theoretical frameworks have rested primarily on behavioral observations. Complementing these perspectives,we ask the question: given certain physiological constraints at the neuronal and cortical level, what class of learning problems is the hippocampus, in particular, most suited to solve? From a computational point of view, we argue that this structure is involved most critically in learning and memory tasks in which discontiguous items must be associated, in terms of their temporal or spatial positioning, or both.","author":[{"dropping-particle":"V","family":"Wallenstein","given":"G","non-dropping-particle":"","parse-names":false,"suffix":""},{"dropping-particle":"","family":"Eichenbaum","given":"Howard","non-dropping-particle":"","parse-names":false,"suffix":""},{"dropping-particle":"","family":"Hasselmo","given":"M E","non-dropping-particle":"","parse-names":false,"suffix":""}],"container-title":"Trends in neurosciences","id":"ITEM-2","issue":"8","issued":{"date-parts":[["1998","8"]]},"page":"317-23","title":"The hippocampus as an associator of discontiguous events.","type":"article-journal","volume":"21"},"uris":["http://www.mendeley.com/documents/?uuid=5af0db6a-5d6c-32eb-96cd-ae0685faddde"]}],"mendeley":{"formattedCitation":"(Levy, 1996; Wallenstein et al., 1998)","plainTextFormattedCitation":"(Levy, 1996; Wallenstein et al., 1998)","previouslyFormattedCitation":"(Levy, 1996; Wallenstein et al., 1998)"},"properties":{"noteIndex":0},"schema":"https://github.com/citation-style-language/schema/raw/master/csl-citation.json"}</w:instrText>
      </w:r>
      <w:r w:rsidR="00AC35FD">
        <w:fldChar w:fldCharType="separate"/>
      </w:r>
      <w:r w:rsidR="00AC35FD" w:rsidRPr="00BC6344">
        <w:rPr>
          <w:noProof/>
        </w:rPr>
        <w:t>(Levy, 1996; Wallenstein et al., 1998)</w:t>
      </w:r>
      <w:r w:rsidR="00AC35FD">
        <w:fldChar w:fldCharType="end"/>
      </w:r>
      <w:r w:rsidR="00AC35FD">
        <w:t xml:space="preserve">. Indeed, a recent tour de force </w:t>
      </w:r>
      <w:r w:rsidR="00AC35FD">
        <w:rPr>
          <w:i/>
        </w:rPr>
        <w:t>in vitro</w:t>
      </w:r>
      <w:r w:rsidR="00AC35FD">
        <w:t xml:space="preserve"> recording study showed that CA3 </w:t>
      </w:r>
      <w:r w:rsidR="009169BB">
        <w:t>displayed</w:t>
      </w:r>
      <w:r w:rsidR="00AC35FD">
        <w:t xml:space="preserve"> connectivity motifs that supported its role as a network of </w:t>
      </w:r>
      <w:r w:rsidR="00AC35FD">
        <w:lastRenderedPageBreak/>
        <w:t xml:space="preserve">sequentially activated cells that could enable pattern completion </w:t>
      </w:r>
      <w:r w:rsidR="00AC35FD">
        <w:fldChar w:fldCharType="begin" w:fldLock="1"/>
      </w:r>
      <w:r w:rsidR="00AC35FD">
        <w:instrText>ADDIN CSL_CITATION {"citationItems":[{"id":"ITEM-1","itemData":{"DOI":"10.1126/science.aaf1836","ISSN":"1095-9203","PMID":"27609885","abstract":"The hippocampal CA3 region plays a key role in learning and memory. Recurrent CA3-CA3 synapses are thought to be the subcellular substrate of pattern completion. However, the synaptic mechanisms of this network computation remain enigmatic. To investigate these mechanisms, we combined functional connectivity analysis with network modeling. Simultaneous recording from up to eight CA3 pyramidal neurons revealed that connectivity was sparse, spatially uniform, and highly enriched in disynaptic motifs (reciprocal, convergence, divergence, and chain motifs). Unitary connections were composed of one or two synaptic contacts, suggesting efficient use of postsynaptic space. Real-size modeling indicated that CA3 networks with sparse connectivity, disynaptic motifs, and single-contact connections robustly generated pattern completion. Thus, macro- and microconnectivity contribute to efficient memory storage and retrieval in hippocampal networks.","author":[{"dropping-particle":"","family":"Guzman","given":"Segundo Jose","non-dropping-particle":"","parse-names":false,"suffix":""},{"dropping-particle":"","family":"Schlögl","given":"Alois","non-dropping-particle":"","parse-names":false,"suffix":""},{"dropping-particle":"","family":"Frotscher","given":"Michael","non-dropping-particle":"","parse-names":false,"suffix":""},{"dropping-particle":"","family":"Jonas","given":"Peter","non-dropping-particle":"","parse-names":false,"suffix":""}],"container-title":"Science (New York, N.Y.)","id":"ITEM-1","issue":"6304","issued":{"date-parts":[["2016","9","9"]]},"page":"1117-23","publisher":"American Association for the Advancement of Science","title":"Synaptic mechanisms of pattern completion in the hippocampal CA3 network.","type":"article-journal","volume":"353"},"uris":["http://www.mendeley.com/documents/?uuid=727048e2-236b-4931-8039-eade7c314c24"]}],"mendeley":{"formattedCitation":"(Guzman et al., 2016)","plainTextFormattedCitation":"(Guzman et al., 2016)","previouslyFormattedCitation":"(Guzman et al., 2016)"},"properties":{"noteIndex":0},"schema":"https://github.com/citation-style-language/schema/raw/master/csl-citation.json"}</w:instrText>
      </w:r>
      <w:r w:rsidR="00AC35FD">
        <w:fldChar w:fldCharType="separate"/>
      </w:r>
      <w:r w:rsidR="00AC35FD" w:rsidRPr="00632CB4">
        <w:rPr>
          <w:noProof/>
        </w:rPr>
        <w:t>(Guzman et al., 2016)</w:t>
      </w:r>
      <w:r w:rsidR="00AC35FD">
        <w:fldChar w:fldCharType="end"/>
      </w:r>
      <w:r w:rsidR="00AC35FD">
        <w:t>. Furthermore, work from our laboratory confirmed</w:t>
      </w:r>
      <w:r w:rsidR="003D27BC">
        <w:t xml:space="preserve"> the presence of</w:t>
      </w:r>
      <w:r w:rsidR="00AC35FD">
        <w:t xml:space="preserve"> cell sequences in CA3 </w:t>
      </w:r>
      <w:r w:rsidR="00AC35FD">
        <w:fldChar w:fldCharType="begin" w:fldLock="1"/>
      </w:r>
      <w:r w:rsidR="00957891">
        <w:instrText>ADDIN CSL_CITATION {"citationItems":[{"id":"ITEM-1","itemData":{"DOI":"10.1523/JNEUROSCI.0087-16.2016","ISSN":"0270-6474","PMID":"27413157","abstract":"UNLABELLED Studies on time cells in the hippocampus have so far focused on area CA1 in animals performing memory tasks. Some studies have suggested that temporal processing within the hippocampus may be exclusive to CA1 and CA2, but not CA3, and may occur only under strong demands for memory. Here we examined the temporal and spatial coding properties of CA3 and CA1 neurons in rats performing a maze task that demanded working memory and a control task with no explicit working memory demand. In the memory demanding task, CA3 cells exhibited robust temporal modulation similar to the pattern of time cell activity in CA1, and the same populations of cells also exhibited typical place coding patterns in the same task. Furthermore, the temporal and spatial coding patterns of CA1 and CA3 were equivalently robust when animals performed a simplified version of the task that made no demands on working memory. However, time and place coding did differ in that the resolution of temporal coding decreased over time within the delay interval, whereas the resolution of place coding was not systematically affected by distance along the track. These findings support the view that CA1 and CA3 both participate in encoding the temporal and spatial organization of ongoing experience. SIGNIFICANCE STATEMENT Hippocampal \"time cells\" that fire at specific moments in a temporally structured memory task have so far been observed only in area CA1, and some studies have suggested that temporal coding within the hippocampus is exclusive to CA1. Here we describe time cells also in CA3, and time cells in both areas are observed even without working memory demands, similar to place cells in these areas. However, unlike equivalent spatial coding along a path, temporal coding is nonlinear, with greater temporal resolution earlier than later in temporally structured experiences. These observations reveal both similarities and differences in temporal and spatial coding within the hippocampus of importance to understanding how these features of memory are represented in the hippocampus.","author":[{"dropping-particle":"","family":"Salz","given":"D. M.","non-dropping-particle":"","parse-names":false,"suffix":""},{"dropping-particle":"","family":"Tiganj","given":"Z.","non-dropping-particle":"","parse-names":false,"suffix":""},{"dropping-particle":"","family":"Khasnabish","given":"S.","non-dropping-particle":"","parse-names":false,"suffix":""},{"dropping-particle":"","family":"Kohley","given":"A.","non-dropping-particle":"","parse-names":false,"suffix":""},{"dropping-particle":"","family":"Sheehan","given":"D.","non-dropping-particle":"","parse-names":false,"suffix":""},{"dropping-particle":"","family":"Howard","given":"M. W.","non-dropping-particle":"","parse-names":false,"suffix":""},{"dropping-particle":"","family":"Eichenbaum","given":"Howard","non-dropping-particle":"","parse-names":false,"suffix":""}],"container-title":"Journal of Neuroscience","id":"ITEM-1","issue":"28","issued":{"date-parts":[["2016","7","13"]]},"page":"7476-7484","title":"Time Cells in Hippocampal Area CA3","type":"article-journal","volume":"36"},"uris":["http://www.mendeley.com/documents/?uuid=ceba3a7d-633d-37d9-af5a-9724c7459e6e"]}],"mendeley":{"formattedCitation":"(Salz et al., 2016)","plainTextFormattedCitation":"(Salz et al., 2016)","previouslyFormattedCitation":"(Salz et al., 2016)"},"properties":{"noteIndex":0},"schema":"https://github.com/citation-style-language/schema/raw/master/csl-citation.json"}</w:instrText>
      </w:r>
      <w:r w:rsidR="00AC35FD">
        <w:fldChar w:fldCharType="separate"/>
      </w:r>
      <w:r w:rsidR="00AC35FD" w:rsidRPr="003E7BC3">
        <w:rPr>
          <w:noProof/>
        </w:rPr>
        <w:t>(Salz et al., 2016)</w:t>
      </w:r>
      <w:r w:rsidR="00AC35FD">
        <w:fldChar w:fldCharType="end"/>
      </w:r>
      <w:r w:rsidR="00AC35FD">
        <w:t xml:space="preserve">. </w:t>
      </w:r>
    </w:p>
    <w:p w14:paraId="04AEF8C3" w14:textId="51144085" w:rsidR="00AC35FD" w:rsidRDefault="00555FF6" w:rsidP="00555FF6">
      <w:r>
        <w:tab/>
      </w:r>
      <w:r w:rsidR="00AC35FD">
        <w:t xml:space="preserve">In addition to its recurrent outputs, CA3 also sends projections to CA2 and CA1. The </w:t>
      </w:r>
      <w:r w:rsidR="008C67A3">
        <w:t xml:space="preserve">function of the </w:t>
      </w:r>
      <w:r w:rsidR="00AC35FD">
        <w:t xml:space="preserve">CA3-CA2 </w:t>
      </w:r>
      <w:r w:rsidR="008C67A3">
        <w:t>projection</w:t>
      </w:r>
      <w:r w:rsidR="00AC35FD">
        <w:t xml:space="preserve"> </w:t>
      </w:r>
      <w:r w:rsidR="008C67A3">
        <w:t>has</w:t>
      </w:r>
      <w:r w:rsidR="00AC35FD">
        <w:t xml:space="preserve"> been almost entirely unexplored, but there has been more attention paid to the CA3-CA1 connection. The CA3 axons that innervate CA1 are called Schaffer collaterals and are the primary inputs into the pyramidal cells of </w:t>
      </w:r>
      <w:r w:rsidR="005950CA">
        <w:t>that region</w:t>
      </w:r>
      <w:r w:rsidR="00AC35FD">
        <w:t xml:space="preserve">. </w:t>
      </w:r>
    </w:p>
    <w:p w14:paraId="66865186" w14:textId="77777777" w:rsidR="00AC35FD" w:rsidRDefault="00AC35FD" w:rsidP="00942D3B">
      <w:pPr>
        <w:widowControl w:val="0"/>
        <w:autoSpaceDE w:val="0"/>
        <w:autoSpaceDN w:val="0"/>
        <w:adjustRightInd w:val="0"/>
      </w:pPr>
    </w:p>
    <w:p w14:paraId="2A981C4D" w14:textId="1DDA16AF" w:rsidR="007F2B0C" w:rsidRDefault="007F2B0C" w:rsidP="007F2B0C">
      <w:pPr>
        <w:pStyle w:val="Heading3"/>
      </w:pPr>
      <w:bookmarkStart w:id="14" w:name="_Toc415341932"/>
      <w:r>
        <w:t>CA1</w:t>
      </w:r>
      <w:bookmarkEnd w:id="14"/>
    </w:p>
    <w:p w14:paraId="1E94062D" w14:textId="3C9FED8D" w:rsidR="00A53A33" w:rsidRPr="00A53A33" w:rsidRDefault="00A53A33" w:rsidP="00A53A33">
      <w:r>
        <w:tab/>
      </w:r>
      <w:r w:rsidRPr="00A53A33">
        <w:t>The principal cell in CA1 is the pyramidal neuron, which has been extensively studied by the neuroscience field. CA1 pyramidal cells receive input from CA3 Schaffer collaterals as well as ECIII (</w:t>
      </w:r>
      <w:proofErr w:type="spellStart"/>
      <w:r w:rsidRPr="00A53A33">
        <w:t>temporoammonic</w:t>
      </w:r>
      <w:proofErr w:type="spellEnd"/>
      <w:r w:rsidRPr="00A53A33">
        <w:t xml:space="preserve"> path) and local inhibitory interneurons. However, a recent study observed a subpopulation of clustered cells in ECII, termed “island” cells, that also sent projections to CA1, onto inhibitory interneurons that regulated ECIII excitatory input </w:t>
      </w:r>
      <w:r w:rsidRPr="00A53A33">
        <w:fldChar w:fldCharType="begin" w:fldLock="1"/>
      </w:r>
      <w:r w:rsidRPr="00A53A33">
        <w:instrText>ADDIN CSL_CITATION {"citationItems":[{"id":"ITEM-1","itemData":{"DOI":"10.1126/science.1244634","ISSN":"0036-8075","PMID":"24457215","abstract":"Episodic memory requires associations of temporally discontiguous events. In the entorhinal-hippocampal network, temporal associations are driven by a direct pathway from layer III of the medial entorhinal cortex (MECIII) to the hippocampal CA1 region. However, the identification of neural circuits that regulate this association has remained unknown. In layer II of entorhinal cortex (ECII), we report clusters of excitatory neurons called island cells, which appear in a curvilinear matrix of bulblike structures, directly project to CA1, and activate interneurons that target the distal dendrites of CA1 pyramidal neurons. Island cells suppress the excitatory MECIII input through the feed-forward inhibition to control the strength and duration of temporal association in trace fear memory. Together, the two EC inputs compose a control circuit for temporal association memory.","author":[{"dropping-particle":"","family":"Kitamura","given":"T.","non-dropping-particle":"","parse-names":false,"suffix":""},{"dropping-particle":"","family":"Pignatelli","given":"M.","non-dropping-particle":"","parse-names":false,"suffix":""},{"dropping-particle":"","family":"Suh","given":"J.","non-dropping-particle":"","parse-names":false,"suffix":""},{"dropping-particle":"","family":"Kohara","given":"K.","non-dropping-particle":"","parse-names":false,"suffix":""},{"dropping-particle":"","family":"Yoshiki","given":"A.","non-dropping-particle":"","parse-names":false,"suffix":""},{"dropping-particle":"","family":"Abe","given":"K.","non-dropping-particle":"","parse-names":false,"suffix":""},{"dropping-particle":"","family":"Tonegawa","given":"S.","non-dropping-particle":"","parse-names":false,"suffix":""}],"container-title":"Science","id":"ITEM-1","issue":"6173","issued":{"date-parts":[["2014","2","21"]]},"page":"896-901","title":"Island Cells Control Temporal Association Memory","type":"article-journal","volume":"343"},"uris":["http://www.mendeley.com/documents/?uuid=3db365a9-9226-3be0-a52f-e502af7ba7eb"]}],"mendeley":{"formattedCitation":"(Kitamura et al., 2014)","plainTextFormattedCitation":"(Kitamura et al., 2014)","previouslyFormattedCitation":"(Kitamura et al., 2014)"},"properties":{"noteIndex":0},"schema":"https://github.com/citation-style-language/schema/raw/master/csl-citation.json"}</w:instrText>
      </w:r>
      <w:r w:rsidRPr="00A53A33">
        <w:fldChar w:fldCharType="separate"/>
      </w:r>
      <w:r w:rsidRPr="00A53A33">
        <w:rPr>
          <w:noProof/>
        </w:rPr>
        <w:t>(Kitamura et al., 2014)</w:t>
      </w:r>
      <w:r w:rsidRPr="00A53A33">
        <w:fldChar w:fldCharType="end"/>
      </w:r>
      <w:r w:rsidRPr="00A53A33">
        <w:t xml:space="preserve">. Additional monosynaptic inputs </w:t>
      </w:r>
      <w:r w:rsidR="00C63698">
        <w:t>originate</w:t>
      </w:r>
      <w:r w:rsidRPr="00A53A33">
        <w:t xml:space="preserve"> from the nucleus </w:t>
      </w:r>
      <w:proofErr w:type="spellStart"/>
      <w:r w:rsidRPr="00A53A33">
        <w:t>reuniens</w:t>
      </w:r>
      <w:proofErr w:type="spellEnd"/>
      <w:r w:rsidRPr="00A53A33">
        <w:t xml:space="preserve"> of the thalamus </w:t>
      </w:r>
      <w:r w:rsidRPr="00A53A33">
        <w:fldChar w:fldCharType="begin" w:fldLock="1"/>
      </w:r>
      <w:r w:rsidRPr="00A53A33">
        <w:instrText>ADDIN CSL_CITATION {"citationItems":[{"id":"ITEM-1","itemData":{"DOI":"10.1038/nature14396","ISBN":"0028-0836","ISSN":"0028-0836","PMID":"26017312","abstract":"Spatial navigation requires information about the relationship between current and future positions. The activity of hippocampal neurons appears to reflect such a relationship, representing not only instantaneous position but also the path towards a goal location. However, how the hippocampus obtains information about goal direction is poorly understood. Here we report a prefrontal–thalamic neural circuit that is required for hippocampal representation of routes or trajectories through the environment. Trajectory-dependent firing was observed in medial prefrontal cortex, the nucleus reuniens of the thalamus, and the CA1 region of the hippocampus in rats. Lesioning or optogenetic silencing of the nucleus reuniens substantially reduced trajectory-dependent CA1 firing. Trajectory-dependent activity was almost absent in CA3, which does not receive nucleus reuniens input. The data suggest that projections from medial prefrontal cortex, via the nucleus reuniens, are crucial for representation of the future path during goal-directed behaviour and point to the thalamus as a key node in networks for long-range communication between cortical regions involved in navigation. Hippocampal","author":[{"dropping-particle":"","family":"Ito","given":"Hiroshi T","non-dropping-particle":"","parse-names":false,"suffix":""},{"dropping-particle":"","family":"Zhang","given":"Sheng-Jia","non-dropping-particle":"","parse-names":false,"suffix":""},{"dropping-particle":"","family":"Witter","given":"Menno P","non-dropping-particle":"","parse-names":false,"suffix":""},{"dropping-particle":"","family":"Moser","given":"Edvard I.","non-dropping-particle":"","parse-names":false,"suffix":""},{"dropping-particle":"","family":"Moser","given":"May-Britt","non-dropping-particle":"","parse-names":false,"suffix":""}],"container-title":"Nature","id":"ITEM-1","issue":"7554","issued":{"date-parts":[["2015"]]},"page":"50-55","title":"A prefrontal–thalamo–hippocampal circuit for goal-directed spatial navigation","type":"article-journal","volume":"522"},"uris":["http://www.mendeley.com/documents/?uuid=736596ae-14a1-3f80-8e1b-4acc73390fd9"]}],"mendeley":{"formattedCitation":"(Ito et al., 2015)","plainTextFormattedCitation":"(Ito et al., 2015)","previouslyFormattedCitation":"(Ito et al., 2015)"},"properties":{"noteIndex":0},"schema":"https://github.com/citation-style-language/schema/raw/master/csl-citation.json"}</w:instrText>
      </w:r>
      <w:r w:rsidRPr="00A53A33">
        <w:fldChar w:fldCharType="separate"/>
      </w:r>
      <w:r w:rsidRPr="00A53A33">
        <w:rPr>
          <w:noProof/>
        </w:rPr>
        <w:t>(Ito et al., 2015)</w:t>
      </w:r>
      <w:r w:rsidRPr="00A53A33">
        <w:fldChar w:fldCharType="end"/>
      </w:r>
      <w:r w:rsidRPr="00A53A33">
        <w:t xml:space="preserve">, CA2 </w:t>
      </w:r>
      <w:r w:rsidRPr="00A53A33">
        <w:fldChar w:fldCharType="begin" w:fldLock="1"/>
      </w:r>
      <w:r w:rsidRPr="00A53A33">
        <w:instrText>ADDIN CSL_CITATION {"citationItems":[{"id":"ITEM-1","itemData":{"DOI":"10.1038/nn.3614","ISSN":"1097-6256","PMID":"24336151","abstract":"The formation and recall of episodic memory requires precise information processing by the entorhinal-hippocampal netw</w:instrText>
      </w:r>
      <w:r w:rsidRPr="00A53A33">
        <w:rPr>
          <w:rFonts w:hint="eastAsia"/>
        </w:rPr>
        <w:instrText>ork. For several decades, the trisynaptic circuit entorhinal cortex layer II (ECII)</w:instrText>
      </w:r>
      <w:r w:rsidRPr="00A53A33">
        <w:rPr>
          <w:rFonts w:hint="eastAsia"/>
        </w:rPr>
        <w:instrText>→</w:instrText>
      </w:r>
      <w:r w:rsidRPr="00A53A33">
        <w:rPr>
          <w:rFonts w:hint="eastAsia"/>
        </w:rPr>
        <w:instrText>dentate gyrus</w:instrText>
      </w:r>
      <w:r w:rsidRPr="00A53A33">
        <w:rPr>
          <w:rFonts w:hint="eastAsia"/>
        </w:rPr>
        <w:instrText>→</w:instrText>
      </w:r>
      <w:r w:rsidRPr="00A53A33">
        <w:rPr>
          <w:rFonts w:hint="eastAsia"/>
        </w:rPr>
        <w:instrText>CA3</w:instrText>
      </w:r>
      <w:r w:rsidRPr="00A53A33">
        <w:rPr>
          <w:rFonts w:hint="eastAsia"/>
        </w:rPr>
        <w:instrText>→</w:instrText>
      </w:r>
      <w:r w:rsidRPr="00A53A33">
        <w:rPr>
          <w:rFonts w:hint="eastAsia"/>
        </w:rPr>
        <w:instrText>CA1 and the monosynaptic circuit ECIII</w:instrText>
      </w:r>
      <w:r w:rsidRPr="00A53A33">
        <w:rPr>
          <w:rFonts w:hint="eastAsia"/>
        </w:rPr>
        <w:instrText>→</w:instrText>
      </w:r>
      <w:r w:rsidRPr="00A53A33">
        <w:rPr>
          <w:rFonts w:hint="eastAsia"/>
        </w:rPr>
        <w:instrText>CA1 have been considered the primary substrates of the network responsible for learning and memory. Circuits linke</w:instrText>
      </w:r>
      <w:r w:rsidRPr="00A53A33">
        <w:instrText>d to another hippocampal region, CA2, have only recently come to light. Using highly cell type-specific transgenic mouse lines, optogenetics and patch-clamp recordings, we found that dentate gyrus cells, long believed to not project to CA2, send functional monosynaptic inputs to CA2 pyramidal cells through abundant longitudinal projections. CA2 innervated CA1 to complete an alternate trisynaptic circuit, but, unlike CA3, projected preferentially to the deep, rather than to the superficial, sublayer of CA1. Furthermore, contrary to existing knowledge, ECIII did not project to CA2. Our results allow a deeper understanding of the biology of learning and memory.","author":[{"dropping-particle":"","family":"Kohara","given":"Keigo","non-dropping-particle":"","parse-names":false,"suffix":""},{"dropping-particle":"","family":"Pignatelli","given":"Michele","non-dropping-particle":"","parse-names":false,"suffix":""},{"dropping-particle":"","family":"Rivest","given":"Alexander J","non-dropping-particle":"","parse-names":false,"suffix":""},{"dropping-particle":"","family":"Jung","given":"Hae-Yoon","non-dropping-particle":"","parse-names":false,"suffix":""},{"dropping-particle":"","family":"Kitamura","given":"Takashi","non-dropping-particle":"","parse-names":false,"suffix":""},{"dropping-particle":"","family":"Suh","given":"Junghyup","non-dropping-particle":"","parse-names":false,"suffix":""},{"dropping-particle":"","family":"Frank","given":"Dominic","non-dropping-particle":"","parse-names":false,"suffix":""},{"dropping-particle":"","family":"Kajikawa","given":"Koichiro","non-dropping-particle":"","parse-names":false,"suffix":""},{"dropping-particle":"","family":"Mise","given":"Nathan","non-dropping-particle":"","parse-names":false,"suffix":""},{"dropping-particle":"","family":"Obata","given":"Yuichi","non-dropping-particle":"","parse-names":false,"suffix":""},{"dropping-particle":"","family":"Wickersham","given":"Ian R","non-dropping-particle":"","parse-names":false,"suffix":""},{"dropping-particle":"","family":"Tonegawa","given":"Susumu","non-dropping-particle":"","parse-names":false,"suffix":""}],"container-title":"Nature Neuroscience","id":"ITEM-1","issue":"2","issued":{"date-parts":[["2014","2","15"]]},"page":"269-279","title":"Cell type–specific genetic and optogenetic tools reveal hippocampal CA2 circuits","type":"article-journal","volume":"17"},"uris":["http://www.mendeley.com/documents/?uuid=75de912c-0127-3215-87db-b64158affd0c"]},{"id":"ITEM-2","itemData":{"DOI":"10.1038/nature13028","ISSN":"0028-0836","abstract":"CA2 neuron inactivation leads to a severe deficit in social memory, while having little effect on other well-known hippocampal functions such as contextual or spatial memory.","author":[{"dropping-particle":"","family":"Hitti","given":"Frederick L.","non-dropping-particle":"","parse-names":false,"suffix":""},{"dropping-particle":"","family":"Siegelbaum","given":"Steven A.","non-dropping-particle":"","parse-names":false,"suffix":""}],"container-title":"Nature","id":"ITEM-2","issue":"7494","issued":{"date-parts":[["2014","4","23"]]},"page":"88-92","publisher":"Nature Publishing Group","title":"The hippocampal CA2 region is essential for social memory","type":"article-journal","volume":"508"},"uris":["http://www.mendeley.com/documents/?uuid=f5bbe9d3-9e83-30df-9d97-d6b626cb8747"]}],"mendeley":{"formattedCitation":"(Hitti and Siegelbaum, 2014; Kohara et al., 2014)","plainTextFormattedCitation":"(Hitti and Siegelbaum, 2014; Kohara et al., 2014)","previouslyFormattedCitation":"(Hitti and Siegelbaum, 2014; Kohara et al., 2014)"},"properties":{"noteIndex":0},"schema":"https://github.com/citation-style-language/schema/raw/master/csl-citation.json"}</w:instrText>
      </w:r>
      <w:r w:rsidRPr="00A53A33">
        <w:fldChar w:fldCharType="separate"/>
      </w:r>
      <w:r w:rsidRPr="00A53A33">
        <w:rPr>
          <w:noProof/>
        </w:rPr>
        <w:t>(Hitti and Siegelbaum, 2014; Kohara et al., 2014)</w:t>
      </w:r>
      <w:r w:rsidRPr="00A53A33">
        <w:fldChar w:fldCharType="end"/>
      </w:r>
      <w:r w:rsidRPr="00A53A33">
        <w:t xml:space="preserve">, and anterior cingulate cortex </w:t>
      </w:r>
      <w:r w:rsidRPr="00A53A33">
        <w:fldChar w:fldCharType="begin" w:fldLock="1"/>
      </w:r>
      <w:r w:rsidRPr="00A53A33">
        <w:instrText>ADDIN CSL_CITATION {"citationItems":[{"id":"ITEM-1","itemData":{"DOI":"10.1038/nature15389","ISSN":"0028-0836","PMID":"26436451","abstract":"Top-down prefrontal cortex inputs to the hippocampus have been hypothesized to be important in memory consolidation, retrieval, and the pathophysiology of major psychiatric diseases; however, no such direct projections have been identified and functionally described. Here we report the discovery of a monosynaptic prefrontal cortex (predominantly anterior cingulate) to hippocampus (CA3 to CA1 region) projection in mice, and find that optogenetic manipulation of this projection (here termed AC-CA) is capable of eliciting contextual memory retrieval. To explore the network mechanisms of this process, we developed and applied tools to observe cellular-resolution neural activity in the hippocampus while stimulating AC-CA projections during memory retrieval in mice behaving in virtual-reality environments. Using this approach, we found that learning drives the emergence of a sparse class of neurons in CA2/CA3 that are highly correlated with the local network and that lead synchronous population activity events; these neurons are then preferentially recruited by the AC-CA projection during memory retrieval. These findings reveal a sparsely implemented memory retrieval mechanism in the hippocampus that operates via direct top-down prefrontal input, with implications for the patterning and storage of salient memory representations.","author":[{"dropping-particle":"","family":"Rajasethupathy","given":"Priyamvada","non-dropping-particle":"","parse-names":false,"suffix":""},{"dropping-particle":"","family":"Sankaran","given":"Sethuraman","non-dropping-particle":"","parse-names":false,"suffix":""},{"dropping-particle":"","family":"Marshel","given":"James H.","non-dropping-particle":"","parse-names":false,"suffix":""},{"dropping-particle":"","family":"Kim","given":"Christina K.","non-dropping-particle":"","parse-names":false,"suffix":""},{"dropping-particle":"","family":"Ferenczi","given":"Emily","non-dropping-particle":"","parse-names":false,"suffix":""},{"dropping-particle":"","family":"Lee","given":"Soo Yeun","non-dropping-particle":"","parse-names":false,"suffix":""},{"dropping-particle":"","family":"Berndt","given":"Andre","non-dropping-particle":"","parse-names":false,"suffix":""},{"dropping-particle":"","family":"Ramakrishnan","given":"Charu","non-dropping-particle":"","parse-names":false,"suffix":""},{"dropping-particle":"","family":"Jaffe","given":"Anna","non-dropping-particle":"","parse-names":false,"suffix":""},{"dropping-particle":"","family":"Lo","given":"Maisie","non-dropping-particle":"","parse-names":false,"suffix":""},{"dropping-particle":"","family":"Liston","given":"Conor","non-dropping-particle":"","parse-names":false,"suffix":""},{"dropping-particle":"","family":"Deisseroth","given":"Karl","non-dropping-particle":"","parse-names":false,"suffix":""}],"container-title":"Nature","id":"ITEM-1","issue":"7575","issued":{"date-parts":[["2015","10","5"]]},"page":"653-659","title":"Projections from neocortex mediate top-down control of memory retrieval","type":"article-journal","volume":"526"},"uris":["http://www.mendeley.com/documents/?uuid=7c3b1efb-2f16-3502-8dcb-2ae5a54aa4fe"]}],"mendeley":{"formattedCitation":"(Rajasethupathy et al., 2015)","plainTextFormattedCitation":"(Rajasethupathy et al., 2015)","previouslyFormattedCitation":"(Rajasethupathy et al., 2015)"},"properties":{"noteIndex":0},"schema":"https://github.com/citation-style-language/schema/raw/master/csl-citation.json"}</w:instrText>
      </w:r>
      <w:r w:rsidRPr="00A53A33">
        <w:fldChar w:fldCharType="separate"/>
      </w:r>
      <w:r w:rsidRPr="00A53A33">
        <w:rPr>
          <w:noProof/>
        </w:rPr>
        <w:t>(Rajasethupathy et al., 2015)</w:t>
      </w:r>
      <w:r w:rsidRPr="00A53A33">
        <w:fldChar w:fldCharType="end"/>
      </w:r>
      <w:r w:rsidRPr="00A53A33">
        <w:t xml:space="preserve">. Also prevalent is a reciprocal connection between </w:t>
      </w:r>
      <w:proofErr w:type="spellStart"/>
      <w:r w:rsidRPr="00A53A33">
        <w:t>basolateral</w:t>
      </w:r>
      <w:proofErr w:type="spellEnd"/>
      <w:r w:rsidRPr="00A53A33">
        <w:t xml:space="preserve"> amygdala (BLA) and ventral CA1 </w:t>
      </w:r>
      <w:r w:rsidRPr="00A53A33">
        <w:fldChar w:fldCharType="begin" w:fldLock="1"/>
      </w:r>
      <w:r w:rsidRPr="00A53A33">
        <w:instrText>ADDIN CSL_CITATION {"citationItems":[{"id":"ITEM-1","itemData":{"ISSN":"0021-9967","PMID":"9886046","abstract":"The amygdaloid complex and hippocampal formation mediate functions involving emotion and memory. To investigate the connections that regulate the interactions between these regions, we injected the anterograde tracer Phaseolus vulgaris-leucoagglutinin into various divisions of the lateral, basal, and accessory basal nuclei of the rat amygdala. The heaviest projection to the entorhinal cortex originates in the medial division of the lateral nucleus which innervates layer III of the ventral intermediate and dorsal intermediate subfields. In the basal nucleus, the heaviest projection arises in the parvicellular division and terminates in layer III of the amygdalo-entorhinal transitional subfield. In the accessory basal nucleus, the parvicellular division heavily innervates layer V of the ventral intermediate subfield. The most substantial projection to the hippocampus originates in the basal nucleus. The caudomedial portion of the parvicellular division projects heavily to the stratum oriens and stratum radiatum of CA3 and CA1. The accessory basal nucleus projects to the stratum lacunosum-moleculare of CA1. The subiculum receives a substantial input from the caudomedial parvicellular division. The parasubiculum receives dense projections from the caudal portion of the medial division of the lateral nucleus, the caudomedial parvicellular division of the basal nucleus, and the parvicellular division of the accessory basal nucleus. Our data show that select nuclear divisions of the amygdala project to the entorhinal cortex, hippocampus, subiculum, and parasubiculum in segregated rather than overlapping terminal fields. These data suggest that the amygdaloid complex is in a position to modulate different stages of information processing within the hippocampal formation.","author":[{"dropping-particle":"","family":"Pikkarainen","given":"M","non-dropping-particle":"","parse-names":false,"suffix":""},{"dropping-particle":"","family":"Rönkkö","given":"S","non-dropping-particle":"","parse-names":false,"suffix":""},{"dropping-particle":"","family":"Savander","given":"V","non-dropping-particle":"","parse-names":false,"suffix":""},{"dropping-particle":"","family":"Insausti","given":"R","non-dropping-particle":"","parse-names":false,"suffix":""},{"dropping-particle":"","family":"Pitkänen","given":"A","non-dropping-particle":"","parse-names":false,"suffix":""}],"container-title":"The Journal of comparative neurology","id":"ITEM-1","issue":"2","issued":{"date-parts":[["1999","1","11"]]},"page":"229-60","title":"Projections from the lateral, basal, and accessory basal nuclei of the amygdala to the hippocampal formation in rat.","type":"article-journal","volume":"403"},"uris":["http://www.mendeley.com/documents/?uuid=ae805aa9-df05-3d7c-ba8f-514460ab2ec6"]},{"id":"ITEM-2","itemData":{"DOI":"10.1038/nature07166","ISSN":"0028-0836","abstract":"Changes in the balance of activity of two distinct neuronal populations in the basolateral amygdala trigger transitions between states of high and low fear in mice. The two populations of neurons tend to participate in different anatomical circuits, suggesting that even within a single brain area, selective activation of specific neuronal circuits can trigger large changes in behavioral state.","author":[{"dropping-particle":"","family":"Herry","given":"Cyril","non-dropping-particle":"","parse-names":false,"suffix":""},{"dropping-particle":"","family":"Ciocchi","given":"Stephane","non-dropping-particle":"","parse-names":false,"suffix":""},{"dropping-particle":"","family":"Senn","given":"Verena","non-dropping-particle":"","parse-names":false,"suffix":""},{"dropping-particle":"","family":"Demmou","given":"Lynda","non-dropping-particle":"","parse-names":false,"suffix":""},{"dropping-particle":"","family":"Müller","given":"Christian","non-dropping-particle":"","parse-names":false,"suffix":""},{"dropping-particle":"","family":"Lüthi","given":"Andreas","non-dropping-particle":"","parse-names":false,"suffix":""}],"container-title":"Nature","id":"ITEM-2","issue":"7204","issued":{"date-parts":[["2008","7","9"]]},"page":"600-606","publisher":"Nature Publishing Group","title":"Switching on and off fear by distinct neuronal circuits","type":"article-journal","volume":"454"},"uris":["http://www.mendeley.com/documents/?uuid=fec995a5-69ec-397d-9ffc-196c26d9e81c"]}],"mendeley":{"formattedCitation":"(Herry et al., 2008; Pikkarainen et al., 1999)","plainTextFormattedCitation":"(Herry et al., 2008; Pikkarainen et al., 1999)","previouslyFormattedCitation":"(Herry et al., 2008; Pikkarainen et al., 1999)"},"properties":{"noteIndex":0},"schema":"https://github.com/citation-style-language/schema/raw/master/csl-citation.json"}</w:instrText>
      </w:r>
      <w:r w:rsidRPr="00A53A33">
        <w:fldChar w:fldCharType="separate"/>
      </w:r>
      <w:r w:rsidRPr="00A53A33">
        <w:rPr>
          <w:noProof/>
        </w:rPr>
        <w:t>(Herry et al., 2008; Pikkarainen et al., 1999)</w:t>
      </w:r>
      <w:r w:rsidRPr="00A53A33">
        <w:fldChar w:fldCharType="end"/>
      </w:r>
      <w:r w:rsidRPr="00A53A33">
        <w:t xml:space="preserve">. </w:t>
      </w:r>
    </w:p>
    <w:p w14:paraId="2FBDABE3" w14:textId="55F2E452" w:rsidR="00A53A33" w:rsidRPr="00A53A33" w:rsidRDefault="00A53A33" w:rsidP="00A53A33">
      <w:r>
        <w:tab/>
      </w:r>
      <w:r w:rsidRPr="00A53A33">
        <w:t xml:space="preserve">In contrast with CA3, CA1 pyramidal cells form very limited connections with themselves. Instead, CA1 is viewed as the primary output region of the hippocampus, </w:t>
      </w:r>
      <w:r w:rsidRPr="00A53A33">
        <w:lastRenderedPageBreak/>
        <w:t xml:space="preserve">with much of its information conveyed to </w:t>
      </w:r>
      <w:proofErr w:type="spellStart"/>
      <w:r w:rsidRPr="00A53A33">
        <w:t>extrahippocampal</w:t>
      </w:r>
      <w:proofErr w:type="spellEnd"/>
      <w:r w:rsidRPr="00A53A33">
        <w:t xml:space="preserve"> structures through the </w:t>
      </w:r>
      <w:proofErr w:type="spellStart"/>
      <w:r w:rsidRPr="00A53A33">
        <w:t>subiculum</w:t>
      </w:r>
      <w:proofErr w:type="spellEnd"/>
      <w:r w:rsidRPr="00A53A33">
        <w:t xml:space="preserve">, with which it also has reciprocal connections </w:t>
      </w:r>
      <w:r w:rsidRPr="00A53A33">
        <w:fldChar w:fldCharType="begin" w:fldLock="1"/>
      </w:r>
      <w:r w:rsidR="005A0A93">
        <w:instrText>ADDIN CSL_CITATION {"citationItems":[{"id":"ITEM-1","itemData":{"DOI":"10.1002/hipo.450010410","ISSN":"1050-9631","PMID":"1727001","abstract":"The organization of CA1 projections to the rat subiculum was investigated with the anterograde tracer, Phaseolus vulgaris leucoagglutinin (PHA-L). Discrete iontophoretic injections of PHA-L were placed into various transverse positions of the CA1 field at different septotemporal levels of the hippocampus. The distribution of CA1 projections was observed in dissected and extended hippocampal preparations. CA1 cells located proximally in the field, i.e., close to the CA2 field, gave rise to projections that terminated in the distal third of the subiculum, i.e., close to the presubiculum. CA1 cells located distally in the field, i.e., close to the subiculum, gave rise to projections that terminated proximally in the subiculum, i.e., just across the CA1/subiculum border. CA1 cells in the middle of the field projected to a midtransverse portion of the subiculum. The same general pattern of projections was observed at all septotemporal levels of the hippocampus. Varicose fibers from the CA1 neurons terminated among the basal dendrites of the subicular pyramidal cells, within the pyramidal cell layer, and in the deep portion of the molecular layer. In addition to the CA1 to subiculum projections, the discrete PHA-L injections provided the opportunity of examining the extent of local and associational connections within CA1. In general, associational connections in CA1 are far less extensive than in CA3. CA1 is not entirely without local connections, however. CA1 cells located close to the subicular border, for example, originated axons that first innervated the proximal subiculum and then reentered the CA1 field at the interface between stratum radiatum and stratum lacunosum-moleculare. In most of the experimental cases, there were collaterals located in stratum oriens of CA1 that branched from the fibers directed toward the subiculum. Thus, the basal dendrites of CA1 cells may receive associational inputs. The organization of the CA1 projections to the subiculum is discussed in relation to the organization of CA3 projections to CA1 and the differential output of transverse regions of the subiculum. The possibility is raised that information may be \"channeled\" through the hippocampal formation via the transverse organization of these connections and ultimately distributed to different recipients of hippocampal efferent projections.","author":[{"dropping-particle":"","family":"Amaral","given":"David G.","non-dropping-particle":"","parse-names":false,"suffix":""},{"dropping-particle":"","family":"Dolorfo","given":"Cynthia","non-dropping-particle":"","parse-names":false,"suffix":""},{"dropping-particle":"","family":"Alvarez-Royo","given":"Pablo","non-dropping-particle":"","parse-names":false,"suffix":""}],"container-title":"Hippocampus","id":"ITEM-1","issue":"4","issued":{"date-parts":[["1991","10"]]},"page":"415-435","title":"Organization of CA1 projections to the subiculum: A PHA-L analysis in the rat","type":"article-journal","volume":"1"},"uris":["http://www.mendeley.com/documents/?uuid=e8ffa013-2de3-3a6c-97b8-0fc71eebd6b2"]},{"id":"ITEM-2","itemData":{"DOI":"10.1002/cne.24024","ISSN":"1096-9861","PMID":"27150503","abstract":"The hippocampal formation is traditionally viewed as having a feedforward, unidirectional circuit organization that promotes propagation of excitatory processes. While the substantial forward projection from hippocampal CA1 to the subiculum has been very well established, accumulating evidence supports the existence of a significant backprojection pathway comprised of both excitatory and inhibitory elements from the subiculum to CA1. Based on these recently updated anatomical connections, such a backprojection could serve to modulate information processing in hippocampal CA1. Here we review the published anatomical and physiological studies on the subiculum to CA1 backprojection, and present recent conclusive anatomical evidence for the presence of noncanonical subicular projections to CA1. New insights into this understudied pathway will improve our understanding of reciprocal CA1-subicular connections and guide future studies on how the subiculum interacts with CA1 to regulate hippocampal circuit activity and learning and memory behaviors. J. Comp. Neurol. 524:3666-3673, 2016. © 2016 The Authors The Journal of Comparative Neurology Published by Wiley Periodicals, Inc.","author":[{"dropping-particle":"","family":"Xu","given":"Xiangmin","non-dropping-particle":"","parse-names":false,"suffix":""},{"dropping-particle":"","family":"Sun","given":"Yanjun","non-dropping-particle":"","parse-names":false,"suffix":""},{"dropping-particle":"","family":"Holmes","given":"Todd C","non-dropping-particle":"","parse-names":false,"suffix":""},{"dropping-particle":"","family":"López","given":"Alberto J","non-dropping-particle":"","parse-names":false,"suffix":""}],"container-title":"The Journal of comparative neurology","id":"ITEM-2","issue":"17","issued":{"date-parts":[["2016"]]},"page":"3666-3673","publisher":"NIH Public Access","title":"Noncanonical connections between the subiculum and hippocampal CA1.","type":"article-journal","volume":"524"},"uris":["http://www.mendeley.com/documents/?uuid=261af91e-36be-4398-885c-369bfcb0e76c"]}],"mendeley":{"formattedCitation":"(Amaral et al., 1991; Xu et al., 2016b)","plainTextFormattedCitation":"(Amaral et al., 1991; Xu et al., 2016b)","previouslyFormattedCitation":"(Amaral et al., 1991; Xu et al., 2016b)"},"properties":{"noteIndex":0},"schema":"https://github.com/citation-style-language/schema/raw/master/csl-citation.json"}</w:instrText>
      </w:r>
      <w:r w:rsidRPr="00A53A33">
        <w:fldChar w:fldCharType="separate"/>
      </w:r>
      <w:r w:rsidR="00F91DF5" w:rsidRPr="00F91DF5">
        <w:rPr>
          <w:noProof/>
        </w:rPr>
        <w:t>(Amaral et al., 1991; Xu et al., 2016b)</w:t>
      </w:r>
      <w:r w:rsidRPr="00A53A33">
        <w:fldChar w:fldCharType="end"/>
      </w:r>
      <w:r w:rsidRPr="00A53A33">
        <w:t xml:space="preserve">. Other notable output regions include ECV/VI, </w:t>
      </w:r>
      <w:proofErr w:type="spellStart"/>
      <w:r w:rsidRPr="00A53A33">
        <w:t>retrosplenial</w:t>
      </w:r>
      <w:proofErr w:type="spellEnd"/>
      <w:r w:rsidRPr="00A53A33">
        <w:t xml:space="preserve"> cortex </w:t>
      </w:r>
      <w:r w:rsidRPr="00A53A33">
        <w:fldChar w:fldCharType="begin" w:fldLock="1"/>
      </w:r>
      <w:r w:rsidRPr="00A53A33">
        <w:instrText>ADDIN CSL_CITATION {"citationItems":[{"id":"ITEM-1","itemData":{"DOI":"10.1002/hipo.450020102","ISSN":"1050-9631","PMID":"1308170","abstract":"The retrosplenial cortex is situated at the crossroads between the hippocampal formation and many areas of the neocortex, but few studies have examined the connections between the hippocampal formation and the retrosplenial cortex in detail. Each subdivision of the retrosplenial cortex projects to a discrete terminal field in the hippocampal formation. The retrosplenial dysgranular cortex (Rdg) projects to the postsubiculum, caudal parts of parasubiculum, caudal and lateral parts of the entorhinal cortex, and the perirhinal cortex. The retrosplenial granular b cortex (Rgb) projects only to the postsubiculum, but the retrosplenial granular a cortex (Rga) projects to the postsubiculu, rostral presubiculum, parasubiculum, and caudal medial entorhinal cortex. Reciprocating projections from the hippocampal formation to Rdg originate in septal parts of CA1, postsubiculum, and caudal parts of the entorhinal cortex, but these are only sparse projections. In contrast, Rgb and Rga receive dense projections from the hippocampal formation. The hippocampal projection to Rgb originates in area CA1, dorsal (septal) subiculum, and post-subiculum. Conversely, Rga is innervated by ventral (temporal) subiculum and postsubiculum. Further, the connections between the retrosplenial cortex and the hippocampal formation are topographically organized. Rostral retrosplenial cortex is connected primarily to the septal (rostrodorsal) hippocampal formation, while caudal parts of the retrosplenial cortex are connected with temporal (caudoventral) areas of the hippocampal formation. Together, the elaborate connections between the retrosplenial cortex and the hippocampal formation suggest that this projection provides an important pathway by which the hippocampus affects learning, memory, and emotional behavior.","author":[{"dropping-particle":"","family":"Wyss","given":"J. Michael","non-dropping-particle":"","parse-names":false,"suffix":""},{"dropping-particle":"","family":"Groen","given":"Thomas","non-dropping-particle":"Van","parse-names":false,"suffix":""}],"container-title":"Hippocampus","id":"ITEM-1","issue":"1","issued":{"date-parts":[["1992","1","1"]]},"page":"1-11","title":"Connections between the retrosplenial cortex and the hippocampal formation in the rat: A review","type":"article-journal","volume":"2"},"uris":["http://www.mendeley.com/documents/?uuid=27205f1d-8d1a-383b-b939-c8b14520ea73"]}],"mendeley":{"formattedCitation":"(Wyss and Van Groen, 1992)","plainTextFormattedCitation":"(Wyss and Van Groen, 1992)","previouslyFormattedCitation":"(Wyss and Van Groen, 1992)"},"properties":{"noteIndex":0},"schema":"https://github.com/citation-style-language/schema/raw/master/csl-citation.json"}</w:instrText>
      </w:r>
      <w:r w:rsidRPr="00A53A33">
        <w:fldChar w:fldCharType="separate"/>
      </w:r>
      <w:r w:rsidRPr="00A53A33">
        <w:rPr>
          <w:noProof/>
        </w:rPr>
        <w:t>(Wyss and Van Groen, 1992)</w:t>
      </w:r>
      <w:r w:rsidRPr="00A53A33">
        <w:fldChar w:fldCharType="end"/>
      </w:r>
      <w:r w:rsidRPr="00A53A33">
        <w:t xml:space="preserve">, medial prefrontal cortex </w:t>
      </w:r>
      <w:r w:rsidRPr="00A53A33">
        <w:fldChar w:fldCharType="begin" w:fldLock="1"/>
      </w:r>
      <w:r w:rsidR="00CA4939">
        <w:instrText>ADDIN CSL_CITATION {"citationItems":[{"id":"ITEM-1","itemData":{"DOI":"10.1523/JNEUROSCI.3579-16.2017","ISSN":"0270-6474","PMID":"28385873","abstract":"The acquisition and retrieval of contextual fear memory requires coordinated neural activity in the hippocampus, medial prefrontal cortex (mPFC), and amygdala. The contextual information encoded in the hippocampus is conveyed to the mPFC and amygdala for contextual fear conditioning. Previous studies have suggested that a CA1 neuronal population in the ventral hippocampus (VH) projects to both the mPFC and amygdala and is recruited in context-dependent control of conditioned fear. However, how double-projecting ventral CA1 hippocampal (vCA1) neurons modulate the activity of the mPFC and amygdala at the synaptic level has not been determined previously. Here, we show that the optogenetic silencing of the VH prevented the recall of contextual fear memory in mice, indicating its role in contextual fear expression. In dual retrograde viral tracing and c-Fos imKim, W. Bin, and Cho, J.-H. (2017). Synaptic Targeting of Double-Projecting Ventral CA1 Hippocampal Neurons to the Medial Prefrontal Cortex and Basal Amygdala. J. Neurosci. 37, 4868–4882.munostaining experiments, we found that a proportion of vCA1 neurons projected to both the mPFC and amygdala and were recruited preferentially during context exposure, suggesting their role in encoding context representations. Moreover, optogenetic stimulation of axon collaterals of double-projecting vCA1 neurons induced monosynaptic excitatory responses in both the mPFC and basal amygdala, indicating that they could convey contextual information through the VH-mPFC and VH-amygdala pathways. The activation of double-projecting vCA1 neurons also induced action potential firings in the mPFC neurons that project to the amygdala, suggesting that they can also activate the VH-mPFC-amygdala pathway. With these synaptic mechanisms, double-projecting vCA1 neurons could induce synchronized neural activity in the mPFC and amygdala and convey contextual information efficiently to the basal amygdala for contextual fear conditioning.SIGNIFICANCE STATEMENT This work demonstrates that ventral CA1 hippocampal (vCA1) neurons projecting to both the medial prefrontal cortex (mPFC) and amygdala are activated preferentially when contextual information is processed in the ventral hippocampus, which is required for contextual fear expression. Our electrophysiological experiments reveal that the activation of double-projecting vCA1 neurons induces excitatory synaptic activity in both the mPFC and amygdala. These results suggest that double-pr…","author":[{"dropping-particle":"Bin","family":"Kim","given":"Woong","non-dropping-particle":"","parse-names":false,"suffix":""},{"dropping-particle":"","family":"Cho","given":"Jun-Hyeong","non-dropping-particle":"","parse-names":false,"suffix":""}],"container-title":"The Journal of Neuroscience","id":"ITEM-1","issue":"19","issued":{"date-parts":[["2017","5","10"]]},"page":"4868-4882","title":"Synaptic Targeting of Double-Projecting Ventral CA1 Hippocampal Neurons to the Medial Prefrontal Cortex and Basal Amygdala","type":"article-journal","volume":"37"},"uris":["http://www.mendeley.com/documents/?uuid=30182d47-53e5-370f-a1a5-59115a578424"]},{"id":"ITEM-2","itemData":{"DOI":"10.1002/cne.903130404","ISSN":"0021-9967","PMID":"1783682","abstract":"Projections of the hippocampal formation to the prefrontal cortex were visualized in the rat by means of the anterograde tracer Phaseolus vulgaris-leucoagglutinin. These projections distribute only to the prelimbic and the medial orbital cortices and arise exclusively from restricted portions of field CA1 of the Ammon's horn and the subiculum. The most dorsal portion of CA1 does not contribute fibers to this projection. In the subiculum, its origin is restricted to the proximal half, i.e., the portion that directly borders field CA1. Fibers from field CA1 and the subiculum have comparable distribution patterns in the prelimbic and medial orbital cortices. The density and distribution in the prefrontal cortex of the projections from the proximal portion of the subiculum depends on the location of the injections along the dorsoventral axis of the hippocampal formation: the intermediate portion of the subiculum projects more densely and diffusely than its dorsal and ventral portions. In the prelimbic cortex, labeled fibers are present in all layers, showing marked morphological differences in deep versus superficial layers. In layers V and VI, most of the fibers are vertically oriented, while in layers II and III they are short and oriented towards the pial surface. Although no clear differences in terminal distribution were observed along the rostrocaudal extent of the prelimbic cortex, its dorsal and ventral portions show different innervation patterns. In the ventral portion of the prelimbic cortex, varicose fibers and terminal arborizations were present in all cortical layers, deep (V and VI) as well as superficial (II and III). In its dorsal part, the innervation was less dense and mostly present in the deep layers (V and VI). The fiber and terminal distribution in the medial orbital cortex was diffuse in all layers with a slight preference for layers deep to layer II.","author":[{"dropping-particle":"","family":"Jay","given":"Th</w:instrText>
      </w:r>
      <w:r w:rsidR="00CA4939">
        <w:rPr>
          <w:rFonts w:ascii="Tahoma" w:hAnsi="Tahoma" w:cs="Tahoma"/>
        </w:rPr>
        <w:instrText>�</w:instrText>
      </w:r>
      <w:r w:rsidR="00CA4939">
        <w:instrText>r</w:instrText>
      </w:r>
      <w:r w:rsidR="00CA4939">
        <w:rPr>
          <w:rFonts w:ascii="Tahoma" w:hAnsi="Tahoma" w:cs="Tahoma"/>
        </w:rPr>
        <w:instrText>�</w:instrText>
      </w:r>
      <w:r w:rsidR="00CA4939">
        <w:instrText>se M.","non-dropping-particle":"","parse-names":false,"suffix":""},{"dropping-particle":"","family":"Witter","given":"Menno P.","non-dropping-particle":"","parse-names":false,"suffix":""}],"container-title":"The Journal of Comparative Neurology","id":"ITEM-2","issue":"4","issued":{"date-parts":[["1991","11","22"]]},"page":"574-586","title":"Distribution of hippocampal CA1 and subicular efferents in the prefrontal cortex of the rat studied by means of anterograde transport ofPhaseolus vulgaris-leucoagglutinin","type":"article-journal","volume":"313"},"uris":["http://www.mendeley.com/documents/?uuid=b3bcecf9-c166-39f7-a8ef-a75269c00748"]}],"mendeley":{"formattedCitation":"(Jay and Witter, 1991; Kim and Cho, 2017)","plainTextFormattedCitation":"(Jay and Witter, 1991; Kim and Cho, 2017)","previouslyFormattedCitation":"(Jay and Witter, 1991; Kim and Cho, 2017)"},"properties":{"noteIndex":0},"schema":"https://github.com/citation-style-language/schema/raw/master/csl-citation.json"}</w:instrText>
      </w:r>
      <w:r w:rsidRPr="00A53A33">
        <w:fldChar w:fldCharType="separate"/>
      </w:r>
      <w:r w:rsidRPr="00A53A33">
        <w:rPr>
          <w:noProof/>
        </w:rPr>
        <w:t>(Jay and Witter, 1991; Kim and Cho, 2017)</w:t>
      </w:r>
      <w:r w:rsidRPr="00A53A33">
        <w:fldChar w:fldCharType="end"/>
      </w:r>
      <w:r w:rsidRPr="00A53A33">
        <w:t xml:space="preserve">, and the BLA </w:t>
      </w:r>
      <w:r w:rsidRPr="00A53A33">
        <w:fldChar w:fldCharType="begin" w:fldLock="1"/>
      </w:r>
      <w:r w:rsidR="00CA4939">
        <w:instrText>ADDIN CSL_CITATION {"citationItems":[{"id":"ITEM-1","itemData":{"DOI":"10.1002/cne.20919","ISSN":"0021-9967","PMID":"16566004","abstract":"The hippocampal formation and amygdala are responsible for regulating emotion, learning, and behavior. The hippocampal projection to the amygdala has been demonstrated to originate in the subiculum and adjacent portion of field CA1 of the Ammon's horn (Sub/CA1) in the rat; however, the topographical organization of this pathway is still understudied. To make it clear, we performed anterograde and retrograde tracing with biotinylated dextran amine (BDA) and cholera toxin B subunit (CTb), respectively, in the rat. A series of BDA experiments revealed that the temporal-to-septal axis of origin determined a medial-to-lateral axis of termination in the amygdala. Briefly, the temporal region of the Sub/CA1 projects preferentially to the medial amygdaloid region including the medial, intercalated, and basomedial nuclei and the amygdalohippocampal transition area, and progressively more septal portions of the Sub/CA1 distribute their efferents in more lateral regions of the amygdala. Sub/CA1 fibers distributed in the central amygdaloid nucleus were relatively few. Retrograde tracing with CTb confirmed this topography and revealed little hippocampal innervation of the central nucleus of the amygdala. These observations suggest that distinct Sub/CA1 regions arranged along the longitudinal hippocampal axis may influence distinct modalities of the amygdala function.","author":[{"dropping-particle":"","family":"Kishi","given":"Toshiro","non-dropping-particle":"","parse-names":false,"suffix":""},{"dropping-particle":"","family":"Tsumori","given":"Toshiko","non-dropping-particle":"","parse-names":false,"suffix":""},{"dropping-particle":"","family":"Yokota","given":"Shigefumi","non-dropping-particle":"","parse-names":false,"suffix":""},{"dropping-particle":"","family":"Yasui","given":"Yukihiko","non-dropping-particle":"","parse-names":false,"suffix":""}],"container-title":"The Journal of Comparative Neurology","id":"ITEM-1","issue":"3","issued":{"date-parts":[["2006","5","20"]]},"page":"349-368","title":"Topographical projection from the hippocampal formation to the amygdala: A combined anterograde and retrograde tracing study in the rat","type":"article-journal","volume":"496"},"uris":["http://www.mendeley.com/documents/?uuid=c6fcf8db-6a71-301b-a7cb-04cce2ff6622"]},{"id":"ITEM-2","itemData":{"DOI":"10.1523/JNEUROSCI.3579-16.2017","ISSN":"0270-6474","PMID":"28385873","abstract":"The acquisition and retrieval of contextual fear memory requires coordinated neural activity in the hippocampus, medial prefrontal cortex (mPFC), and amygdala. The contextual information encoded in the hippocampus is conveyed to the mPFC and amygdala for contextual fear conditioning. Previous studies have suggested that a CA1 neuronal population in the ventral hippocampus (VH) projects to both the mPFC and amygdala and is recruited in context-dependent control of conditioned fear. However, how double-projecting ventral CA1 hippocampal (vCA1) neurons modulate the activity of the mPFC and amygdala at the synaptic level has not been determined previously. Here, we show that the optogenetic silencing of the VH prevented the recall of contextual fear memory in mice, indicating its role in contextual fear expression. In dual retrograde viral tracing and c-Fos imKim, W. Bin, and Cho, J.-H. (2017). Synaptic Targeting of Double-Projecting Ventral CA1 Hippocampal Neurons to the Medial Prefrontal Cortex and Basal Amygdala. J. Neurosci. 37, 4868–4882.munostaining experiments, we found that a proportion of vCA1 neurons projected to both the mPFC and amygdala and were recruited preferentially during context exposure, suggesting their role in encoding context representations. Moreover, optogenetic stimulation of axon collaterals of double-projecting vCA1 neurons induced monosynaptic excitatory responses in both the mPFC and basal amygdala, indicating that they could convey contextual information through the VH-mPFC and VH-amygdala pathways. The activation of double-projecting vCA1 neurons also induced action potential firings in the mPFC neurons that project to the amygdala, suggesting that they can also activate the VH-mPFC-amygdala pathway. With these synaptic mechanisms, double-projecting vCA1 neurons could induce synchronized neural activity in the mPFC and amygdala and convey contextual information efficiently to the basal amygdala for contextual fear conditioning.SIGNIFICANCE STATEMENT This work demonstrates that ventral CA1 hippocampal (vCA1) neurons projecting to both the medial prefrontal cortex (mPFC) and amygdala are activated preferentially when contextual information is processed in the ventral hippocampus, which is required for contextual fear expression. Our electrophysiological experiments reveal that the activation of double-projecting vCA1 neurons induces excitatory synaptic activity in both the mPFC and amygdala. These results suggest that double-pr…","author":[{"dropping-particle":"Bin","family":"Kim","given":"Woong","non-dropping-particle":"","parse-names":false,"suffix":""},{"dropping-particle":"","family":"Cho","given":"Jun-Hyeong","non-dropping-particle":"","parse-names":false,"suffix":""}],"container-title":"The Journal of Neuroscience","id":"ITEM-2","issue":"19","issued":{"date-parts":[["2017","5","10"]]},"page":"4868-4882","title":"Synaptic Targeting of Double-Projecting Ventral CA1 Hippocampal Neurons to the Medial Prefrontal Cortex and Basal Amygdala","type":"article-journal","volume":"37"},"uris":["http://www.mendeley.com/documents/?uuid=30182d47-53e5-370f-a1a5-59115a578424"]}],"mendeley":{"formattedCitation":"(Kim and Cho, 2017; Kishi et al., 2006)","plainTextFormattedCitation":"(Kim and Cho, 2017; Kishi et al., 2006)","previouslyFormattedCitation":"(Kim and Cho, 2017; Kishi et al., 2006)"},"properties":{"noteIndex":0},"schema":"https://github.com/citation-style-language/schema/raw/master/csl-citation.json"}</w:instrText>
      </w:r>
      <w:r w:rsidRPr="00A53A33">
        <w:fldChar w:fldCharType="separate"/>
      </w:r>
      <w:r w:rsidRPr="00A53A33">
        <w:rPr>
          <w:noProof/>
        </w:rPr>
        <w:t>(Kim and Cho, 2017; Kishi et al., 2006)</w:t>
      </w:r>
      <w:r w:rsidRPr="00A53A33">
        <w:fldChar w:fldCharType="end"/>
      </w:r>
      <w:r w:rsidRPr="00A53A33">
        <w:t>. CA1 pyramidal cells also contact local inhibitory neurons, which then synapse onto other CA1 pyramidal neurons</w:t>
      </w:r>
      <w:r w:rsidR="00431B2F">
        <w:t xml:space="preserve"> </w:t>
      </w:r>
      <w:r w:rsidR="00431B2F">
        <w:fldChar w:fldCharType="begin" w:fldLock="1"/>
      </w:r>
      <w:r w:rsidR="00620EC8">
        <w:instrText>ADDIN CSL_CITATION {"citationItems":[{"id":"ITEM-1","itemData":{"DOI":"10.1016/J.NEURON.2017.09.033","ISSN":"0896-6273","abstract":"Excitatory control of inhibitory neurons is poorly understood due to the difficulty of studying synaptic connectivity in vivo. We inferred such connectivity through analysis of spike timing and validated this inference using juxtacellular and optogenetic control of presynaptic spikes in behaving mice. We observed that neighboring CA1 neurons had stronger connections and that superficial pyramidal cells projected more to deep interneurons. Connection probability and strength were skewed, with a minority of highly connected hubs. Divergent presynaptic connections led to synchrony between interneurons. Synchrony of convergent presynaptic inputs boosted postsynaptic drive. Presynaptic firing frequency was read out by postsynaptic neurons through short-term depression and facilitation, with individual pyramidal cells and interneurons displaying a diversity of spike transmission filters. Additionally, spike transmission was strongly modulated by prior spike timing of the postsynaptic cell. These results bridge anatomical structure with physiological function.","author":[{"dropping-particle":"","family":"English","given":"Daniel Fine","non-dropping-particle":"","parse-names":false,"suffix":""},{"dropping-particle":"","family":"McKenzie","given":"Sam","non-dropping-particle":"","parse-names":false,"suffix":""},{"dropping-particle":"","family":"Evans","given":"Talfan","non-dropping-particle":"","parse-names":false,"suffix":""},{"dropping-particle":"","family":"Kim","given":"Kanghwan","non-dropping-particle":"","parse-names":false,"suffix":""},{"dropping-particle":"","family":"Yoon","given":"Euisik","non-dropping-particle":"","parse-names":false,"suffix":""},{"dropping-particle":"","family":"Buzsáki","given":"György","non-dropping-particle":"","parse-names":false,"suffix":""}],"container-title":"Neuron","id":"ITEM-1","issue":"2","issued":{"date-parts":[["2017","10","11"]]},"page":"505-520.e7","publisher":"Cell Press","title":"Pyramidal Cell-Interneuron Circuit Architecture and Dynamics in Hippocampal Networks","type":"article-journal","volume":"96"},"uris":["http://www.mendeley.com/documents/?uuid=e52b3f12-9d40-32a0-8aaf-42f47df8b36a"]}],"mendeley":{"formattedCitation":"(English et al., 2017)","plainTextFormattedCitation":"(English et al., 2017)","previouslyFormattedCitation":"(English et al., 2017)"},"properties":{"noteIndex":0},"schema":"https://github.com/citation-style-language/schema/raw/master/csl-citation.json"}</w:instrText>
      </w:r>
      <w:r w:rsidR="00431B2F">
        <w:fldChar w:fldCharType="separate"/>
      </w:r>
      <w:r w:rsidR="00431B2F" w:rsidRPr="00431B2F">
        <w:rPr>
          <w:noProof/>
        </w:rPr>
        <w:t>(English et al., 2017)</w:t>
      </w:r>
      <w:r w:rsidR="00431B2F">
        <w:fldChar w:fldCharType="end"/>
      </w:r>
      <w:r w:rsidRPr="00A53A33">
        <w:t xml:space="preserve">.  </w:t>
      </w:r>
    </w:p>
    <w:p w14:paraId="1A77FE81" w14:textId="009B23F8" w:rsidR="00A53A33" w:rsidRPr="00A53A33" w:rsidRDefault="00816822" w:rsidP="00A53A33">
      <w:r>
        <w:tab/>
      </w:r>
      <w:r w:rsidR="00A53A33" w:rsidRPr="00A53A33">
        <w:t xml:space="preserve">The role of CA1 is under active research, and many functions have been ascribed to this </w:t>
      </w:r>
      <w:proofErr w:type="gramStart"/>
      <w:r w:rsidR="00A53A33" w:rsidRPr="00A53A33">
        <w:t>highly-studied</w:t>
      </w:r>
      <w:proofErr w:type="gramEnd"/>
      <w:r w:rsidR="00A53A33" w:rsidRPr="00A53A33">
        <w:t xml:space="preserve"> </w:t>
      </w:r>
      <w:proofErr w:type="spellStart"/>
      <w:r w:rsidR="00A53A33" w:rsidRPr="00A53A33">
        <w:t>subregion</w:t>
      </w:r>
      <w:proofErr w:type="spellEnd"/>
      <w:r w:rsidR="00A53A33" w:rsidRPr="00A53A33">
        <w:t xml:space="preserve">. Its claim to fame is that it was the region where “place cells” were first discovered </w:t>
      </w:r>
      <w:r w:rsidR="00A53A33" w:rsidRPr="00A53A33">
        <w:fldChar w:fldCharType="begin" w:fldLock="1"/>
      </w:r>
      <w:r w:rsidR="00A53A33" w:rsidRPr="00A53A33">
        <w:instrText>ADDIN CSL_CITATION {"citationItems":[{"id":"ITEM-1","itemData":{"DOI":"10.1016/0006-8993(71)90358-1","ISBN":"0006-8993 (Print)\\r0006-8993 (Linking)","ISSN":"00068993","PMID":"5124915","abstract":"Responses of cells in the dorsal hippocampus of rats to restraining tactile stimuli as a function of spatial orientation suggest that the hippocampus provides the rest of the brain with a spatial reference map. The activity of cells in such a map would specify the direction in which the s was pointing relative to environmental landmarks and the occurrence of particular tactile, visual, etc., stimuli while facing in that orientation. It is hypothesized that activation of those cells specifying a particular orientation together with a signal indicating movement or intention to move in space would tend to activate cells specifying adjacent or subsequent spatial orientations. In this way, the map would \"anticipate\" the sensory stimuli consequent to a particular movement.","author":[{"dropping-particle":"","family":"O'Keefe","given":"John M.","non-dropping-particle":"","parse-names":false,"suffix":""},{"dropping-particle":"","family":"Dostrovsky","given":"Jonathon O.","non-dropping-particle":"","parse-names":false,"suffix":""}],"container-title":"Brain research","id":"ITEM-1","issue":"1","issued":{"date-parts":[["1971"]]},"page":"171-175","title":"The hippocampus as a spatial map. Preliminary evidence from unit activity in the freely-moving rat.","type":"article-journal","volume":"34"},"uris":["http://www.mendeley.com/documents/?uuid=f7321cd8-5788-4c04-b628-62c7f1f45e92"]}],"mendeley":{"formattedCitation":"(O’Keefe and Dostrovsky, 1971)","plainTextFormattedCitation":"(O’Keefe and Dostrovsky, 1971)","previouslyFormattedCitation":"(O’Keefe and Dostrovsky, 1971)"},"properties":{"noteIndex":0},"schema":"https://github.com/citation-style-language/schema/raw/master/csl-citation.json"}</w:instrText>
      </w:r>
      <w:r w:rsidR="00A53A33" w:rsidRPr="00A53A33">
        <w:fldChar w:fldCharType="separate"/>
      </w:r>
      <w:r w:rsidR="00A53A33" w:rsidRPr="00A53A33">
        <w:rPr>
          <w:noProof/>
        </w:rPr>
        <w:t>(O’Keefe and Dostrovsky, 1971)</w:t>
      </w:r>
      <w:r w:rsidR="00A53A33" w:rsidRPr="00A53A33">
        <w:fldChar w:fldCharType="end"/>
      </w:r>
      <w:r w:rsidR="00A53A33" w:rsidRPr="00A53A33">
        <w:t xml:space="preserve">. These are pyramidal neurons that exhibit spatial selectivity patterns, prompting early theories on the hippocampus as the locus of a “cognitive map” </w:t>
      </w:r>
      <w:r w:rsidR="00A53A33" w:rsidRPr="00A53A33">
        <w:fldChar w:fldCharType="begin" w:fldLock="1"/>
      </w:r>
      <w:r w:rsidR="00A53A33" w:rsidRPr="00A53A33">
        <w:instrText>ADDIN CSL_CITATION {"citationItems":[{"id":"ITEM-1","itemData":{"ISBN":"0198572069","abstract":"Includes indexes.","author":[{"dropping-particle":"","family":"O'Keefe","given":"John.","non-dropping-particle":"","parse-names":false,"suffix":""},{"dropping-particle":"","family":"Nadel","given":"Lynn","non-dropping-particle":"","parse-names":false,"suffix":""}],"id":"ITEM-1","issued":{"date-parts":[["1978"]]},"number-of-pages":"570","publisher":"Clarendon Press","title":"The hippocampus as a cognitive map","type":"book"},"uris":["http://www.mendeley.com/documents/?uuid=c88d9cd1-8b4a-3d5a-bf24-83b289594b71"]}],"mendeley":{"formattedCitation":"(O’Keefe and Nadel, 1978)","plainTextFormattedCitation":"(O’Keefe and Nadel, 1978)","previouslyFormattedCitation":"(O’Keefe and Nadel, 1978)"},"properties":{"noteIndex":0},"schema":"https://github.com/citation-style-language/schema/raw/master/csl-citation.json"}</w:instrText>
      </w:r>
      <w:r w:rsidR="00A53A33" w:rsidRPr="00A53A33">
        <w:fldChar w:fldCharType="separate"/>
      </w:r>
      <w:r w:rsidR="00A53A33" w:rsidRPr="00A53A33">
        <w:rPr>
          <w:noProof/>
        </w:rPr>
        <w:t>(O’Keefe and Nadel, 1978)</w:t>
      </w:r>
      <w:r w:rsidR="00A53A33" w:rsidRPr="00A53A33">
        <w:fldChar w:fldCharType="end"/>
      </w:r>
      <w:r w:rsidR="00A53A33" w:rsidRPr="00A53A33">
        <w:t xml:space="preserve">, although contemporary scholars now mostly agree that the hippocampus is involved in cognition beyond the spatial domain </w:t>
      </w:r>
      <w:r w:rsidR="00A53A33" w:rsidRPr="00A53A33">
        <w:fldChar w:fldCharType="begin" w:fldLock="1"/>
      </w:r>
      <w:r w:rsidR="001E4346">
        <w:instrText>ADDIN CSL_CITATION {"citationItems":[{"id":"ITEM-1","itemData":{"DOI":"10.1016/j.neuron.2014.07.032","ISSN":"08966273","author":[{"dropping-particle":"","family":"Eichenbaum","given":"Howard","non-dropping-particle":"","parse-names":false,"suffix":""},{"dropping-particle":"","family":"Cohen","given":"Neal J.","non-dropping-particle":"","parse-names":false,"suffix":""}],"container-title":"Neuron","id":"ITEM-1","issue":"4","issued":{"date-parts":[["2014"]]},"page":"764-770","publisher":"Elsevier Inc.","title":"Can We Reconcile the Declarative Memory and Spatial Navigation Views on Hippocampal Function?","type":"article-journal","volume":"83"},"uris":["http://www.mendeley.com/documents/?uuid=a78184d9-9227-4b34-916c-db59148234fa"]},{"id":"ITEM-2","itemData":{"DOI":"10.1016/j.neuron.2004.08.028","ISBN":"0896-6273 (Print)\\n0896-6273 (Linking)","ISSN":"08966273","PMID":"15450164","abstract":"The hippocampus serves a critical role in declarative memory - our capacity to recall everyday facts and events. Recent studies using functional brain imaging in humans and neuropsychological analyses of humans and animals with hippocampal damage have revealed some of the elemental cognitive processes mediated by the hippocampus. In addition, recent characterizations of neuronal firing patterns in behaving animals and humans have suggested how neural representations in the hippocampus underlie those elemental cognitive processes in the service of declarative memory.","author":[{"dropping-particle":"","family":"Eichenbaum","given":"Howard","non-dropping-particle":"","parse-names":false,"suffix":""}],"container-title":"Neuron","id":"ITEM-2","issue":"1","issued":{"date-parts":[["2004"]]},"page":"109-120","title":"Hippocampus: Cognitive processes and neural representations that underlie declarative memory","type":"article-journal","volume":"44"},"uris":["http://www.mendeley.com/documents/?uuid=09bd905b-d228-42bf-b95c-f5db3c12ad51"]},{"id":"ITEM-3","itemData":{"DOI":"10.1016/j.neuron.2017.06.036","abstract":"The hippocampus is famous for mapping locations in spatially organized environments, and several recent studies have shown that hippocampal networks also map moments in temporally organized experiences. Here I consider how space and time are integrated in the representation of memories. The brain pathways for spatial and temporal cognition involve overlapping and interacting systems that converge on the hippo-campal region. There is evidence that spatial and temporal aspects of memory are processed somewhat differently in the circuitry of hippocampal subregions but become fully integrated within CA1 neuronal net-works as independent, multiplexed representations of space and time. Hippocampal networks also map memories across a broad range of abstract relations among events, suggesting that the findings on spatial and temporal organization reflect a generalized mechanism for organizing memories. The hippocampus has long been regarded as critical to memory (Clark and Squire, 2013) as well as to supporting the brain's representation of space (Moser et al., 2008). A potential link between these characterizations is that the hippocampus orga-nizes memories in space, which is a prominent feature of mem-ory that depends on the hippocampus (Eichenbaum et al., 1999). In addition, memory for specific experiences (episodic memory) is characterized by an organization of events in time (Tulving and Donaldson, 1972), and several recent findings have revealed temporally organized hippocampal neuronal activity patterns that support memory (Dragoi and Buzsá ki, 2006; Pastalkova et al., 2008; MacDonald et al., 2011; Wikenheiser and Redish, 2015; Cai et al., 2016; reviewed in Eichenbaum, 2014). Combining these lines of evidence, one possible accounting of hippocampal function is the organization of memories in space and time (Eichenbaum, 2017). A key question in pursuing this hypothesis is how neuronal networks within the hippocampus accomplish the combination of spatial and tempo-ral organization. In our everyday lives, we typically conceive of space and time as separate dimensions of experience, but we often combine them in our expression of episodic memories. If I asked about your morning, you likely could recap the full episode as it unfolded in time and across places where successive events occurred. This perspective reflects a common view that episodic memory involves embedding our record of events within a unified representation of spatiotemporal context (e.g., Cop…","author":[{"dropping-particle":"","family":"Eichenbaum","given":"Howard","non-dropping-particle":"","parse-names":false,"suffix":""}],"container-title":"Neuron","id":"ITEM-3","issued":{"date-parts":[["2017"]]},"page":"1007-1018","title":"On the Integration of Space, Time, and Memory","type":"article-journal","volume":"95"},"uris":["http://www.mendeley.com/documents/?uuid=3a564773-2f36-49f5-b28a-7879a52424a0"]},{"id":"ITEM-4","itemData":{"DOI":"10.1016/j.neubiorev.2014.01.005","ISBN":"1873-7528 (Electronic)\\r0149-7634 (Linking)","ISSN":"01497634","PMID":"24462752","abstract":"Context is an essential component of learning and memory processes, and the hippocampus is critical for encoding contextual information. However, connecting hippocampal physiology with its role in context and memory has only recently become possible. It is now clear that contexts are represented by coherent ensembles of hippocampal neurons and new optogenetic stimulation studies indicate that activity in these ensembles can trigger the retrieval of context appropriate memories. We interpret these findings in the light of recent evidence that the hippocampus is critically involved in using contextual information to prevent interference, and propose a theoretical framework for understanding contextual influence on memory retrieval. When a new context is encountered, a unique hippocampal ensemble is recruited to represent it. Memories for events that occur in the context become associated with the hippocampal representation. Revisiting the context causes the hippocampal context code to be re-expressed and the relevant memories are primed. As a result, retrieval of appropriate memories is enhanced and interference from memories belonging to other contexts is minimized. © 2014 Elsevier Ltd.","author":[{"dropping-particle":"","family":"Smith","given":"David M.","non-dropping-particle":"","parse-names":false,"suffix":""},{"dropping-particle":"","family":"Bulkin","given":"David A.","non-dropping-particle":"","parse-names":false,"suffix":""}],"container-title":"Neuroscience and Biobehavioral Reviews","id":"ITEM-4","issued":{"date-parts":[["2014"]]},"page":"52-61","publisher":"Elsevier Ltd","title":"The form and function of hippocampal context representations","type":"article-journal","volume":"40"},"uris":["http://www.mendeley.com/documents/?uuid=1163cbc7-125e-486a-bb4c-9e199cb95035"]},{"id":"ITEM-5","itemData":{"ISSN":"0033-295X","PMID":"1594723","abstract":"This article considers the role of the hippocampus in memory function. A central thesis is that work with rats, monkeys, and humans--which has sometimes seemed to proceed independently in 3 separate literatures--is now largely in agreement about the function of the hippocampus and related structures. A biological perspective is presented, which proposes multiple memory systems with different functions and distinct anatomical organizations. The hippocampus (together with anatomically related structures) is essential for a specific kind of memory, here termed declarative memory (similar terms include explicit and relational). Declarative memory is contrasted with a heterogeneous collection of nondeclarative (implicit) memory abilities that do not require the hippocampus (skills and habits, simple conditioning, and the phenomenon of priming). The hippocampus is needed temporarily to bind together distributed sites in neocortex that together represent a whole memory.","author":[{"dropping-particle":"","family":"Squire","given":"L R","non-dropping-particle":"","parse-names":false,"suffix":""}],"container-title":"Psychological review","id":"ITEM-5","issue":"2","issued":{"date-parts":[["1992","4"]]},"page":"195-231","title":"Memory and the hippocampus: a synthesis from findings with rats, monkeys, and humans.","type":"article-journal","volume":"99"},"uris":["http://www.mendeley.com/documents/?uuid=a32a524c-9e9e-3232-9c2a-da0c863a8315"]},{"id":"ITEM-6","itemData":{"DOI":"10.1016/j.tics.2018.07.006","author":[{"dropping-particle":"","family":"Buzsáki","given":"György","non-dropping-particle":"","parse-names":false,"suffix":""},{"dropping-particle":"","family":"Tingley","given":"David","non-dropping-particle":"","parse-names":false,"suffix":""}],"id":"ITEM-6","issued":{"date-parts":[["2018"]]},"title":"Special Issue: Time in the Brain Space and Time: The Hippocampus as a Sequence Generator","type":"article-journal"},"uris":["http://www.mendeley.com/documents/?uuid=9f163d3e-2b0c-33e4-b0da-f0b32388f20a"]}],"mendeley":{"formattedCitation":"(Buzsáki and Tingley, 2018; Eichenbaum, 2004, 2017; Eichenbaum and Cohen, 2014; Smith and Bulkin, 2014; Squire, 1992)","plainTextFormattedCitation":"(Buzsáki and Tingley, 2018; Eichenbaum, 2004, 2017; Eichenbaum and Cohen, 2014; Smith and Bulkin, 2014; Squire, 1992)","previouslyFormattedCitation":"(Buzsáki and Tingley, 2018; Eichenbaum, 2004, 2017; Eichenbaum and Cohen, 2014; Smith and Bulkin, 2014; Squire, 1992)"},"properties":{"noteIndex":0},"schema":"https://github.com/citation-style-language/schema/raw/master/csl-citation.json"}</w:instrText>
      </w:r>
      <w:r w:rsidR="00A53A33" w:rsidRPr="00A53A33">
        <w:fldChar w:fldCharType="separate"/>
      </w:r>
      <w:r w:rsidR="001D7D0F" w:rsidRPr="001D7D0F">
        <w:rPr>
          <w:noProof/>
        </w:rPr>
        <w:t>(Buzsáki and Tingley, 2018; Eichenbaum, 2004, 2017; Eichenbaum and Cohen, 2014; Smith and Bulkin, 2014; Squire, 1992)</w:t>
      </w:r>
      <w:r w:rsidR="00A53A33" w:rsidRPr="00A53A33">
        <w:fldChar w:fldCharType="end"/>
      </w:r>
      <w:r w:rsidR="00A53A33" w:rsidRPr="00A53A33">
        <w:t xml:space="preserve">.  </w:t>
      </w:r>
    </w:p>
    <w:p w14:paraId="1F165D78" w14:textId="597056BE" w:rsidR="0093539A" w:rsidRDefault="00A53A33" w:rsidP="00A53A33">
      <w:r>
        <w:tab/>
      </w:r>
      <w:r w:rsidR="002D2ADF">
        <w:t>Due to the prominent projections</w:t>
      </w:r>
      <w:r w:rsidR="001D7D0F">
        <w:t xml:space="preserve"> </w:t>
      </w:r>
      <w:r w:rsidR="002D2ADF">
        <w:t>from</w:t>
      </w:r>
      <w:r w:rsidR="001D7D0F">
        <w:t xml:space="preserve"> </w:t>
      </w:r>
      <w:r w:rsidR="002D2ADF">
        <w:t xml:space="preserve">CA3 and EC, </w:t>
      </w:r>
      <w:r w:rsidRPr="00A53A33">
        <w:t xml:space="preserve">CA1 seems suited for processing conjunctive inputs, possibly acting as an input comparator or coincidence detector for </w:t>
      </w:r>
      <w:r w:rsidR="002D2ADF">
        <w:t xml:space="preserve">these two </w:t>
      </w:r>
      <w:r w:rsidRPr="00A53A33">
        <w:t>sources of incoming information</w:t>
      </w:r>
      <w:r w:rsidR="00982466">
        <w:t xml:space="preserve"> </w:t>
      </w:r>
      <w:r w:rsidR="00982466">
        <w:fldChar w:fldCharType="begin" w:fldLock="1"/>
      </w:r>
      <w:r w:rsidR="00982466">
        <w:instrText>ADDIN CSL_CITATION {"citationItems":[{"id":"ITEM-1","itemData":{"DOI":"10.1016/J.TINS.2009.01.009","ISSN":"0166-2236","abstract":"Since the days of Cajal, the CA1 pyramidal cell has arguably received more attention than any other neuron in the mammalian brain. Hippocampal CA1 pyramidal cells fire spikes with remarkable spatial and temporal precision, giving rise to the hippocampal rate and temporal codes. However, little is known about how different inputs interact during spatial behavior to generate such robust firing patterns. Here, we review the properties of the rodent hippocampal rate code and synthesize work from several disciplines to understand the functional anatomy and excitation–inhibition balance that can produce the rate-coded outputs of the CA1 pyramidal cell. We argue that both CA3 and entorhinal inputs are crucial for the formation of sharp, sparse CA1 place fields and that precisely timed and dominant inhibition is an equally important factor.","author":[{"dropping-particle":"","family":"Ahmed","given":"Omar J.","non-dropping-particle":"","parse-names":false,"suffix":""},{"dropping-particle":"","family":"Mehta","given":"Mayank R.","non-dropping-particle":"","parse-names":false,"suffix":""}],"container-title":"Trends in Neurosciences","id":"ITEM-1","issue":"6","issued":{"date-parts":[["2009","6","1"]]},"page":"329-338","publisher":"Elsevier Current Trends","title":"The hippocampal rate code: anatomy, physiology and theory","type":"article-journal","volume":"32"},"uris":["http://www.mendeley.com/documents/?uuid=cebbe91c-a350-33d2-8323-e82cafb50847"]}],"mendeley":{"formattedCitation":"(Ahmed and Mehta, 2009)","plainTextFormattedCitation":"(Ahmed and Mehta, 2009)","previouslyFormattedCitation":"(Ahmed and Mehta, 2009)"},"properties":{"noteIndex":0},"schema":"https://github.com/citation-style-language/schema/raw/master/csl-citation.json"}</w:instrText>
      </w:r>
      <w:r w:rsidR="00982466">
        <w:fldChar w:fldCharType="separate"/>
      </w:r>
      <w:r w:rsidR="00982466" w:rsidRPr="00982466">
        <w:rPr>
          <w:noProof/>
        </w:rPr>
        <w:t>(Ahmed and Mehta, 2009)</w:t>
      </w:r>
      <w:r w:rsidR="00982466">
        <w:fldChar w:fldCharType="end"/>
      </w:r>
      <w:r w:rsidRPr="00A53A33">
        <w:t>. Evidence for this theory comes from</w:t>
      </w:r>
      <w:r w:rsidR="00982466">
        <w:t xml:space="preserve"> </w:t>
      </w:r>
      <w:r w:rsidR="00982466">
        <w:rPr>
          <w:i/>
        </w:rPr>
        <w:t xml:space="preserve">in vitro </w:t>
      </w:r>
      <w:r w:rsidR="00982466">
        <w:t xml:space="preserve">and </w:t>
      </w:r>
      <w:r w:rsidR="00982466">
        <w:rPr>
          <w:i/>
        </w:rPr>
        <w:t xml:space="preserve">in </w:t>
      </w:r>
      <w:proofErr w:type="spellStart"/>
      <w:r w:rsidR="00982466">
        <w:rPr>
          <w:i/>
        </w:rPr>
        <w:t>silico</w:t>
      </w:r>
      <w:proofErr w:type="spellEnd"/>
      <w:r w:rsidR="00982466">
        <w:rPr>
          <w:i/>
        </w:rPr>
        <w:t xml:space="preserve"> </w:t>
      </w:r>
      <w:r w:rsidR="00982466">
        <w:t xml:space="preserve">studies showing maximal CA1 somatic spiking during coincident Schaffer collateral and </w:t>
      </w:r>
      <w:proofErr w:type="spellStart"/>
      <w:r w:rsidR="00982466">
        <w:t>perforant</w:t>
      </w:r>
      <w:proofErr w:type="spellEnd"/>
      <w:r w:rsidR="00982466">
        <w:t xml:space="preserve"> path input, but not </w:t>
      </w:r>
      <w:r w:rsidR="00613838">
        <w:t>from</w:t>
      </w:r>
      <w:r w:rsidR="00982466">
        <w:t xml:space="preserve"> </w:t>
      </w:r>
      <w:proofErr w:type="spellStart"/>
      <w:r w:rsidR="00982466">
        <w:t>perforant</w:t>
      </w:r>
      <w:proofErr w:type="spellEnd"/>
      <w:r w:rsidR="00982466">
        <w:t xml:space="preserve"> path stimulation</w:t>
      </w:r>
      <w:r w:rsidR="00613838">
        <w:t>s</w:t>
      </w:r>
      <w:r w:rsidR="00982466">
        <w:t xml:space="preserve"> in isolation </w:t>
      </w:r>
      <w:r w:rsidR="00982466">
        <w:fldChar w:fldCharType="begin" w:fldLock="1"/>
      </w:r>
      <w:r w:rsidR="00692E88">
        <w:instrText>ADDIN CSL_CITATION {"citationItems":[{"id":"ITEM-1","itemData":{"DOI":"10.1038/nn1599","ISSN":"1097-6256","abstract":"Conditional dendritic spike propagation following distal synaptic activation of hippocampal CA1 pyramidal neurons","author":[{"dropping-particle":"","family":"Jarsky","given":"Tim","non-dropping-particle":"","parse-names":false,"suffix":""},{"dropping-particle":"","family":"Roxin","given":"Alex","non-dropping-particle":"","parse-names":false,"suffix":""},{"dropping-particle":"","family":"Kath","given":"William L","non-dropping-particle":"","parse-names":false,"suffix":""},{"dropping-particle":"","family":"Spruston","given":"Nelson","non-dropping-particle":"","parse-names":false,"suffix":""}],"container-title":"Nature Neuroscience","id":"ITEM-1","issue":"12","issued":{"date-parts":[["2005","12","20"]]},"page":"1667-1676","publisher":"Nature Publishing Group","title":"Conditional dendritic spike propagation following distal synaptic activation of hippocampal CA1 pyramidal neurons","type":"article-journal","volume":"8"},"uris":["http://www.mendeley.com/documents/?uuid=cbb59013-9c90-385b-afe8-d2906ca52287"]},{"id":"ITEM-2","itemData":{"DOI":"10.1523/jneurosci.2992-05.2005","PMID":"9870957","abstract":"Hippocampal CA1 pyramidal neurons receive intrahippocampal and extrahipppocampal inputs during theta cycle, whose relative timing and magnitude regulate the probability of CA1 pyramidal cell spiking. Extrahippocampal inputs, giving rise to the primary theta dipole in CA1 stratum lacunosum moleculare, are conveyed by the temporoammonic pathway. The temporoammonic pathway impinging onto the CA1 distal apical dendritic tuft is the most electrotonically distant from the perisomatic region yet is critical in regulating CA1 place cell activity during theta cycles. How does local hippocampal circuitry regulate the integration of this essential, but electrotonically distant, input within the theta period? Using whole-cell somatic recording and voltage-sensitive dye imaging with simultaneous dendritic recording of CA1 pyramidal cell responses, we demonstrate that temporoammonic EPSPs are normally compartmentalized to the apical dendritic tuft by feedforward inhibition. However, when this input is preceded at a one-half theta cycle interval by proximally targeted Schaffer collateral activity, temporoammonic EPSPs propagate to the soma through a joint, codependent mechanism involving activation of Schaffer-specific NMDA receptors and presynaptic inhibition of GABAergic terminals. These afferent interactions, tuned for synaptic inputs arriving one-half theta interval apart, are in turn modulated by feedback inhibition initiated via axon collaterals of pyramidal cells. Therefore, CA1 circuit integration of excitatory inputs endows the CA1 principal cell with a novel property: the ability to function as a temporally specific “AND” gate that provides for sequence-dependent readout of distal inputs.","author":[{"dropping-particle":"","family":"Ang","given":"Chyze W.","non-dropping-particle":"","parse-names":false,"suffix":""},{"dropping-particle":"","family":"Carlson","given":"Gregory C.","non-dropping-particle":"","parse-names":false,"suffix":""},{"dropping-particle":"","family":"Coulter","given":"Douglas A.","non-dropping-particle":"","parse-names":false,"suffix":""}],"container-title":"J. Neurosci.","id":"ITEM-2","issue":"1","issued":{"date-parts":[["2005","10","19"]]},"page":"274-287","publisher":"Society for Neuroscience","title":"Hippocampal CA1 Circuitry Dynamically Gates Direct Cortical Inputs Preferentially at Theta Frequencies","type":"article-journal","volume":"19"},"uris":["http://www.mendeley.com/documents/?uuid=b3784982-fd42-390f-a15f-d86ace9b6073"]},{"id":"ITEM-3","itemData":{"DOI":"10.1016/J.NEURON.2015.08.025","ISSN":"0896-6273","abstract":"Spatial and temporal features of synaptic inputs engage integration mechanisms on multiple scales, including presynaptic release sites, postsynaptic dendrites, and networks of inhibitory interneurons. Here we investigate how these mechanisms cooperate to filter synaptic input in hippocampal area CA1. Dendritic recordings from CA1 pyramidal neurons reveal that proximal inputs from CA3 as well as distal inputs from entorhinal cortex layer III (ECIII) sum sublinearly or linearly at low firing rates due to feedforward inhibition, but sum supralinearly at high firing rates due to synaptic facilitation, producing a high-pass filter. However, during ECIII and CA3 input comparison, supralinear dendritic integration is dynamically balanced by feedforward and feedback inhibition, resulting in suppression of dendritic complex spiking. We find that a particular subpopulation of CA1 interneurons expressing neuropeptide Y (NPY) contributes prominently to this dynamic filter by integrating both ECIII and CA3 input pathways and potently inhibiting CA1 pyramidal neuron dendrites.","author":[{"dropping-particle":"","family":"Milstein","given":"Aaron D.","non-dropping-particle":"","parse-names":false,"suffix":""},{"dropping-particle":"","family":"Bloss","given":"Erik B.","non-dropping-particle":"","parse-names":false,"suffix":""},{"dropping-particle":"","family":"Apostolides","given":"Pierre F.","non-dropping-particle":"","parse-names":false,"suffix":""},{"dropping-particle":"","family":"Vaidya","given":"Sachin P.","non-dropping-particle":"","parse-names":false,"suffix":""},{"dropping-particle":"","family":"Dilly","given":"Geoffrey A.","non-dropping-particle":"","parse-names":false,"suffix":""},{"dropping-particle":"","family":"Zemelman","given":"Boris V.","non-dropping-particle":"","parse-names":false,"suffix":""},{"dropping-particle":"","family":"Magee","given":"Jeffrey C.","non-dropping-particle":"","parse-names":false,"suffix":""}],"container-title":"Neuron","id":"ITEM-3","issue":"6","issued":{"date-parts":[["2015","9","23"]]},"page":"1274-1289","publisher":"Cell Press","title":"Inhibitory Gating of Input Comparison in the CA1 Microcircuit","type":"article-journal","volume":"87"},"uris":["http://www.mendeley.com/documents/?uuid=ced978e1-0bcd-3a27-a59b-8cf007d890e1"]},{"id":"ITEM-4","itemData":{"DOI":"10.1038/nn.4062","ISSN":"1097-6256","PMID":"26167906","abstract":"Feature-selective firing allows networks to produce representations of the external and internal environments. Despite its importance, the mechanisms generating neuronal feature selectivity are incompletely understood. In many cortical microcircuits the integration of two functionally distinct inputs occurs nonlinearly through generation of active dendritic signals that drive burst firing and robust plasticity. To examine the role of this processing in feature selectivity, we recorded CA1 pyramidal neuron membrane potential and local field potential in mice running on a linear treadmill. We found that dendritic plateau potentials were produced by an interaction between properly timed input from entorhinal cortex and hippocampal CA3. These conjunctive signals positively modulated the firing of previously established place fields and rapidly induced new place field formation to produce feature selectivity in CA1 that is a function of both entorhinal cortex and CA3 input. Such selectivity could allow mixed network level representations that support context-dependent spatial maps.","author":[{"dropping-particle":"","family":"Bittner","given":"Katie C","non-dropping-particle":"","parse-names":false,"suffix":""},{"dropping-particle":"","family":"Grienberger","given":"Christine","non-dropping-particle":"","parse-names":false,"suffix":""},{"dropping-particle":"","family":"Vaidya","given":"Sachin P","non-dropping-particle":"","parse-names":false,"suffix":""},{"dropping-particle":"","family":"Milstein","given":"Aaron D","non-dropping-particle":"","parse-names":false,"suffix":""},{"dropping-particle":"","family":"Macklin","given":"John J","non-dropping-particle":"","parse-names":false,"suffix":""},{"dropping-particle":"","family":"Suh","given":"Junghyup","non-dropping-particle":"","parse-names":false,"suffix":""},{"dropping-particle":"","family":"Tonegawa","given":"Susumu","non-dropping-particle":"","parse-names":false,"suffix":""},{"dropping-particle":"","family":"Magee","given":"Jeffrey C","non-dropping-particle":"","parse-names":false,"suffix":""}],"container-title":"Nature Neuroscience","id":"ITEM-4","issue":"8","issued":{"date-parts":[["2015","7","13"]]},"page":"1133-1142","title":"Conjunctive input processing drives feature selectivity in hippocampal CA1 neurons","type":"article-journal","volume":"18"},"uris":["http://www.mendeley.com/documents/?uuid=319e47da-fba9-3fc7-9a40-610bde461c2a"]}],"mendeley":{"formattedCitation":"(Ang et al., 2005; Bittner et al., 2015; Jarsky et al., 2005; Milstein et al., 2015)","plainTextFormattedCitation":"(Ang et al., 2005; Bittner et al., 2015; Jarsky et al., 2005; Milstein et al., 2015)","previouslyFormattedCitation":"(Ang et al., 2005; Bittner et al., 2015; Jarsky et al., 2005; Milstein et al., 2015)"},"properties":{"noteIndex":0},"schema":"https://github.com/citation-style-language/schema/raw/master/csl-citation.json"}</w:instrText>
      </w:r>
      <w:r w:rsidR="00982466">
        <w:fldChar w:fldCharType="separate"/>
      </w:r>
      <w:r w:rsidR="00FF1E34" w:rsidRPr="00FF1E34">
        <w:rPr>
          <w:noProof/>
        </w:rPr>
        <w:t>(Ang et al., 2005; Bittner et al., 2015; Jarsky et al., 2005; Milstein et al., 2015)</w:t>
      </w:r>
      <w:r w:rsidR="00982466">
        <w:fldChar w:fldCharType="end"/>
      </w:r>
      <w:r w:rsidR="00982466">
        <w:t>.</w:t>
      </w:r>
      <w:r w:rsidR="00613838">
        <w:t xml:space="preserve"> Moreover, i</w:t>
      </w:r>
      <w:r w:rsidRPr="00A53A33">
        <w:t xml:space="preserve">ntracellular recordings demonstrate </w:t>
      </w:r>
      <w:r w:rsidR="00613838">
        <w:t xml:space="preserve">that </w:t>
      </w:r>
      <w:r w:rsidRPr="00A53A33">
        <w:lastRenderedPageBreak/>
        <w:t>CA1 neurons integrat</w:t>
      </w:r>
      <w:r w:rsidR="00613838">
        <w:t>e</w:t>
      </w:r>
      <w:r w:rsidRPr="00A53A33">
        <w:t xml:space="preserve"> inputs from CA3 (presumably </w:t>
      </w:r>
      <w:r w:rsidR="005950CA">
        <w:t>retrieving</w:t>
      </w:r>
      <w:r w:rsidRPr="00A53A33">
        <w:t xml:space="preserve"> internally stored information) and EC (presumably </w:t>
      </w:r>
      <w:r w:rsidR="005950CA">
        <w:t>conveying</w:t>
      </w:r>
      <w:r w:rsidRPr="00A53A33">
        <w:t xml:space="preserve"> </w:t>
      </w:r>
      <w:r w:rsidR="005950CA">
        <w:t xml:space="preserve">real-time </w:t>
      </w:r>
      <w:r w:rsidRPr="00A53A33">
        <w:t>external sensory</w:t>
      </w:r>
      <w:r w:rsidR="005950CA">
        <w:t xml:space="preserve"> stimuli</w:t>
      </w:r>
      <w:r w:rsidRPr="00A53A33">
        <w:t xml:space="preserve">) to drive firing </w:t>
      </w:r>
      <w:r w:rsidRPr="00A53A33">
        <w:fldChar w:fldCharType="begin" w:fldLock="1"/>
      </w:r>
      <w:r w:rsidRPr="00A53A33">
        <w:instrText>ADDIN CSL_CITATION {"citationItems":[{"id":"ITEM-1","itemData":{"DOI":"10.1038/nn.4062","ISSN":"1097-6256","PMID":"26167906","abstract":"Feature-selective firing allows networks to produce representations of the external and internal environments. Despite its importance, the mechanisms generating neuronal feature selectivity are incompletely understood. In many cortical microcircuits the integration of two functionally distinct inputs occurs nonlinearly through generation of active dendritic signals that drive burst firing and robust plasticity. To examine the role of this processing in feature selectivity, we recorded CA1 pyramidal neuron membrane potential and local field potential in mice running on a linear treadmill. We found that dendritic plateau potentials were produced by an interaction between properly timed input from entorhinal cortex and hippocampal CA3. These conjunctive signals positively modulated the firing of previously established place fields and rapidly induced new place field formation to produce feature selectivity in CA1 that is a function of both entorhinal cortex and CA3 input. Such selectivity could allow mixed network level representations that support context-dependent spatial maps.","author":[{"dropping-particle":"","family":"Bittner","given":"Katie C","non-dropping-particle":"","parse-names":false,"suffix":""},{"dropping-particle":"","family":"Grienberger","given":"Christine","non-dropping-particle":"","parse-names":false,"suffix":""},{"dropping-particle":"","family":"Vaidya","given":"Sachin P","non-dropping-particle":"","parse-names":false,"suffix":""},{"dropping-particle":"","family":"Milstein","given":"Aaron D","non-dropping-particle":"","parse-names":false,"suffix":""},{"dropping-particle":"","family":"Macklin","given":"John J","non-dropping-particle":"","parse-names":false,"suffix":""},{"dropping-particle":"","family":"Suh","given":"Junghyup","non-dropping-particle":"","parse-names":false,"suffix":""},{"dropping-particle":"","family":"Tonegawa","given":"Susumu","non-dropping-particle":"","parse-names":false,"suffix":""},{"dropping-particle":"","family":"Magee","given":"Jeffrey C","non-dropping-particle":"","parse-names":false,"suffix":""}],"container-title":"Nature Neuroscience","id":"ITEM-1","issue":"8","issued":{"date-parts":[["2015","7","13"]]},"page":"1133-1142","title":"Conjunctive input processing drives feature selectivity in hippocampal CA1 neurons","type":"article-journal","volume":"18"},"uris":["http://www.mendeley.com/documents/?uuid=319e47da-fba9-3fc7-9a40-610bde461c2a"]}],"mendeley":{"formattedCitation":"(Bittner et al., 2015)","plainTextFormattedCitation":"(Bittner et al., 2015)","previouslyFormattedCitation":"(Bittner et al., 2015)"},"properties":{"noteIndex":0},"schema":"https://github.com/citation-style-language/schema/raw/master/csl-citation.json"}</w:instrText>
      </w:r>
      <w:r w:rsidRPr="00A53A33">
        <w:fldChar w:fldCharType="separate"/>
      </w:r>
      <w:r w:rsidRPr="00A53A33">
        <w:rPr>
          <w:noProof/>
        </w:rPr>
        <w:t>(Bittner et al., 2015)</w:t>
      </w:r>
      <w:r w:rsidRPr="00A53A33">
        <w:fldChar w:fldCharType="end"/>
      </w:r>
      <w:r w:rsidRPr="00A53A33">
        <w:t>.</w:t>
      </w:r>
      <w:r w:rsidR="0093539A">
        <w:t xml:space="preserve"> </w:t>
      </w:r>
    </w:p>
    <w:p w14:paraId="086B68F1" w14:textId="3F635A15" w:rsidR="00A53A33" w:rsidRPr="00A53A33" w:rsidRDefault="0093539A" w:rsidP="00A53A33">
      <w:r>
        <w:tab/>
      </w:r>
      <w:r w:rsidR="00753782">
        <w:t xml:space="preserve">Simultaneously, CA1 may be integrating separate streams of information from the lateral and medial ECs </w:t>
      </w:r>
      <w:r w:rsidR="00753782">
        <w:fldChar w:fldCharType="begin" w:fldLock="1"/>
      </w:r>
      <w:r w:rsidR="00CD1992">
        <w:instrText>ADDIN CSL_CITATION {"citationItems":[{"id":"ITEM-1","itemData":{"DOI":"10.1002/hipo.20205","ISSN":"1050-9631","PMID":"16881079","abstract":"The present review considers research on the hippocampus and related areas from humans and experimental animals and makes three main points. First, many of the anatomical details of the hippocampus and adjacent cortical areas in the parahippocampal region are conserved across mammals. Second, the functional role of these areas in declarative memory is also conserved across species. Third, an evolutionary approach will be key to understanding exactly how the local circuitry of the hippocampus and parahippocampal region supports declarative memory. To highlight the utility of this approach, a schematic model is described in which separate streams of spatial and nonspatial information converge on the hippocampus. By this view, a fundamental function of the mammalian hippocampus is to combine incoming information about spatial context from the postrhinal (parahippocampal in primates) cortex and medial entorhinal area with incoming information about nonspatial items from the perirhinal cortex and lateral entorhinal area. The underlying neurobiological computations that arise from local circuitry enable item-in-context memory and are proposed to be fundamental to many examples of declarative memory, including episodic memory in humans and spatial memory in experimental animals.","author":[{"dropping-particle":"","family":"Manns","given":"Joseph R.","non-dropping-particle":"","parse-names":false,"suffix":""},{"dropping-particle":"","family":"Eichenbaum","given":"Howard","non-dropping-particle":"","parse-names":false,"suffix":""}],"container-title":"Hippocampus","id":"ITEM-1","issue":"9","issued":{"date-parts":[["2006","9"]]},"page":"795-808","title":"Evolution of declarative memory","type":"article-journal","volume":"16"},"uris":["http://www.mendeley.com/documents/?uuid=e4aa0c8b-d833-3808-a9fb-a99fcb665c46"]}],"mendeley":{"formattedCitation":"(Manns and Eichenbaum, 2006)","plainTextFormattedCitation":"(Manns and Eichenbaum, 2006)","previouslyFormattedCitation":"(Manns and Eichenbaum, 2006)"},"properties":{"noteIndex":0},"schema":"https://github.com/citation-style-language/schema/raw/master/csl-citation.json"}</w:instrText>
      </w:r>
      <w:r w:rsidR="00753782">
        <w:fldChar w:fldCharType="separate"/>
      </w:r>
      <w:r w:rsidR="00753782" w:rsidRPr="00753782">
        <w:rPr>
          <w:noProof/>
        </w:rPr>
        <w:t>(Manns and Eichenbaum, 2006)</w:t>
      </w:r>
      <w:r w:rsidR="00753782">
        <w:fldChar w:fldCharType="end"/>
      </w:r>
      <w:r w:rsidR="00753782">
        <w:t>. In support of this idea, o</w:t>
      </w:r>
      <w:r w:rsidR="00A53A33" w:rsidRPr="00A53A33">
        <w:t xml:space="preserve">ur lab has observed complex conjunctive responses in CA1 pyramidal cells to combinations of objects, locations, and contexts </w:t>
      </w:r>
      <w:r w:rsidR="00A53A33" w:rsidRPr="00A53A33">
        <w:fldChar w:fldCharType="begin" w:fldLock="1"/>
      </w:r>
      <w:r w:rsidR="00957891">
        <w:instrText>ADDIN CSL_CITATION {"citationItems":[{"id":"ITEM-1","itemData":{"DOI":"10.1016/j.nlm.2015.12.008","ISSN":"10747427","PMID":"26748022","abstract":"Here we consider the value of neural population analysis as an approach to understanding how information is represented in the hippocampus and cortical areas and how these areas might interact as a brain system to support memory. We argue that models based on sparse coding of different individual features by single neurons in these areas (e.g., place cells, grid cells) are inadequate to capture the complexity of experience represented within this system. By contrast, population analyses of neurons with denser coding and mixed selectivity reveal new and important insights into the organization of memories. Furthermore, comparisons of the organization of information in interconnected areas suggest a model of hippocampal-cortical interactions that mediates the fundamental features of memory.","author":[{"dropping-particle":"","family":"McKenzie","given":"Sam","non-dropping-particle":"","parse-names":false,"suffix":""},{"dropping-particle":"","family":"Keene","given":"Christopher S.","non-dropping-particle":"","parse-names":false,"suffix":""},{"dropping-particle":"","family":"Farovik","given":"Anja","non-dropping-particle":"","parse-names":false,"suffix":""},{"dropping-particle":"","family":"Bladon","given":"John","non-dropping-particle":"","parse-names":false,"suffix":""},{"dropping-particle":"","family":"Place","given":"Ryan","non-dropping-particle":"","parse-names":false,"suffix":""},{"dropping-particle":"","family":"Komorowski","given":"Robert","non-dropping-particle":"","parse-names":false,"suffix":""},{"dropping-particle":"","family":"Eichenbaum","given":"Howard","non-dropping-particle":"","parse-names":false,"suffix":""}],"container-title":"Neurobiology of Learning and Memory","id":"ITEM-1","issued":{"date-parts":[["2016","10"]]},"page":"178-191","title":"Representation of memories in the cortical–hippocampal system: Results from the application of population similarity analyses","type":"article-journal","volume":"134"},"uris":["http://www.mendeley.com/documents/?uuid=36bd2c55-6516-3106-83db-4e1431073aac"]},{"id":"ITEM-2","itemData":{"DOI":"10.1523/JNEUROSCI.1378-09.2009","ISSN":"0270-6474","PMID":"19657042","abstract":"Previous research indicates a critical role of the hippocampus in memory for events in the context in which they occur. However, studies to date have not provided compelling evidence that hippocampal neurons encode event-context conjunctions directly associated with this kind of learning. Here we report that, as animals learn different meanings for items in distinct contexts, individual hippocampal neurons develop responses to specific stimuli in the places where they have differential significance. Furthermore, this conjunctive coding evolves in the form of enhanced item-specific responses within a subset of the preexisting spatial representation. These findings support the view that conjunctive representations in the hippocampus underlie the acquisition of context-specific memories.","author":[{"dropping-particle":"","family":"Komorowski","given":"R. W.","non-dropping-particle":"","parse-names":false,"suffix":""},{"dropping-particle":"","family":"Manns","given":"J. R.","non-dropping-particle":"","parse-names":false,"suffix":""},{"dropping-particle":"","family":"Eichenbaum","given":"Howard","non-dropping-particle":"","parse-names":false,"suffix":""}],"container-title":"Journal of Neuroscience","id":"ITEM-2","issue":"31","issued":{"date-parts":[["2009","8","5"]]},"page":"9918-9929","title":"Robust Conjunctive Item-Place Coding by Hippocampal Neurons Parallels Learning What Happens Where","type":"article-journal","volume":"29"},"uris":["http://www.mendeley.com/documents/?uuid=3cb50723-6c99-37cd-92e5-862cf3a520a1"]},{"id":"ITEM-3","itemData":{"DOI":"10.1016/j.neuron.2014.05.019","ISSN":"1097-4199","PMID":"24910078","abstract":"Recent evidence suggests that the hippocampus may integrate overlapping memories into relational representations, or schemas, that link indirectly related events and support flexible memory expression. Here we explored the nature of hippocampal neural population representations for multiple features of events and the locations and contexts in which they occurred. Hippocampal networks developed hierarchical organizations of associated elements of related but separately acquired memories within a context, and distinct organizations for memories where the contexts differentiated object-reward associations. These findings reveal neural mechanisms for the development and organization of relational representations.","author":[{"dropping-particle":"","family":"McKenzie","given":"Sam","non-dropping-particle":"","parse-names":false,"suffix":""},{"dropping-particle":"","family":"Frank","given":"Andrea J","non-dropping-particle":"","parse-names":false,"suffix":""},{"dropping-particle":"","family":"Kinsky","given":"Nathaniel R","non-dropping-particle":"","parse-names":false,"suffix":""},{"dropping-particle":"","family":"Porter","given":"Blake","non-dropping-particle":"","parse-names":false,"suffix":""},{"dropping-particle":"","family":"Rivière","given":"Pamela D","non-dropping-particle":"","parse-names":false,"suffix":""},{"dropping-particle":"","family":"Eichenbaum","given":"Howard","non-dropping-particle":"","parse-names":false,"suffix":""}],"container-title":"Neuron","id":"ITEM-3","issue":"1","issued":{"date-parts":[["2014","7","2"]]},"page":"202-15","publisher":"Elsevier","title":"Hippocampal representation of related and opposing memories develop within distinct, hierarchically organized neural schemas.","type":"article-journal","volume":"83"},"uris":["http://www.mendeley.com/documents/?uuid=40309034-be58-3f27-b27c-38d8a58a0ea4"]}],"mendeley":{"formattedCitation":"(Komorowski et al., 2009; McKenzie et al., 2014, 2016)","plainTextFormattedCitation":"(Komorowski et al., 2009; McKenzie et al., 2014, 2016)","previouslyFormattedCitation":"(Komorowski et al., 2009; McKenzie et al., 2014, 2016)"},"properties":{"noteIndex":0},"schema":"https://github.com/citation-style-language/schema/raw/master/csl-citation.json"}</w:instrText>
      </w:r>
      <w:r w:rsidR="00A53A33" w:rsidRPr="00A53A33">
        <w:fldChar w:fldCharType="separate"/>
      </w:r>
      <w:r w:rsidR="00A53A33" w:rsidRPr="00A53A33">
        <w:rPr>
          <w:noProof/>
        </w:rPr>
        <w:t>(Komorowski et al., 2009; McKenzie et al., 2014, 2016)</w:t>
      </w:r>
      <w:r w:rsidR="00A53A33" w:rsidRPr="00A53A33">
        <w:fldChar w:fldCharType="end"/>
      </w:r>
      <w:r w:rsidR="00A53A33" w:rsidRPr="00A53A33">
        <w:t xml:space="preserve">. </w:t>
      </w:r>
      <w:r w:rsidR="00753782">
        <w:t xml:space="preserve">Overall, CA1 may act as a hub, aggregating signals from multiple </w:t>
      </w:r>
      <w:r w:rsidR="000F7596">
        <w:t xml:space="preserve">upstream regions and performing extensive computations at the dendritic, cellular, and population levels to </w:t>
      </w:r>
      <w:r w:rsidR="0004336F">
        <w:t>store and output information about associations in the sensory environment</w:t>
      </w:r>
      <w:r w:rsidR="000F7596">
        <w:t xml:space="preserve">. </w:t>
      </w:r>
    </w:p>
    <w:p w14:paraId="3DF00E06" w14:textId="77777777" w:rsidR="00874A20" w:rsidRDefault="00874A20" w:rsidP="00A45CBA"/>
    <w:p w14:paraId="216CD503" w14:textId="4AC77BD5" w:rsidR="00A31545" w:rsidRDefault="00A31545" w:rsidP="00A31545">
      <w:pPr>
        <w:pStyle w:val="Heading3"/>
      </w:pPr>
      <w:bookmarkStart w:id="15" w:name="_Toc415341933"/>
      <w:proofErr w:type="spellStart"/>
      <w:r>
        <w:t>Subicular</w:t>
      </w:r>
      <w:proofErr w:type="spellEnd"/>
      <w:r>
        <w:t xml:space="preserve"> complex</w:t>
      </w:r>
      <w:bookmarkEnd w:id="15"/>
    </w:p>
    <w:p w14:paraId="24FA8743" w14:textId="30D33117" w:rsidR="00A31545" w:rsidRPr="00A31545" w:rsidRDefault="00A31545" w:rsidP="00A31545">
      <w:r>
        <w:tab/>
      </w:r>
      <w:r w:rsidRPr="00A31545">
        <w:t xml:space="preserve">The </w:t>
      </w:r>
      <w:proofErr w:type="spellStart"/>
      <w:r w:rsidRPr="00A31545">
        <w:t>subicular</w:t>
      </w:r>
      <w:proofErr w:type="spellEnd"/>
      <w:r w:rsidRPr="00A31545">
        <w:t xml:space="preserve"> complex is comprised of the </w:t>
      </w:r>
      <w:proofErr w:type="spellStart"/>
      <w:r w:rsidRPr="00A31545">
        <w:t>subiculum</w:t>
      </w:r>
      <w:proofErr w:type="spellEnd"/>
      <w:r w:rsidRPr="00A31545">
        <w:t xml:space="preserve">, </w:t>
      </w:r>
      <w:proofErr w:type="spellStart"/>
      <w:r w:rsidRPr="00A31545">
        <w:t>presubiculum</w:t>
      </w:r>
      <w:proofErr w:type="spellEnd"/>
      <w:r w:rsidRPr="00A31545">
        <w:t xml:space="preserve"> (the dorsal aspect being called the </w:t>
      </w:r>
      <w:proofErr w:type="spellStart"/>
      <w:r w:rsidRPr="00A31545">
        <w:t>postsubiculum</w:t>
      </w:r>
      <w:proofErr w:type="spellEnd"/>
      <w:r w:rsidRPr="00A31545">
        <w:t xml:space="preserve">), and </w:t>
      </w:r>
      <w:proofErr w:type="spellStart"/>
      <w:r w:rsidRPr="00A31545">
        <w:t>parasubiculum</w:t>
      </w:r>
      <w:proofErr w:type="spellEnd"/>
      <w:r w:rsidRPr="00A31545">
        <w:t xml:space="preserve">. CA1 sends a dense, topographical projection to </w:t>
      </w:r>
      <w:proofErr w:type="spellStart"/>
      <w:r w:rsidRPr="00A31545">
        <w:t>subiculum</w:t>
      </w:r>
      <w:proofErr w:type="spellEnd"/>
      <w:r w:rsidRPr="00A31545">
        <w:t xml:space="preserve"> </w:t>
      </w:r>
      <w:r w:rsidRPr="00A31545">
        <w:fldChar w:fldCharType="begin" w:fldLock="1"/>
      </w:r>
      <w:r w:rsidRPr="00A31545">
        <w:instrText>ADDIN CSL_CITATION {"citationItems":[{"id":"ITEM-1","itemData":{"DOI":"10.1002/hipo.450010410","ISSN":"1050-9631","PMID":"1727001","abstract":"The organization of CA1 projections to the rat subiculum was investigated with the anterograde tracer, Phaseolus vulgaris leucoagglutinin (PHA-L). Discrete iontophoretic injections of PHA-L were placed into various transverse positions of the CA1 field at different septotemporal levels of the hippocampus. The distribution of CA1 projections was observed in dissected and extended hippocampal preparations. CA1 cells located proximally in the field, i.e., close to the CA2 field, gave rise to projections that terminated in the distal third of the subiculum, i.e., close to the presubiculum. CA1 cells located distally in the field, i.e., close to the subiculum, gave rise to projections that terminated proximally in the subiculum, i.e., just across the CA1/subiculum border. CA1 cells in the middle of the field projected to a midtransverse portion of the subiculum. The same general pattern of projections was observed at all septotemporal levels of the hippocampus. Varicose fibers from the CA1 neurons terminated among the basal dendrites of the subicular pyramidal cells, within the pyramidal cell layer, and in the deep portion of the molecular layer. In addition to the CA1 to subiculum projections, the discrete PHA-L injections provided the opportunity of examining the extent of local and associational connections within CA1. In general, associational connections in CA1 are far less extensive than in CA3. CA1 is not entirely without local connections, however. CA1 cells located close to the subicular border, for example, originated axons that first innervated the proximal subiculum and then reentered the CA1 field at the interface between stratum radiatum and stratum lacunosum-moleculare. In most of the experimental cases, there were collaterals located in stratum oriens of CA1 that branched from the fibers directed toward the subiculum. Thus, the basal dendrites of CA1 cells may receive associational inputs. The organization of the CA1 projections to the subiculum is discussed in relation to the organization of CA3 projections to CA1 and the differential output of transverse regions of the subiculum. The possibility is raised that information may be \"channeled\" through the hippocampal formation via the transverse organization of these connections and ultimately distributed to different recipients of hippocampal efferent projections.","author":[{"dropping-particle":"","family":"Amaral","given":"David G.","non-dropping-particle":"","parse-names":false,"suffix":""},{"dropping-particle":"","family":"Dolorfo","given":"Cynthia","non-dropping-particle":"","parse-names":false,"suffix":""},{"dropping-particle":"","family":"Alvarez-Royo","given":"Pablo","non-dropping-particle":"","parse-names":false,"suffix":""}],"container-title":"Hippocampus","id":"ITEM-1","issue":"4","issued":{"date-parts":[["1991","10"]]},"page":"415-435","title":"Organization of CA1 projections to the subiculum: A PHA-L analysis in the rat","type":"article-journal","volume":"1"},"uris":["http://www.mendeley.com/documents/?uuid=e8ffa013-2de3-3a6c-97b8-0fc71eebd6b2"]}],"mendeley":{"formattedCitation":"(Amaral et al., 1991)","plainTextFormattedCitation":"(Amaral et al., 1991)","previouslyFormattedCitation":"(Amaral et al., 1991)"},"properties":{"noteIndex":0},"schema":"https://github.com/citation-style-language/schema/raw/master/csl-citation.json"}</w:instrText>
      </w:r>
      <w:r w:rsidRPr="00A31545">
        <w:fldChar w:fldCharType="separate"/>
      </w:r>
      <w:r w:rsidRPr="00A31545">
        <w:rPr>
          <w:noProof/>
        </w:rPr>
        <w:t>(Amaral et al., 1991)</w:t>
      </w:r>
      <w:r w:rsidRPr="00A31545">
        <w:fldChar w:fldCharType="end"/>
      </w:r>
      <w:r w:rsidRPr="00A31545">
        <w:t xml:space="preserve">, which then is relayed to ECV, </w:t>
      </w:r>
      <w:r w:rsidR="0004336F">
        <w:t>in parallel to a direct</w:t>
      </w:r>
      <w:r w:rsidRPr="00A31545">
        <w:t xml:space="preserve"> CA1-ECV projection. While it has long been thought that this </w:t>
      </w:r>
      <w:proofErr w:type="spellStart"/>
      <w:r w:rsidRPr="00A31545">
        <w:t>intrahippocampal</w:t>
      </w:r>
      <w:proofErr w:type="spellEnd"/>
      <w:r w:rsidRPr="00A31545">
        <w:t xml:space="preserve"> connection was unidirectional, there has been accumulating evidence that there is also a subiculum-CA1 </w:t>
      </w:r>
      <w:proofErr w:type="spellStart"/>
      <w:r w:rsidRPr="00A31545">
        <w:t>backprojection</w:t>
      </w:r>
      <w:proofErr w:type="spellEnd"/>
      <w:r w:rsidRPr="00A31545">
        <w:t xml:space="preserve"> </w:t>
      </w:r>
      <w:r w:rsidRPr="00A31545">
        <w:fldChar w:fldCharType="begin" w:fldLock="1"/>
      </w:r>
      <w:r w:rsidR="005A0A93">
        <w:instrText>ADDIN CSL_CITATION {"citationItems":[{"id":"ITEM-1","itemData":{"ISSN":"0006-8993","PMID":"6766341","abstract":"Anatomical connections between the dorsal hippocampus and subiculum were examined in the rabbit, using horseradish peroxidase (HRP) and autoradiographic methods. A previously undescribed pathway was found to project from the dorsal prosubicular-subicular region to dorsal hippocampal cell fields CA1 and CA2. Autoradiographic findings showed that subicular afferents travel via two routes. One pathway projected through the alveus and stratum oriens, with results suggesting collateral input to the basal dendritic pyramidal cell region. The other projection coursed through the stratum lacunosum-moleculare with apparent termination onto CA1 and CA2 apical dendrites. Regions of subiculum providing afferents to hippocampus were compared with subicular areas receiving efferent terminations from hippocampal CA1 and CA3 cell zones. Distribution of hippocampal-subicular terminations were regionally distinct from subicular retrograde cell fields in rostral areas of the subicular complex, extended over a much wider area of subiculum than was seen for retrograde-labeled cells, and was cytoarchitectonically organized. In total, findings indicated that a reciprocal anatomical relationship exists between dorsal hippocampus and subiculum in the rabbit.","author":[{"dropping-particle":"","family":"Berger","given":"T W","non-dropping-particle":"","parse-names":false,"suffix":""},{"dropping-particle":"","family":"Swanson","given":"G W","non-dropping-particle":"","parse-names":false,"suffix":""},{"dropping-particle":"","family":"Milner","given":"T A","non-dropping-particle":"","parse-names":false,"suffix":""},{"dropping-particle":"","family":"Lynch","given":"G S","non-dropping-particle":"","parse-names":false,"suffix":""},{"dropping-particle":"","family":"Thompson","given":"R F","non-dropping-particle":"","parse-names":false,"suffix":""}],"container-title":"Brain research","id":"ITEM-1","issue":"2","issued":{"date-parts":[["1980","2","10"]]},"page":"265-76","title":"Reciprocal anatomical connections between hippocampus and subiculum in the rabbit evidence for subicular innervation of regio superior.","type":"article-journal","volume":"183"},"uris":["http://www.mendeley.com/documents/?uuid=2712bf57-8f5e-3b73-a406-d82623400f34"]},{"id":"ITEM-2","itemData":{"DOI":"10.1002/cne.24024","ISSN":"1096-9861","PMID":"27150503","abstract":"The hippocampal formation is traditionally viewed as having a feedforward, unidirectional circuit organization that promotes propagation of excitatory processes. While the substantial forward projection from hippocampal CA1 to the subiculum has been very well established, accumulating evidence supports the existence of a significant backprojection pathway comprised of both excitatory and inhibitory elements from the subiculum to CA1. Based on these recently updated anatomical connections, such a backprojection could serve to modulate information processing in hippocampal CA1. Here we review the published anatomical and physiological studies on the subiculum to CA1 backprojection, and present recent conclusive anatomical evidence for the presence of noncanonical subicular projections to CA1. New insights into this understudied pathway will improve our understanding of reciprocal CA1-subicular connections and guide future studies on how the subiculum interacts with CA1 to regulate hippocampal circuit activity and learning and memory behaviors. J. Comp. Neurol. 524:3666-3673, 2016. © 2016 The Authors The Journal of Comparative Neurology Published by Wiley Periodicals, Inc.","author":[{"dropping-particle":"","family":"Xu","given":"Xiangmin","non-dropping-particle":"","parse-names":false,"suffix":""},{"dropping-particle":"","family":"Sun","given":"Yanjun","non-dropping-particle":"","parse-names":false,"suffix":""},{"dropping-particle":"","family":"Holmes","given":"Todd C","non-dropping-particle":"","parse-names":false,"suffix":""},{"dropping-particle":"","family":"López","given":"Alberto J","non-dropping-particle":"","parse-names":false,"suffix":""}],"container-title":"The Journal of comparative neurology","id":"ITEM-2","issue":"17","issued":{"date-parts":[["2016"]]},"page":"3666-3673","publisher":"NIH Public Access","title":"Noncanonical connections between the subiculum and hippocampal CA1.","type":"article-journal","volume":"524"},"uris":["http://www.mendeley.com/documents/?uuid=261af91e-36be-4398-885c-369bfcb0e76c"]},{"id":"ITEM-3","itemData":{"DOI":"10.1016/j.celrep.2014.02.030","ISSN":"22111247","PMID":"24656815","abstract":"We developed and applied a Cre-dependent, genetically modified rabies-based tracing system to map direct synaptic connections to specific CA1 neuron types in the mouse hippocampus. We found common inputs to excitatory and inhibitory CA1 neurons from CA3, CA2, the entorhinal cortex (EC), the medial septum (MS), and, unexpectedly, the subiculum. Excitatory CA1 neurons receive inputs from both cholinergic and GABAergic MS neurons, whereas inhibitory neurons receive a great majority of inputs from GABAergic MS neurons. Both cell types also receive weaker input from glutamatergic MS neurons. Comparisons of inputs to CA1 PV+ interneurons versus SOM+ interneurons showed similar strengths of input from the subiculum, but PV+ interneurons received much stronger input than SOM+ neurons from CA3, the EC, and the MS. Thus, rabies tracing identifies hippocampal circuit connections and maps how the different input sources to CA1 are distributed with different strengths on each of its constituent cell types.","author":[{"dropping-particle":"","family":"Sun","given":"Yanjun","non-dropping-particle":"","parse-names":false,"suffix":""},{"dropping-particle":"","family":"Nguyen","given":"Amanda Q.","non-dropping-particle":"","parse-names":false,"suffix":""},{"dropping-particle":"","family":"Nguyen","given":"Joseph P.","non-dropping-particle":"","parse-names":false,"suffix":""},{"dropping-particle":"","family":"Le","given":"Luc","non-dropping-particle":"","parse-names":false,"suffix":""},{"dropping-particle":"","family":"Saur","given":"Dieter","non-dropping-particle":"","parse-names":false,"suffix":""},{"dropping-particle":"","family":"Choi","given":"Jiwon","non-dropping-particle":"","parse-names":false,"suffix":""},{"dropping-particle":"","family":"Callaway","given":"Edward M.","non-dropping-particle":"","parse-names":false,"suffix":""},{"dropping-particle":"","family":"Xu","given":"Xiangmin","non-dropping-particle":"","parse-names":false,"suffix":""}],"container-title":"Cell Reports","id":"ITEM-3","issue":"1","issued":{"date-parts":[["2014","4","10"]]},"page":"269-280","title":"Cell-Type-Specific Circuit Connectivity of Hippocampal CA1 Revealed through Cre-Dependent Rabies Tracing","type":"article-journal","volume":"7"},"uris":["http://www.mendeley.com/documents/?uuid=ab8f7534-509d-32dd-8418-5a1ba1c33061"]}],"mendeley":{"formattedCitation":"(Berger et al., 1980; Sun et al., 2014; Xu et al., 2016b)","plainTextFormattedCitation":"(Berger et al., 1980; Sun et al., 2014; Xu et al., 2016b)","previouslyFormattedCitation":"(Berger et al., 1980; Sun et al., 2014; Xu et al., 2016b)"},"properties":{"noteIndex":0},"schema":"https://github.com/citation-style-language/schema/raw/master/csl-citation.json"}</w:instrText>
      </w:r>
      <w:r w:rsidRPr="00A31545">
        <w:fldChar w:fldCharType="separate"/>
      </w:r>
      <w:r w:rsidR="00F91DF5" w:rsidRPr="00F91DF5">
        <w:rPr>
          <w:noProof/>
        </w:rPr>
        <w:t>(Berger et al., 1980; Sun et al., 2014; Xu et al., 2016b)</w:t>
      </w:r>
      <w:r w:rsidRPr="00A31545">
        <w:fldChar w:fldCharType="end"/>
      </w:r>
      <w:r w:rsidRPr="00A31545">
        <w:t xml:space="preserve">. The </w:t>
      </w:r>
      <w:proofErr w:type="spellStart"/>
      <w:r w:rsidRPr="00A31545">
        <w:t>subiculum</w:t>
      </w:r>
      <w:proofErr w:type="spellEnd"/>
      <w:r w:rsidRPr="00A31545">
        <w:t xml:space="preserve"> also sends projections to the pre- and </w:t>
      </w:r>
      <w:proofErr w:type="spellStart"/>
      <w:r w:rsidRPr="00A31545">
        <w:t>parasubiculum</w:t>
      </w:r>
      <w:proofErr w:type="spellEnd"/>
      <w:r w:rsidRPr="00A31545">
        <w:t xml:space="preserve">, subcortical regions such as the amygdala </w:t>
      </w:r>
      <w:r w:rsidRPr="00A31545">
        <w:fldChar w:fldCharType="begin" w:fldLock="1"/>
      </w:r>
      <w:r w:rsidRPr="00A31545">
        <w:instrText>ADDIN CSL_CITATION {"citationItems":[{"id":"ITEM-1","itemData":{"DOI":"10.1002/cne.20919","ISSN":"0021-9967","PMID":"16566004","abstract":"The hippocampal formation and amygdala are responsible for regulating emotion, learning, and behavior. The hippocampal projection to the amygdala has been demonstrated to originate in the subiculum and adjacent portion of field CA1 of the Ammon's horn (Sub/CA1) in the rat; however, the topographical organization of this pathway is still understudied. To make it clear, we performed anterograde and retrograde tracing with biotinylated dextran amine (BDA) and cholera toxin B subunit (CTb), respectively, in the rat. A series of BDA experiments revealed that the temporal-to-septal axis of origin determined a medial-to-lateral axis of termination in the amygdala. Briefly, the temporal region of the Sub/CA1 projects preferentially to the medial amygdaloid region including the medial, intercalated, and basomedial nuclei and the amygdalohippocampal transition area, and progressively more septal portions of the Sub/CA1 distribute their efferents in more lateral regions of the amygdala. Sub/CA1 fibers distributed in the central amygdaloid nucleus were relatively few. Retrograde tracing with CTb confirmed this topography and revealed little hippocampal innervation of the central nucleus of the amygdala. These observations suggest that distinct Sub/CA1 regions arranged along the longitudinal hippocampal axis may influence distinct modalities of the amygdala function.","author":[{"dropping-particle":"","family":"Kishi","given":"Toshiro","non-dropping-particle":"","parse-names":false,"suffix":""},{"dropping-particle":"","family":"Tsumori","given":"Toshiko","non-dropping-particle":"","parse-names":false,"suffix":""},{"dropping-particle":"","family":"Yokota","given":"Shigefumi","non-dropping-particle":"","parse-names":false,"suffix":""},{"dropping-particle":"","family":"Yasui","given":"Yukihiko","non-dropping-particle":"","parse-names":false,"suffix":""}],"container-title":"The Journal of Comparative Neurology","id":"ITEM-1","issue":"3","issued":{"date-parts":[["2006","5","20"]]},"page":"349-368","title":"Topographical projection from the hippocampal formation to the amygdala: A combined anterograde and retrograde tracing study in the rat","type":"article-journal","volume":"496"},"uris":["http://www.mendeley.com/documents/?uuid=c6fcf8db-6a71-301b-a7cb-04cce2ff6622"]}],"mendeley":{"formattedCitation":"(Kishi et al., 2006)","plainTextFormattedCitation":"(Kishi et al., 2006)","previouslyFormattedCitation":"(Kishi et al., 2006)"},"properties":{"noteIndex":0},"schema":"https://github.com/citation-style-language/schema/raw/master/csl-citation.json"}</w:instrText>
      </w:r>
      <w:r w:rsidRPr="00A31545">
        <w:fldChar w:fldCharType="separate"/>
      </w:r>
      <w:r w:rsidRPr="00A31545">
        <w:rPr>
          <w:noProof/>
        </w:rPr>
        <w:t>(Kishi et al., 2006)</w:t>
      </w:r>
      <w:r w:rsidRPr="00A31545">
        <w:fldChar w:fldCharType="end"/>
      </w:r>
      <w:r w:rsidRPr="00A31545">
        <w:t xml:space="preserve">, and numerous neocortical targets, one notable example being the </w:t>
      </w:r>
      <w:proofErr w:type="spellStart"/>
      <w:r w:rsidRPr="00A31545">
        <w:t>retrosplenial</w:t>
      </w:r>
      <w:proofErr w:type="spellEnd"/>
      <w:r w:rsidRPr="00A31545">
        <w:t xml:space="preserve"> cortex </w:t>
      </w:r>
      <w:r w:rsidRPr="00A31545">
        <w:fldChar w:fldCharType="begin" w:fldLock="1"/>
      </w:r>
      <w:r w:rsidRPr="00A31545">
        <w:instrText>ADDIN CSL_CITATION {"citationItems":[{"id":"ITEM-1","itemData":{"DOI":"10.1002/hipo.450020102","ISSN":"1050-9631","PMID":"1308170","abstract":"The retrosplenial cortex is situated at the crossroads between the hippocampal formation and many areas of the neocortex, but few studies have examined the connections between the hippocampal formation and the retrosplenial cortex in detail. Each subdivision of the retrosplenial cortex projects to a discrete terminal field in the hippocampal formation. The retrosplenial dysgranular cortex (Rdg) projects to the postsubiculum, caudal parts of parasubiculum, caudal and lateral parts of the entorhinal cortex, and the perirhinal cortex. The retrosplenial granular b cortex (Rgb) projects only to the postsubiculum, but the retrosplenial granular a cortex (Rga) projects to the postsubiculu, rostral presubiculum, parasubiculum, and caudal medial entorhinal cortex. Reciprocating projections from the hippocampal formation to Rdg originate in septal parts of CA1, postsubiculum, and caudal parts of the entorhinal cortex, but these are only sparse projections. In contrast, Rgb and Rga receive dense projections from the hippocampal formation. The hippocampal projection to Rgb originates in area CA1, dorsal (septal) subiculum, and post-subiculum. Conversely, Rga is innervated by ventral (temporal) subiculum and postsubiculum. Further, the connections between the retrosplenial cortex and the hippocampal formation are topographically organized. Rostral retrosplenial cortex is connected primarily to the septal (rostrodorsal) hippocampal formation, while caudal parts of the retrosplenial cortex are connected with temporal (caudoventral) areas of the hippocampal formation. Together, the elaborate connections between the retrosplenial cortex and the hippocampal formation suggest that this projection provides an important pathway by which the hippocampus affects learning, memory, and emotional behavior.","author":[{"dropping-particle":"","family":"Wyss","given":"J. Michael","non-dropping-particle":"","parse-names":false,"suffix":""},{"dropping-particle":"","family":"Groen","given":"Thomas","non-dropping-particle":"Van","parse-names":false,"suffix":""}],"container-title":"Hippocampus","id":"ITEM-1","issue":"1","issued":{"date-parts":[["1992","1","1"]]},"page":"1-11","title":"Connections between the retrosplenial cortex and the hippocampal formation in the rat: A review","type":"article-journal","volume":"2"},"uris":["http://www.mendeley.com/documents/?uuid=27205f1d-8d1a-383b-b939-c8b14520ea73"]}],"mendeley":{"formattedCitation":"(Wyss and Van Groen, 1992)","plainTextFormattedCitation":"(Wyss and Van Groen, 1992)","previouslyFormattedCitation":"(Wyss and Van Groen, 1992)"},"properties":{"noteIndex":0},"schema":"https://github.com/citation-style-language/schema/raw/master/csl-citation.json"}</w:instrText>
      </w:r>
      <w:r w:rsidRPr="00A31545">
        <w:fldChar w:fldCharType="separate"/>
      </w:r>
      <w:r w:rsidRPr="00A31545">
        <w:rPr>
          <w:noProof/>
        </w:rPr>
        <w:t>(Wyss and Van Groen, 1992)</w:t>
      </w:r>
      <w:r w:rsidRPr="00A31545">
        <w:fldChar w:fldCharType="end"/>
      </w:r>
      <w:r w:rsidRPr="00A31545">
        <w:t xml:space="preserve">. </w:t>
      </w:r>
    </w:p>
    <w:p w14:paraId="3A23DC86" w14:textId="755BD386" w:rsidR="00A31545" w:rsidRDefault="00A31545" w:rsidP="00A31545">
      <w:r>
        <w:lastRenderedPageBreak/>
        <w:tab/>
      </w:r>
      <w:r w:rsidRPr="00A31545">
        <w:t xml:space="preserve">The </w:t>
      </w:r>
      <w:proofErr w:type="spellStart"/>
      <w:r w:rsidRPr="00A31545">
        <w:t>subiculum</w:t>
      </w:r>
      <w:proofErr w:type="spellEnd"/>
      <w:r w:rsidRPr="00A31545">
        <w:t xml:space="preserve"> proper is regarded as one of the primary outputs of the hippocampal formation, but despite this important role, not much is known about its function. A recent study dissected the CA1-subiculum-EC circuit and suggested that the CA1-subiculum-ECV projection was involved in memory retrieval, whereas the CA1-ECV direct projection was essential for memory formation </w:t>
      </w:r>
      <w:r w:rsidRPr="00A31545">
        <w:fldChar w:fldCharType="begin" w:fldLock="1"/>
      </w:r>
      <w:r w:rsidR="001868B2">
        <w:instrText>ADDIN CSL_CITATION {"citationItems":[{"id":"ITEM-1","itemData":{"DOI":"10.1016/j.cell.2017.07.013","ISSN":"1097-4172","PMID":"28823555","abstract":"The formation and retrieval of a memory is thought to be accomplished by activation and reactivation, respectively, of the memory-holding cells (engram cells) by a common set of neural circuits, but this hypothesis has not been established. The medial temporal-lobe system is essential for the formation and retrieval of episodic memory for which individual hippocampal subfields and entorhinal cortex layers contribute by carrying out specific functions. One subfield whose function is poorly known is the subiculum. Here, we show that dorsal subiculum and the circuit, CA1 to dorsal subiculum to medial entorhinal cortex layer 5, play a crucial role selectively in the retrieval of episodic memories. Conversely, the direct CA1 to medial entorhinal cortex layer 5 circuit is essential specifically for memory formation. Our data suggest that the subiculum-containing detour loop is dedicated to meet the requirements associated with recall such as rapid memory updating and retrieval-driven instinctive fear responses.","author":[{"dropping-particle":"","family":"Roy","given":"Dheeraj S.","non-dropping-particle":"","parse-names":false,"suffix":""},{"dropping-particle":"","family":"Kitamura","given":"Takashi","non-dropping-particle":"","parse-names":false,"suffix":""},{"dropping-particle":"","family":"Okuyama","given":"Teruhiro","non-dropping-particle":"","parse-names":false,"suffix":""},{"dropping-particle":"","family":"Ogawa","given":"Sachie K.","non-dropping-particle":"","parse-names":false,"suffix":""},{"dropping-particle":"","family":"Sun","given":"Chen","non-dropping-particle":"","parse-names":false,"suffix":""},{"dropping-particle":"","family":"Obata","given":"Yuichi","non-dropping-particle":"","parse-names":false,"suffix":""},{"dropping-particle":"","family":"Yoshiki","given":"Atsushi","non-dropping-particle":"","parse-names":false,"suffix":""},{"dropping-particle":"","family":"Tonegawa","given":"Susumu","non-dropping-particle":"","parse-names":false,"suffix":""}],"container-title":"Cell","id":"ITEM-1","issue":"5","issued":{"date-parts":[["2017","8","24"]]},"page":"1000-1012.e19","publisher":"Elsevier","title":"Distinct Neural Circuits for the Formation and Retrieval of Episodic Memories","type":"article-journal","volume":"170"},"uris":["http://www.mendeley.com/documents/?uuid=e0e2429f-fe7c-4cb3-98da-9bb349ade2e1"]}],"mendeley":{"formattedCitation":"(Roy et al., 2017)","plainTextFormattedCitation":"(Roy et al., 2017)","previouslyFormattedCitation":"(Roy et al., 2017)"},"properties":{"noteIndex":0},"schema":"https://github.com/citation-style-language/schema/raw/master/csl-citation.json"}</w:instrText>
      </w:r>
      <w:r w:rsidRPr="00A31545">
        <w:fldChar w:fldCharType="separate"/>
      </w:r>
      <w:r w:rsidR="00A84930" w:rsidRPr="00A84930">
        <w:rPr>
          <w:noProof/>
        </w:rPr>
        <w:t>(Roy et al., 2017)</w:t>
      </w:r>
      <w:r w:rsidRPr="00A31545">
        <w:fldChar w:fldCharType="end"/>
      </w:r>
      <w:r w:rsidRPr="00A31545">
        <w:t xml:space="preserve">. On the other hand, there is a respectable amount of literature on the pre- and </w:t>
      </w:r>
      <w:proofErr w:type="spellStart"/>
      <w:r w:rsidRPr="00A31545">
        <w:t>parasubiculum</w:t>
      </w:r>
      <w:proofErr w:type="spellEnd"/>
      <w:r w:rsidRPr="00A31545">
        <w:t xml:space="preserve">, most of which focus exclusively on its contributions to spatial navigation via head-direction cells, which were first discovered by Jeffrey Taube in these regions </w:t>
      </w:r>
      <w:r w:rsidRPr="00A31545">
        <w:fldChar w:fldCharType="begin" w:fldLock="1"/>
      </w:r>
      <w:r w:rsidRPr="00A31545">
        <w:instrText>ADDIN CSL_CITATION {"citationItems":[{"id":"ITEM-1","itemData":{"ISSN":"0270-6474","PMID":"2303852","abstract":"The discharge characteristics of postsubicular head-direction cells in a fixed environment were described in the previous paper (Taube et al., 1990). This paper reports changes in the firing properties of head-direction cells following changes in the animal's environment. Head-direction cells were recorded from rats as they moved freely in a 76-cm-diameter gray cylinder. A white card, occupying 100 degrees of arc, was taped to the inside wall of the cylinder and served as the major orienting spatial cue in the animal's environment. Rotation of the cue card produced near-equal rotation in the preferred firing direction of head-direction cells, with minimal changes in peak firing rate, directional firing range, or asymmetry of the firing-rate/head-direction function. Card removal had no effect on peak firing rate or range of firing, but in 8/13 cells the preferred direction rotated by at least 24 degrees. Similarly, changing the shape of the environment to a rectangular or square enclosure caused the preferred firing direction to rotate by at least 48 degrees for 8/10 cells in the rectangle and 3/8 cells in the square, with minimal changes in the peak firing rate or directional firing range. Hand holding the animals and moving them around the cylinder had no effect on the preferred direction or firing range of the cell, but decreased the maximal firing rate in 7/9 cells. On 2 occasions, 2 head-direction cells were recorded simultaneously. The rotation of the preferred firing direction for one cell was the same as the rotation of the preferred direction for the second cell after each environmental manipulation. These results demonstrate that specific visual cues in the environment can exert control over the preferred firing direction and indicate that head-direction cell firing is not a simple sensory response to visual cues, but rather represents more abstract information concerning the animal's spatial relationship with its environment. The constancy of the angle between the preferred firing directions of pairs of simultaneously recorded head-direction cells suggests that there is a fixed mapping of the population onto direction within the environment. Thus, environmental manipulations appear to cause only a change in the reference direction, but leave all other discharge characteristics of directional cells unchanged. In the discussion, comparisons are drawn between the responses of head-direction cells and hippocampal place cells to similar environment…","author":[{"dropping-particle":"","family":"Taube","given":"J S","non-dropping-particle":"","parse-names":false,"suffix":""},{"dropping-particle":"","family":"Muller","given":"R U","non-dropping-particle":"","parse-names":false,"suffix":""},{"dropping-particle":"","family":"Ranck","given":"J B","non-dropping-particle":"","parse-names":false,"suffix":""}],"container-title":"The Journal of neuroscience : the official journal of the Society for Neuroscience","id":"ITEM-1","issue":"2","issued":{"date-parts":[["1990","2"]]},"page":"436-47","title":"Head-direction cells recorded from the postsubiculum in freely moving rats. II. Effects of environmental manipulations.","type":"article-journal","volume":"10"},"uris":["http://www.mendeley.com/documents/?uuid=8d7a3137-8592-3616-af08-386e831faec6"]}],"mendeley":{"formattedCitation":"(Taube et al., 1990)","plainTextFormattedCitation":"(Taube et al., 1990)","previouslyFormattedCitation":"(Taube et al., 1990)"},"properties":{"noteIndex":0},"schema":"https://github.com/citation-style-language/schema/raw/master/csl-citation.json"}</w:instrText>
      </w:r>
      <w:r w:rsidRPr="00A31545">
        <w:fldChar w:fldCharType="separate"/>
      </w:r>
      <w:r w:rsidRPr="00A31545">
        <w:rPr>
          <w:noProof/>
        </w:rPr>
        <w:t>(Taube et al., 1990)</w:t>
      </w:r>
      <w:r w:rsidRPr="00A31545">
        <w:fldChar w:fldCharType="end"/>
      </w:r>
      <w:r w:rsidRPr="00A31545">
        <w:t xml:space="preserve">. </w:t>
      </w:r>
    </w:p>
    <w:p w14:paraId="28272D15" w14:textId="77777777" w:rsidR="004B0944" w:rsidRDefault="004B0944" w:rsidP="00A31545"/>
    <w:p w14:paraId="36440133" w14:textId="66DA5648" w:rsidR="005C15C7" w:rsidRPr="00A31545" w:rsidRDefault="005C15C7" w:rsidP="005C15C7">
      <w:pPr>
        <w:pStyle w:val="Heading3"/>
      </w:pPr>
      <w:bookmarkStart w:id="16" w:name="_Toc415341934"/>
      <w:r>
        <w:t>CA2</w:t>
      </w:r>
      <w:bookmarkEnd w:id="16"/>
    </w:p>
    <w:p w14:paraId="34BF19CE" w14:textId="6AD092E0" w:rsidR="005C15C7" w:rsidRPr="005C15C7" w:rsidRDefault="005C15C7" w:rsidP="005C15C7">
      <w:r>
        <w:tab/>
      </w:r>
      <w:r w:rsidRPr="005C15C7">
        <w:t xml:space="preserve">CA2 is a small </w:t>
      </w:r>
      <w:proofErr w:type="spellStart"/>
      <w:r w:rsidRPr="005C15C7">
        <w:t>subregion</w:t>
      </w:r>
      <w:proofErr w:type="spellEnd"/>
      <w:r w:rsidRPr="005C15C7">
        <w:t xml:space="preserve"> that rests in between CA1 and CA3. It receives bilateral inputs from CA3 </w:t>
      </w:r>
      <w:r w:rsidRPr="005C15C7">
        <w:fldChar w:fldCharType="begin" w:fldLock="1"/>
      </w:r>
      <w:r w:rsidRPr="005C15C7">
        <w:instrText>ADDIN CSL_CITATION {"citationItems":[{"id":"ITEM-1","itemData":{"author":[{"dropping-particle":"","family":"Lorente de Nó","given":"Rafael","non-dropping-particle":"","parse-names":false,"suffix":""}],"container-title":"Journal für Psychologie und Neurologie","id":"ITEM-1","issued":{"date-parts":[["1934"]]},"title":"Studies on the structure of the cerebral cortex. II. Continuation of the study of the ammonic system.","type":"article-journal"},"uris":["http://www.mendeley.com/documents/?uuid=d9f48e9c-898e-313e-b94f-c0cbc6d8d525"]}],"mendeley":{"formattedCitation":"(Lorente de Nó, 1934)","plainTextFormattedCitation":"(Lorente de Nó, 1934)","previouslyFormattedCitation":"(Lorente de Nó, 1934)"},"properties":{"noteIndex":0},"schema":"https://github.com/citation-style-language/schema/raw/master/csl-citation.json"}</w:instrText>
      </w:r>
      <w:r w:rsidRPr="005C15C7">
        <w:fldChar w:fldCharType="separate"/>
      </w:r>
      <w:r w:rsidRPr="005C15C7">
        <w:rPr>
          <w:noProof/>
        </w:rPr>
        <w:t>(Lorente de Nó, 1934)</w:t>
      </w:r>
      <w:r w:rsidRPr="005C15C7">
        <w:fldChar w:fldCharType="end"/>
      </w:r>
      <w:r w:rsidRPr="005C15C7">
        <w:t xml:space="preserve">, as well as newborn granule cells from DG </w:t>
      </w:r>
      <w:r w:rsidRPr="005C15C7">
        <w:fldChar w:fldCharType="begin" w:fldLock="1"/>
      </w:r>
      <w:r w:rsidRPr="005C15C7">
        <w:instrText>ADDIN CSL_CITATION {"citationItems":[{"id":"ITEM-1","itemData":{"DOI":"10.1016/j.expneurol.2014.10.021","ISSN":"00144886","PMID":"25446721","abstract":"Newborn neurons are continuously added to the hippocampal dentate gyrus (DG) throughout life. Mature and immature granule neurons are believed to send their axonal projections exclusively to the hippocampal CA3 field. However, recent data point to an alternative trisynaptic circuit, involving a direct axonal projection from mature granule neurons to the CA2 field. Whether this circuit takes place only in mature granule neurons or, on the contrary, whether immature granule neurons also contribute to this novel connection is unknown. We used various retroviral vectors to show that immature granule neurons send axonal processes to and establish synaptic contacts with CA2 pyramidal neurons and that axonal growth follows a similar time course to that described for CA3 innervation. In addition, we provide experimental evidence demonstrating that the pathway connecting newborn granule neurons and the CA2 field can be modulated by physiological and deleterious stimuli.","author":[{"dropping-particle":"","family":"Llorens-Martín","given":"María","non-dropping-particle":"","parse-names":false,"suffix":""},{"dropping-particle":"","family":"Jurado-Arjona","given":"Jerónimo","non-dropping-particle":"","parse-names":false,"suffix":""},{"dropping-particle":"","family":"Avila","given":"Jesús","non-dropping-particle":"","parse-names":false,"suffix":""},{"dropping-particle":"","family":"Hernández","given":"Félix","non-dropping-particle":"","parse-names":false,"suffix":""}],"container-title":"Experimental Neurology","id":"ITEM-1","issued":{"date-parts":[["2015","1"]]},"page":"285-292","title":"Novel connection between newborn granule neurons and the hippocampal CA2 field","type":"article-journal","volume":"263"},"uris":["http://www.mendeley.com/documents/?uuid=e1877e03-0b91-35b9-a98b-2562848e0b5c"]},{"id":"ITEM-2","itemData":{"DOI":"10.1038/nn.3614","ISSN":"1097-6256","PMID"</w:instrText>
      </w:r>
      <w:r w:rsidRPr="005C15C7">
        <w:rPr>
          <w:rFonts w:hint="eastAsia"/>
        </w:rPr>
        <w:instrText>:"24336151","abstract":"The formation and recall of episodic memory requires precise information processing by the entorhinal-hippocampal network. For several decades, the trisynaptic circuit entorhinal cortex layer II (ECII)</w:instrText>
      </w:r>
      <w:r w:rsidRPr="005C15C7">
        <w:rPr>
          <w:rFonts w:hint="eastAsia"/>
        </w:rPr>
        <w:instrText>→</w:instrText>
      </w:r>
      <w:r w:rsidRPr="005C15C7">
        <w:rPr>
          <w:rFonts w:hint="eastAsia"/>
        </w:rPr>
        <w:instrText>dentate gyrus</w:instrText>
      </w:r>
      <w:r w:rsidRPr="005C15C7">
        <w:rPr>
          <w:rFonts w:hint="eastAsia"/>
        </w:rPr>
        <w:instrText>→</w:instrText>
      </w:r>
      <w:r w:rsidRPr="005C15C7">
        <w:rPr>
          <w:rFonts w:hint="eastAsia"/>
        </w:rPr>
        <w:instrText>CA3</w:instrText>
      </w:r>
      <w:r w:rsidRPr="005C15C7">
        <w:rPr>
          <w:rFonts w:hint="eastAsia"/>
        </w:rPr>
        <w:instrText>→</w:instrText>
      </w:r>
      <w:r w:rsidRPr="005C15C7">
        <w:rPr>
          <w:rFonts w:hint="eastAsia"/>
        </w:rPr>
        <w:instrText>CA1 and the monosynaptic circuit ECIII</w:instrText>
      </w:r>
      <w:r w:rsidRPr="005C15C7">
        <w:rPr>
          <w:rFonts w:hint="eastAsia"/>
        </w:rPr>
        <w:instrText>→</w:instrText>
      </w:r>
      <w:r w:rsidRPr="005C15C7">
        <w:rPr>
          <w:rFonts w:hint="eastAsia"/>
        </w:rPr>
        <w:instrText>CA1 have been considered the primary substrates of the network responsible for learning and memory. Circuits linked to another hippocampal region, CA2, have only recently come to light. Using highly cell type-specific transgeni</w:instrText>
      </w:r>
      <w:r w:rsidRPr="005C15C7">
        <w:instrText>c mouse lines, optogenetics and patch-clamp recordings, we found that dentate gyrus cells, long believed to not project to CA2, send functional monosynaptic inputs to CA2 pyramidal cells through abundant longitudinal projections. CA2 innervated CA1 to complete an alternate trisynaptic circuit, but, unlike CA3, projected preferentially to the deep, rather than to the superficial, sublayer of CA1. Furthermore, contrary to existing knowledge, ECIII did not project to CA2. Our results allow a deeper understanding of the biology of learning and memory.","author":[{"dropping-particle":"","family":"Kohara","given":"Keigo","non-dropping-particle":"","parse-names":false,"suffix":""},{"dropping-particle":"","family":"Pignatelli","given":"Michele","non-dropping-particle":"","parse-names":false,"suffix":""},{"dropping-particle":"","family":"Rivest","given":"Alexander J","non-dropping-particle":"","parse-names":false,"suffix":""},{"dropping-particle":"","family":"Jung","given":"Hae-Yoon","non-dropping-particle":"","parse-names":false,"suffix":""},{"dropping-particle":"","family":"Kitamura","given":"Takashi","non-dropping-particle":"","parse-names":false,"suffix":""},{"dropping-particle":"","family":"Suh","given":"Junghyup","non-dropping-particle":"","parse-names":false,"suffix":""},{"dropping-particle":"","family":"Frank","given":"Dominic","non-dropping-particle":"","parse-names":false,"suffix":""},{"dropping-particle":"","family":"Kajikawa","given":"Koichiro","non-dropping-particle":"","parse-names":false,"suffix":""},{"dropping-particle":"","family":"Mise","given":"Nathan","non-dropping-particle":"","parse-names":false,"suffix":""},{"dropping-particle":"","family":"Obata","given":"Yuichi","non-dropping-particle":"","parse-names":false,"suffix":""},{"dropping-particle":"","family":"Wickersham","given":"Ian R","non-dropping-particle":"","parse-names":false,"suffix":""},{"dropping-particle":"","family":"Tonegawa","given":"Susumu","non-dropping-particle":"","parse-names":false,"suffix":""}],"container-title":"Nature Neuroscience","id":"ITEM-2","issue":"2","issued":{"date-parts":[["2014","2","15"]]},"page":"269-279","title":"Cell type–specific genetic and optogenetic tools reveal hippocampal CA2 circuits","type":"article-journal","volume":"17"},"uris":["http://www.mendeley.com/documents/?uuid=75de912c-0127-3215-87db-b64158affd0c"]}],"mendeley":{"formattedCitation":"(Kohara et al., 2014; Llorens-Martín et al., 2015)","plainTextFormattedCitation":"(Kohara et al., 2014; Llorens-Martín et al., 2015)","previouslyFormattedCitation":"(Kohara et al., 2014; Llorens-Martín et al., 2015)"},"properties":{"noteIndex":0},"schema":"https://github.com/citation-style-language/schema/raw/master/csl-citation.json"}</w:instrText>
      </w:r>
      <w:r w:rsidRPr="005C15C7">
        <w:fldChar w:fldCharType="separate"/>
      </w:r>
      <w:r w:rsidRPr="005C15C7">
        <w:rPr>
          <w:noProof/>
        </w:rPr>
        <w:t>(Kohara et al., 2014; Llorens-Martín et al., 2015)</w:t>
      </w:r>
      <w:r w:rsidRPr="005C15C7">
        <w:fldChar w:fldCharType="end"/>
      </w:r>
      <w:r w:rsidRPr="005C15C7">
        <w:t xml:space="preserve">. </w:t>
      </w:r>
      <w:proofErr w:type="spellStart"/>
      <w:r w:rsidRPr="005C15C7">
        <w:t>Extrahippocampal</w:t>
      </w:r>
      <w:proofErr w:type="spellEnd"/>
      <w:r w:rsidRPr="005C15C7">
        <w:t xml:space="preserve"> inputs also arise from subcortical areas such as the EC </w:t>
      </w:r>
      <w:r w:rsidRPr="005C15C7">
        <w:fldChar w:fldCharType="begin" w:fldLock="1"/>
      </w:r>
      <w:r w:rsidRPr="005C15C7">
        <w:instrText>ADDIN CSL_CITATION {"citationItems":[{"id":"ITEM-1","itemData":{"DOI":"10.1038/nature13028","ISSN":"0028-0836","abstract":"CA2 neuron inactivation leads to a severe deficit in social memory, while having little effect on other well-known hippocampal functions such as contextual or spatial memory.","author":[{"dropping-particle":"","family":"Hitti","given":"Frederick L.","non-dropping-particle":"","parse-names":false,"suffix":""},{"dropping-particle":"","family":"Siegelbaum","given":"Steven A.","non-dropping-particle":"","parse-names":false,"suffix":""}],"container-title":"Nature","id":"ITEM-1","issue":"7494","issued":{"date-parts":[["2014","4","23"]]},"page":"88-92","publisher":"Nature Publishing Group","title":"The hippocampal CA2 region is essential for social memory","type":"article-journal","volume":"508"},"uris":["http://www.mendeley.com/documents/?uuid=f5bbe9d3-9e83-30df-9d97-d6b626cb8747"]}],"mendeley":{"formattedCitation":"(Hitti and Siegelbaum, 2014)","plainTextFormattedCitation":"(Hitti and Siegelbaum, 2014)","previouslyFormattedCitation":"(Hitti and Siegelbaum, 2014)"},"properties":{"noteIndex":0},"schema":"https://github.com/citation-style-language/schema/raw/master/csl-citation.json"}</w:instrText>
      </w:r>
      <w:r w:rsidRPr="005C15C7">
        <w:fldChar w:fldCharType="separate"/>
      </w:r>
      <w:r w:rsidRPr="005C15C7">
        <w:rPr>
          <w:noProof/>
        </w:rPr>
        <w:t>(Hitti and Siegelbaum, 2014)</w:t>
      </w:r>
      <w:r w:rsidRPr="005C15C7">
        <w:fldChar w:fldCharType="end"/>
      </w:r>
      <w:r w:rsidRPr="005C15C7">
        <w:t xml:space="preserve">, hypothalamus, medial septum, diagonal band of </w:t>
      </w:r>
      <w:proofErr w:type="spellStart"/>
      <w:r w:rsidRPr="005C15C7">
        <w:t>Broca</w:t>
      </w:r>
      <w:proofErr w:type="spellEnd"/>
      <w:r w:rsidRPr="005C15C7">
        <w:t xml:space="preserve">, </w:t>
      </w:r>
      <w:proofErr w:type="spellStart"/>
      <w:r w:rsidRPr="005C15C7">
        <w:t>supramammillary</w:t>
      </w:r>
      <w:proofErr w:type="spellEnd"/>
      <w:r w:rsidRPr="005C15C7">
        <w:t xml:space="preserve"> nuclei, and median raphe nucleus </w:t>
      </w:r>
      <w:r w:rsidRPr="005C15C7">
        <w:fldChar w:fldCharType="begin" w:fldLock="1"/>
      </w:r>
      <w:r w:rsidRPr="005C15C7">
        <w:instrText>ADDIN CSL_CITATION {"citationItems":[{"id":"ITEM-1","itemData":{"DOI":"10.1002/cne.23263","ISSN":"00219967","PMID":"23172108","abstract":"The CA2 area is an important, although relatively unexplored, component of the hippocampus. We used various tracers to provide a comprehensive analysis of CA2 connections in C57BL/6J mice. Using various adeno-associated viruses that express fluorescent proteins, we found a vasopressinergic projection from the paraventricular nuclei of the hypothalamus (PVN) to the CA2 as well as a projection from pyramidal neurons of the CA2 to the supramammillary nuclei. These projections were confirmed by retrograde tracing. As expected, we observed CA2 afferent projections from neurons in ipsilateral entorhinal cortical layer II as well as from bilateral dorsal CA2 and CA3 using retrograde tracers. Additionally, we saw CA2 neuronal input from bilateral medial septal nuclei, vertical and horizontal limbs of the nucleus of diagonal band of Broca, supramammillary nuclei (SUM), and median raphe nucleus. Dorsal CA2 injections of adeno-associated virus expressing green fluorescent protein revealed axonal projections primarily to dorsal CA1, CA2, and CA3 bilaterally. No projection was detected to the entorhinal cortex from the dorsal CA2. These results are consistent with recent observations that the dorsal CA2 forms disynaptic connections with the entorhinal cortex to influence dynamic memory processing. Mouse dorsal CA2 neurons send bilateral projections to the medial and lateral septal nuclei, vertical and horizontal limbs of the diagonal band of Broca, and SUM. Novel connections from the PVN and to the SUM suggest important regulatory roles for CA2 in mediating social and emotional input for memory processing.","author":[{"dropping-particle":"","family":"Cui","given":"Zhenzhong","non-dropping-particle":"","parse-names":false,"suffix":""},{"dropping-particle":"","family":"Gerfen","given":"Charles R.","non-dropping-particle":"","parse-names":false,"suffix":""},{"dropping-particle":"","family":"Young","given":"W. Scott","non-dropping-particle":"","parse-names":false,"suffix":""}],"container-title":"Journal of Comparative Neurology","id":"ITEM-1","issue":"8","issued":{"date-parts":[["2013","6","1"]]},"page":"1844-1866","title":"Hypothalamic and other connections with dorsal CA2 area of the mouse hippocampus","type":"article-journal","volume":"521"},"uris":["http://www.mendeley.com/documents/?uuid=074a886e-23c3-32bb-bd87-bb5573892ced"]}],"mendeley":{"formattedCitation":"(Cui et al., 2013)","plainTextFormattedCitation":"(Cui et al., 2013)","previouslyFormattedCitation":"(Cui et al., 2013)"},"properties":{"noteIndex":0},"schema":"https://github.com/citation-style-language/schema/raw/master/csl-citation.json"}</w:instrText>
      </w:r>
      <w:r w:rsidRPr="005C15C7">
        <w:fldChar w:fldCharType="separate"/>
      </w:r>
      <w:r w:rsidRPr="005C15C7">
        <w:rPr>
          <w:noProof/>
        </w:rPr>
        <w:t>(Cui et al., 2013)</w:t>
      </w:r>
      <w:r w:rsidRPr="005C15C7">
        <w:fldChar w:fldCharType="end"/>
      </w:r>
      <w:r w:rsidRPr="005C15C7">
        <w:t xml:space="preserve">. The primary output of CA2 is into CA1. </w:t>
      </w:r>
    </w:p>
    <w:p w14:paraId="224DCCDA" w14:textId="4ACC2A9A" w:rsidR="005C15C7" w:rsidRDefault="005C15C7" w:rsidP="005C15C7">
      <w:r>
        <w:tab/>
      </w:r>
      <w:r w:rsidRPr="005C15C7">
        <w:t>In part, due to the difficulty of reliably and accurately recording from the narrow band of cells in CA2, it has mostl</w:t>
      </w:r>
      <w:r w:rsidR="0004336F">
        <w:t>y been overlooked until recent years</w:t>
      </w:r>
      <w:r w:rsidRPr="005C15C7">
        <w:t xml:space="preserve">. As a result, the function of CA2 is unclear and is currently being pursued from </w:t>
      </w:r>
      <w:r w:rsidR="0004336F">
        <w:t>multiple</w:t>
      </w:r>
      <w:r w:rsidRPr="005C15C7">
        <w:t xml:space="preserve"> different directions. One prominent theory suggests that CA2 is important for “social” memory </w:t>
      </w:r>
      <w:r w:rsidRPr="005C15C7">
        <w:fldChar w:fldCharType="begin" w:fldLock="1"/>
      </w:r>
      <w:r w:rsidRPr="005C15C7">
        <w:instrText>ADDIN CSL_CITATION {"citationItems":[{"id":"ITEM-1","itemData":{"DOI":"10.1038/nrn.2015.22","ISSN":"1471-003X","abstract":"CA2 has several characteristics that distinguishes it from CA1 and CA3. In this Review, Dudek and colleagues discuss an updated definition of the CA2 boundaries, and provide an overview of the unique synaptic properties and behavioural functions of this region.","author":[{"dropping-particle":"","family":"Dudek","given":"Serena M.","non-dropping-particle":"","parse-names":false,"suffix":""},{"dropping-particle":"","family":"Alexander","given":"Georgia M.","non-dropping-particle":"","parse-names":false,"suffix":""},{"dropping-particle":"","family":"Farris","given":"Shannon","non-dropping-particle":"","parse-names":false,"suffix":""}],"container-title":"Nature Reviews Neuroscience","id":"ITEM-1","issue":"2","issued":{"date-parts":[["2016","2","1"]]},"page":"89-102","publisher":"Nature Publishing Group","title":"Rediscovering area CA2: unique properties and functions","type":"article-journal","volume":"17"},"uris":["http://www.mendeley.com/documents/?uuid=ce719b02-15b0-341f-ad93-944e57238839"]}],"mendeley":{"formattedCitation":"(Dudek et al., 2016)","plainTextFormattedCitation":"(Dudek et al., 2016)","previouslyFormattedCitation":"(Dudek et al., 2016)"},"properties":{"noteIndex":0},"schema":"https://github.com/citation-style-language/schema/raw/master/csl-citation.json"}</w:instrText>
      </w:r>
      <w:r w:rsidRPr="005C15C7">
        <w:fldChar w:fldCharType="separate"/>
      </w:r>
      <w:r w:rsidRPr="005C15C7">
        <w:rPr>
          <w:noProof/>
        </w:rPr>
        <w:t>(Dudek et al., 2016)</w:t>
      </w:r>
      <w:r w:rsidRPr="005C15C7">
        <w:fldChar w:fldCharType="end"/>
      </w:r>
      <w:r w:rsidRPr="005C15C7">
        <w:t xml:space="preserve">, an idea supported by high expression of a receptor for the “social” </w:t>
      </w:r>
      <w:r w:rsidRPr="005C15C7">
        <w:lastRenderedPageBreak/>
        <w:t>neuropeptide</w:t>
      </w:r>
      <w:r w:rsidR="0004336F">
        <w:t>,</w:t>
      </w:r>
      <w:r w:rsidRPr="005C15C7">
        <w:t xml:space="preserve"> vasopressin</w:t>
      </w:r>
      <w:r w:rsidR="0004336F">
        <w:t>,</w:t>
      </w:r>
      <w:r w:rsidRPr="005C15C7">
        <w:t xml:space="preserve"> in CA2 </w:t>
      </w:r>
      <w:r w:rsidRPr="005C15C7">
        <w:fldChar w:fldCharType="begin" w:fldLock="1"/>
      </w:r>
      <w:r w:rsidRPr="005C15C7">
        <w:instrText>ADDIN CSL_CITATION {"citationItems":[{"id":"ITEM-1","itemData":{"DOI":"10.1016/j.neuroscience.2006.08.040","ISSN":"03064522","PMID":"17027167","abstract":"The vasopressin 1b receptor (Avpr1b) is one of two principal receptors mediating the behavioral effects of vasopressin (Avp) in the brain. Avpr1b has recently been shown to strongly influence social forms of aggression in mice and hamsters. This receptor appears to play a role in social recognition and motivation as well as in regulating the hypothalamic-pituitary-adrenal axis. Most of these studies have been performed in knockout mice, a species in which the localization of the Avpr1b has not been described, thus precluding correlations with the behaviors. We performed in situ hybridization histochemistry (ISHH) with specific probes and found especially prominent expression within the CA2 pyramidal neurons of the hippocampus, with much lower expression in the hypothalamic paraventricular nucleus and amygdala. Reverse transcriptase-polymerase chain reaction (RT-PCR) confirmed expression in those as well other areas in which the ISHH was not sensitive enough to detect labeled cells (e.g. piriform cortex, septum, caudate-putamen and lower brainstem areas). Mouse Avpr1b transcript levels were not altered in the CA2 field by restraint stress or adrenalectomy. Finally, ISHH and RT-PCR showed expression of the Avpr1b gene in the rat and human hippocampi as well. We suggest that the CA2 field may form or retrieve associations (memories) between olfactory cues and social encounters.","author":[{"dropping-particle":"","family":"Young","given":"W.S.","non-dropping-particle":"","parse-names":false,"suffix":""},{"dropping-particle":"","family":"Li","given":"J.","non-dropping-particle":"","parse-names":false,"suffix":""},{"dropping-particle":"","family":"Wersinger","given":"S.R.","non-dropping-particle":"","parse-names":false,"suffix":""},{"dropping-particle":"","family":"Palkovits","given":"M.","non-dropping-particle":"","parse-names":false,"suffix":""}],"container-title":"Neuroscience","id":"ITEM-1","issue":"4","issued":{"date-parts":[["2006","12","28"]]},"page":"1031-1039","title":"The vasopressin 1b receptor is prominent in the hippocampal area CA2 where it is unaffected by restraint stress or adrenalectomy","type":"article-journal","volume":"143"},"uris":["http://www.mendeley.com/documents/?uuid=749840e6-e138-3b3c-8084-57a37a371469"]}],"mendeley":{"formattedCitation":"(Young et al., 2006)","plainTextFormattedCitation":"(Young et al., 2006)","previouslyFormattedCitation":"(Young et al., 2006)"},"properties":{"noteIndex":0},"schema":"https://github.com/citation-style-language/schema/raw/master/csl-citation.json"}</w:instrText>
      </w:r>
      <w:r w:rsidRPr="005C15C7">
        <w:fldChar w:fldCharType="separate"/>
      </w:r>
      <w:r w:rsidRPr="005C15C7">
        <w:rPr>
          <w:noProof/>
        </w:rPr>
        <w:t>(Young et al., 2006)</w:t>
      </w:r>
      <w:r w:rsidRPr="005C15C7">
        <w:fldChar w:fldCharType="end"/>
      </w:r>
      <w:r w:rsidRPr="005C15C7">
        <w:t xml:space="preserve"> and the finding that CA2 lesions impact the ability to recognize familiar conspecifics </w:t>
      </w:r>
      <w:r w:rsidRPr="005C15C7">
        <w:fldChar w:fldCharType="begin" w:fldLock="1"/>
      </w:r>
      <w:r w:rsidRPr="005C15C7">
        <w:instrText>ADDIN CSL_CITATION {"citationItems":[{"id":"ITEM-1","itemData":{"DOI":"10.1038/nature13028","ISSN":"0028-0836","abstract":"CA2 neuron inactivation leads to a severe deficit in social memory, while having little effect on other well-known hippocampal functions such as contextual or spatial memory.","author":[{"dropping-particle":"","family":"Hitti","given":"Frederick L.","non-dropping-particle":"","parse-names":false,"suffix":""},{"dropping-particle":"","family":"Siegelbaum","given":"Steven A.","non-dropping-particle":"","parse-names":false,"suffix":""}],"container-title":"Nature","id":"ITEM-1","issue":"7494","issued":{"date-parts":[["2014","4","23"]]},"page":"88-92","publisher":"Nature Publishing Group","title":"The hippocampal CA2 region is essential for social memory","type":"article-journal","volume":"508"},"uris":["http://www.mendeley.com/documents/?uuid=f5bbe9d3-9e83-30df-9d97-d6b626cb8747"]}],"mendeley":{"formattedCitation":"(Hitti and Siegelbaum, 2014)","plainTextFormattedCitation":"(Hitti and Siegelbaum, 2014)","previouslyFormattedCitation":"(Hitti and Siegelbaum, 2014)"},"properties":{"noteIndex":0},"schema":"https://github.com/citation-style-language/schema/raw/master/csl-citation.json"}</w:instrText>
      </w:r>
      <w:r w:rsidRPr="005C15C7">
        <w:fldChar w:fldCharType="separate"/>
      </w:r>
      <w:r w:rsidRPr="005C15C7">
        <w:rPr>
          <w:noProof/>
        </w:rPr>
        <w:t>(Hitti and Siegelbaum, 2014)</w:t>
      </w:r>
      <w:r w:rsidRPr="005C15C7">
        <w:fldChar w:fldCharType="end"/>
      </w:r>
      <w:r w:rsidRPr="005C15C7">
        <w:t xml:space="preserve">. Others propose a specialized role of CA2 in tracking changes in context and time due to its unusually high remapping rate </w:t>
      </w:r>
      <w:r w:rsidRPr="005C15C7">
        <w:fldChar w:fldCharType="begin" w:fldLock="1"/>
      </w:r>
      <w:r w:rsidR="00957891">
        <w:instrText>ADDIN CSL_CITATION {"citationItems":[{"id":"ITEM-1","itemData":{"DOI":"10.1523/JNEUROSCI.2563-13.2014","ISSN":"0270-6474","PMID":"24553945","abstract":"Contextual learning involves associating cues with an environment and relating them to past experience. Previous data indicate functional specialization within the hippocampal circuit: the dentate gyrus (DG) is crucial for discriminating similar contexts, whereas CA3 is required for associative encoding and recall. Here, we used Arc/H1a catFISH imaging to address the contribution of the largely overlooked CA2 region to contextual learning by comparing ensemble codes across CA3, CA2, and CA1 in mice exposed to familiar, altered, and novel contexts. Further, to manipulate the quality of information arriving in CA2 we used two hippocampal mutant mouse lines, CA3-NR1 KOs and DG-NR1 KOs, that result in hippocampal CA3 neuronal activity that is uncoupled from the animal's sensory environment. Our data reveal largely coherent responses across the CA axis in control mice in purely novel or familiar contexts; however, in the mutant mice subject to these protocols the CA2 response becomes uncoupled from CA1 and CA3. Moreover, we show in wild-type mice that the CA2 ensemble is more sensitive than CA1 and CA3 to small changes in overall context. Our data suggest that CA2 may be tuned to remap in response to any conflict between stored and current experience.","author":[{"dropping-particle":"","family":"Wintzer","given":"M. E.","non-dropping-particle":"","parse-names":false,"suffix":""},{"dropping-particle":"","family":"Boehringer","given":"R.","non-dropping-particle":"","parse-names":false,"suffix":""},{"dropping-particle":"","family":"Polygalov","given":"D.","non-dropping-particle":"","parse-names":false,"suffix":""},{"dropping-particle":"","family":"McHugh","given":"T. J.","non-dropping-particle":"","parse-names":false,"suffix":""}],"container-title":"Journal of Neuroscience","id":"ITEM-1","issue":"8","issued":{"date-parts":[["2014","2","19"]]},"page":"3056-3066","title":"The Hippocampal CA2 Ensemble Is Sensitive to Contextual Change","type":"article-journal","volume":"34"},"uris":["http://www.mendeley.com/documents/?uuid=c33f924d-6d7e-3b90-89d9-ea383a33127c"]},{"id":"ITEM-2","itemData":{"DOI":"10.1016/j.neuron.2014.12.001","ISSN":"08966273","PMID":"25569350","abstract":"The hippocampal CA2 subregion has a different anatomical connectivity pattern within the entorhino-hippocampal circuit than either the CA1 or CA3 subregion. Yet major differences in the neuronal activity patterns of CA2 compared with the other CA subregions have not been reported. We show that standard spatial and temporal firing patterns of individual hippocampal principal neurons in behaving rats, such as place fields, theta modulation, and phase precession, are also present in CA2, but that the CA2 subregion differs substantially from the other CA subregions in its population coding. CA2 ensembles do not show a persistent code for space or for differences in context. Rather, CA2 activity patterns become progressively dissimilar over time periods of hours to days. The weak coding for a particular context is consistent with recent behavioral evidence that CA2 circuits preferentially support social, emotional, and temporal rather than spatial aspects of memory.","author":[{"dropping-particle":"","family":"Mankin","given":"Emily A.","non-dropping-particle":"","parse-names":false,"suffix":""},{"dropping-particle":"","family":"Diehl","given":"Geoffrey W.","non-dropping-particle":"","parse-names":false,"suffix":""},{"dropping-particle":"","family":"Sparks","given":"Fraser T.","non-dropping-particle":"","parse-names":false,"suffix":""},{"dropping-particle":"","family":"Leutgeb","given":"Stefan","non-dropping-particle":"","parse-names":false,"suffix":""},{"dropping-particle":"","family":"Leutgeb","given":"Jill K.","non-dropping-particle":"","parse-names":false,"suffix":""}],"container-title":"Neuron","id":"ITEM-2","issue":"1","issued":{"date-parts":[["2015","1","7"]]},"page":"190-201","title":"Hippocampal CA2 Activity Patterns Change over Time to a Larger Extent than between Spatial Contexts","type":"article-journal","volume":"85"},"uris":["http://www.mendeley.com/documents/?uuid=2e10b93d-9e98-42ff-ac9a-eb31891f3b29"]}],"mendeley":{"formattedCitation":"(Mankin et al., 2015; Wintzer et al., 2014)","plainTextFormattedCitation":"(Mankin et al., 2015; Wintzer et al., 2014)","previouslyFormattedCitation":"(Mankin et al., 2015; Wintzer et al., 2014)"},"properties":{"noteIndex":0},"schema":"https://github.com/citation-style-language/schema/raw/master/csl-citation.json"}</w:instrText>
      </w:r>
      <w:r w:rsidRPr="005C15C7">
        <w:fldChar w:fldCharType="separate"/>
      </w:r>
      <w:r w:rsidRPr="005C15C7">
        <w:rPr>
          <w:noProof/>
        </w:rPr>
        <w:t>(Mankin et al., 2015; Wintzer et al., 2014)</w:t>
      </w:r>
      <w:r w:rsidRPr="005C15C7">
        <w:fldChar w:fldCharType="end"/>
      </w:r>
      <w:r w:rsidRPr="005C15C7">
        <w:t>. Additional studies recently identified the role of CA2 in initiating oscilla</w:t>
      </w:r>
      <w:r w:rsidR="00604845">
        <w:t xml:space="preserve">tory activity </w:t>
      </w:r>
      <w:r w:rsidR="0004336F">
        <w:t>within</w:t>
      </w:r>
      <w:r w:rsidR="00604845">
        <w:t xml:space="preserve"> a</w:t>
      </w:r>
      <w:r w:rsidRPr="005C15C7">
        <w:t xml:space="preserve"> local field potential (LFP) complex</w:t>
      </w:r>
      <w:r w:rsidR="0004336F">
        <w:t xml:space="preserve"> involved in memory</w:t>
      </w:r>
      <w:r w:rsidRPr="005C15C7">
        <w:t xml:space="preserve"> called the sharp-wave </w:t>
      </w:r>
      <w:r w:rsidRPr="005C15C7">
        <w:fldChar w:fldCharType="begin" w:fldLock="1"/>
      </w:r>
      <w:r w:rsidRPr="005C15C7">
        <w:instrText>ADDIN CSL_CITATION {"citationItems":[{"id":"ITEM-1","itemData":{"DOI":"10.1038/nature17144","PMID":"26934224","author":[{"dropping-particle":"","family":"Kay","given":"Kenneth","non-dropping-particle":"","parse-names":false,"suffix":""},{"dropping-particle":"","family":"Sosa","given":"Marielena","non-dropping-particle":"","parse-names":false,"suffix":""},{"dropping-particle":"","family":"Chung","given":"Jason E.","non-dropping-particle":"","parse-names":false,"suffix":""},{"dropping-particle":"","family":"Karlsson","given":"Mattias P.","non-dropping-particle":"","parse-names":false,"suffix":""},{"dropping-particle":"","family":"Larkin","given":"Margaret C.","non-dropping-particle":"","parse-names":false,"suffix":""},{"dropping-particle":"","family":"Frank","given":"Loren M.","non-dropping-particle":"","parse-names":false,"suffix":""}],"container-title":"Nature","id":"ITEM-1","issue":"7593","issued":{"date-parts":[["2016","3"]]},"title":"A hippocampal network for spatial coding during immobility and sleep","type":"article-journal","volume":"531"},"uris":["http://www.mendeley.com/documents/?uuid=c5356e5f-681d-451d-8612-515539fd1b4c"]},{"id":"ITEM-2","itemData":{"DOI":"10.1016/J.NEURON.2016.08.008","ISSN":"0896-6273","abstract":"Sharp-wave ripples (SPW-Rs) in the hippocampus are implied in memory consolidation, as shown by observational and interventional experiments. However, the mechanism of their generation remains unclear. Using two-dimensional silicon probe arrays, we investigated the propagation of SPW-Rs across the hippocampal CA1, CA2, and CA3 subregions. Synchronous activation of CA2 ensembles preceded SPW-R-related population activity in CA3 and CA1 regions. Deep CA2 neurons gradually increased their activity prior to ripples and were suppressed during the population bursts of CA3-CA1 neurons (ramping cells). Activity of superficial CA2 cells preceded the activity surge in CA3-CA1 (phasic cells). The trigger role of the CA2 region in SPW-R was more pronounced during waking than sleeping. These results point to the CA2 region as an initiation zone for SPW-Rs.","author":[{"dropping-particle":"","family":"Oliva","given":"Azahara","non-dropping-particle":"","parse-names":false,"suffix":""},{"dropping-particle":"","family":"Fernández-Ruiz","given":"Antonio","non-dropping-particle":"","parse-names":false,"suffix":""},{"dropping-particle":"","family":"Buzsáki","given":"György","non-dropping-particle":"","parse-names":false,"suffix":""},{"dropping-particle":"","family":"Berényi","given":"Antal","non-dropping-particle":"","parse-names":false,"suffix":""}],"container-title":"Neuron","id":"ITEM-2","issue":"6","issued":{"date-parts":[["2016","9","21"]]},"page":"1342-1355","publisher":"Cell Press","title":"Role of Hippocampal CA2 Region in Triggering Sharp-Wave Ripples","type":"article-journal","volume":"91"},"uris":["http://www.mendeley.com/documents/?uuid=56444c2f-0869-3858-8a9a-50846c8b5edb"]}],"mendeley":{"formattedCitation":"(Kay et al., 2016; Oliva et al., 2016)","plainTextFormattedCitation":"(Kay et al., 2016; Oliva et al., 2016)","previouslyFormattedCitation":"(Kay et al., 2016; Oliva et al., 2016)"},"properties":{"noteIndex":0},"schema":"https://github.com/citation-style-language/schema/raw/master/csl-citation.json"}</w:instrText>
      </w:r>
      <w:r w:rsidRPr="005C15C7">
        <w:fldChar w:fldCharType="separate"/>
      </w:r>
      <w:r w:rsidRPr="005C15C7">
        <w:rPr>
          <w:noProof/>
        </w:rPr>
        <w:t>(Kay et al., 2016; Oliva et al., 2016)</w:t>
      </w:r>
      <w:r w:rsidRPr="005C15C7">
        <w:fldChar w:fldCharType="end"/>
      </w:r>
      <w:r w:rsidRPr="005C15C7">
        <w:t xml:space="preserve">. The diversity of research in CA2 is apparent and the search for a common explanation for this </w:t>
      </w:r>
      <w:r w:rsidR="00604845">
        <w:t>plethora</w:t>
      </w:r>
      <w:r w:rsidRPr="005C15C7">
        <w:t xml:space="preserve"> of phenomena is currently ongoing. </w:t>
      </w:r>
    </w:p>
    <w:p w14:paraId="3975BCA7" w14:textId="77777777" w:rsidR="00F060FB" w:rsidRDefault="00F060FB" w:rsidP="005C15C7"/>
    <w:p w14:paraId="77C7D82D" w14:textId="1D9E8B3A" w:rsidR="00F060FB" w:rsidRDefault="00F060FB" w:rsidP="00F060FB">
      <w:pPr>
        <w:pStyle w:val="Heading3"/>
      </w:pPr>
      <w:bookmarkStart w:id="17" w:name="_Toc415341935"/>
      <w:r>
        <w:t>Medial septum</w:t>
      </w:r>
      <w:bookmarkEnd w:id="17"/>
    </w:p>
    <w:p w14:paraId="435B08A1" w14:textId="010EC96E" w:rsidR="00F060FB" w:rsidRPr="00F060FB" w:rsidRDefault="00F060FB" w:rsidP="00F060FB">
      <w:r>
        <w:tab/>
      </w:r>
      <w:r w:rsidRPr="00F060FB">
        <w:t xml:space="preserve">The medial septum provides </w:t>
      </w:r>
      <w:proofErr w:type="spellStart"/>
      <w:r w:rsidRPr="00F060FB">
        <w:t>GABAergic</w:t>
      </w:r>
      <w:proofErr w:type="spellEnd"/>
      <w:r w:rsidRPr="00F060FB">
        <w:t xml:space="preserve">, cholinergic, and </w:t>
      </w:r>
      <w:proofErr w:type="spellStart"/>
      <w:r w:rsidRPr="00F060FB">
        <w:t>glutamatergic</w:t>
      </w:r>
      <w:proofErr w:type="spellEnd"/>
      <w:r w:rsidRPr="00F060FB">
        <w:t xml:space="preserve"> innervations onto the hippocampus and also receives </w:t>
      </w:r>
      <w:proofErr w:type="spellStart"/>
      <w:r w:rsidRPr="00F060FB">
        <w:t>GABAergic</w:t>
      </w:r>
      <w:proofErr w:type="spellEnd"/>
      <w:r w:rsidRPr="00F060FB">
        <w:t xml:space="preserve"> input from CA1 and CA3. In the rat, </w:t>
      </w:r>
      <w:proofErr w:type="spellStart"/>
      <w:r w:rsidRPr="00F060FB">
        <w:t>GABAergic</w:t>
      </w:r>
      <w:proofErr w:type="spellEnd"/>
      <w:r w:rsidRPr="00F060FB">
        <w:t xml:space="preserve"> cells exclusively synapse onto hippocampal </w:t>
      </w:r>
      <w:proofErr w:type="spellStart"/>
      <w:r w:rsidRPr="00F060FB">
        <w:t>GABAergic</w:t>
      </w:r>
      <w:proofErr w:type="spellEnd"/>
      <w:r w:rsidRPr="00F060FB">
        <w:t xml:space="preserve"> interneurons </w:t>
      </w:r>
      <w:r w:rsidRPr="00F060FB">
        <w:fldChar w:fldCharType="begin" w:fldLock="1"/>
      </w:r>
      <w:r w:rsidRPr="00F060FB">
        <w:instrText>ADDIN CSL_CITATION {"citationItems":[{"id":"ITEM-1","itemData":{"DOI":"10.1038/336170a0","ISSN":"0028-0836","PMID":"3185735","abstract":"The hippocampus, in particular the neocortex-hippocampus-neocortex circuit, is widely believed to be crucial in memory. Information flow in this circuit is strongly influenced by relatively sparse afferents derived from subcortical centres, such as the septum, involved in arousal, emotions and autonomic control. A powerful mechanism, by which numerically small inputs can produce profound effects, is feed-forward inhibition, that is, the activation of local inhibitory interneurons, which, in turn, control the activity of large populations of principal cells in the hippocampus. An example is the cholinergic input to the hippocampus from the septum, which is likely to be involved in feed-forward operations. Here, we demonstrate the existence of a circuit underlying another powerful mechanism of subcortical control of hippocampal information processing. We show that GABA-containing afferents originating in the septum innervate most of the GABA-containing interneurons in the hippocampus, making many synaptic contacts with each of them. Activation of the GABA-containing neurons in the septum is likely to lead to disinhibition of the principal neurons in the hippocampal formation and so this pathway is probably crucial in the induction of hippocampal electrical activity patterns, and may be involved in NMDA (N-methyl-D-aspartate) receptor-mediated functions, such as memory, in a permissive manner.","author":[{"dropping-particle":"","family":"Freund","given":"Tamás F.","non-dropping-particle":"","parse-names":false,"suffix":""},{"dropping-particle":"","family":"Antal","given":"Miklós","non-dropping-particle":"","parse-names":false,"suffix":""}],"container-title":"Nature","id":"ITEM-1","issue":"6195","issued":{"date-parts":[["1988","11","10"]]},"page":"170-173","title":"GABA-containing neurons in the septum control inhibitory interneurons in the hippocampus","type":"article-journal","volume":"336"},"uris":["http://www.mendeley.com/documents/?uuid=e065fda0-748c-3607-9461-ff6e4df45690"]}],"mendeley":{"formattedCitation":"(Freund and Antal, 1988)","plainTextFormattedCitation":"(Freund and Antal, 1988)","previouslyFormattedCitation":"(Freund and Antal, 1988)"},"properties":{"noteIndex":0},"schema":"https://github.com/citation-style-language/schema/raw/master/csl-citation.json"}</w:instrText>
      </w:r>
      <w:r w:rsidRPr="00F060FB">
        <w:fldChar w:fldCharType="separate"/>
      </w:r>
      <w:r w:rsidRPr="00F060FB">
        <w:rPr>
          <w:noProof/>
        </w:rPr>
        <w:t>(Freund and Antal, 1988)</w:t>
      </w:r>
      <w:r w:rsidRPr="00F060FB">
        <w:fldChar w:fldCharType="end"/>
      </w:r>
      <w:r w:rsidRPr="00F060FB">
        <w:t xml:space="preserve">. However, recent optogenetic experiments in mice have found evidence for </w:t>
      </w:r>
      <w:proofErr w:type="spellStart"/>
      <w:r w:rsidR="00431B2F">
        <w:t>septal</w:t>
      </w:r>
      <w:proofErr w:type="spellEnd"/>
      <w:r w:rsidR="00431B2F">
        <w:t xml:space="preserve"> </w:t>
      </w:r>
      <w:proofErr w:type="spellStart"/>
      <w:r w:rsidRPr="00F060FB">
        <w:t>GABAergic</w:t>
      </w:r>
      <w:proofErr w:type="spellEnd"/>
      <w:r w:rsidRPr="00F060FB">
        <w:t xml:space="preserve"> and </w:t>
      </w:r>
      <w:proofErr w:type="spellStart"/>
      <w:r w:rsidRPr="00F060FB">
        <w:t>glutamatergic</w:t>
      </w:r>
      <w:proofErr w:type="spellEnd"/>
      <w:r w:rsidRPr="00F060FB">
        <w:t xml:space="preserve"> synapses onto both interneurons and pyramidal cells </w:t>
      </w:r>
      <w:r w:rsidR="00431B2F">
        <w:t xml:space="preserve">in the hippocampus </w:t>
      </w:r>
      <w:r w:rsidRPr="00F060FB">
        <w:fldChar w:fldCharType="begin" w:fldLock="1"/>
      </w:r>
      <w:r w:rsidRPr="00F060FB">
        <w:instrText>ADDIN CSL_CITATION {"citationItems":[{"id":"ITEM-1","itemData":{"DOI":"10.1016/j.celrep.2014.02.030","ISSN":"22111247","PMID":"24656815","abstract":"We developed and applied a Cre-dependent, genetically modified rabies-based tracing system to map direct synaptic connections to specific CA1 neuron types in the mouse hippocampus. We found common inputs to excitatory and inhibitory CA1 neurons from CA3, CA2, the entorhinal cortex (EC), the medial septum (MS), and, unexpectedly, the subiculum. Excitatory CA1 neurons receive inputs from both cholinergic and GABAergic MS neurons, whereas inhibitory neurons receive a great majority of inputs from GABAergic MS neurons. Both cell types also receive weaker input from glutamatergic MS neurons. Comparisons of inputs to CA1 PV+ interneurons versus SOM+ interneurons showed similar strengths of input from the subiculum, but PV+ interneurons received much stronger input than SOM+ neurons from CA3, the EC, and the MS. Thus, rabies tracing identifies hippocampal circuit connections and maps how the different input sources to CA1 are distributed with different strengths on each of its constituent cell types.","author":[{"dropping-particle":"","family":"Sun","given":"Yanjun","non-dropping-particle":"","parse-names":false,"suffix":""},{"dropping-particle":"","family":"Nguyen","given":"Amanda Q.","non-dropping-particle":"","parse-names":false,"suffix":""},{"dropping-particle":"","family":"Nguyen","given":"Joseph P.","non-dropping-particle":"","parse-names":false,"suffix":""},{"dropping-particle":"","family":"Le","given":"Luc","non-dropping-particle":"","parse-names":false,"suffix":""},{"dropping-particle":"","family":"Saur","given":"Dieter","non-dropping-particle":"","parse-names":false,"suffix":""},{"dropping-particle":"","family":"Choi","given":"Jiwon","non-dropping-particle":"","parse-names":false,"suffix":""},{"dropping-particle":"","family":"Callaway","given":"Edward M.","non-dropping-particle":"","parse-names":false,"suffix":""},{"dropping-particle":"","family":"Xu","given":"Xiangmin","non-dropping-particle":"","parse-names":false,"suffix":""}],"container-title":"Cell Reports","id":"ITEM-1","issue":"1","issued":{"date-parts":[["2014","4","10"]]},"page":"269-280","title":"Cell-Type-Specific Circuit Connectivity of Hippocampal CA1 Revealed through Cre-Dependent Rabies Tracing","type":"article-journal","volume":"7"},"uris":["http://www.mendeley.com/documents/?uuid=ab8f7534-509d-32dd-8418-5a1ba1c33061"]}],"mendeley":{"formattedCitation":"(Sun et al., 2014)","plainTextFormattedCitation":"(Sun et al., 2014)","previouslyFormattedCitation":"(Sun et al., 2014)"},"properties":{"noteIndex":0},"schema":"https://github.com/citation-style-language/schema/raw/master/csl-citation.json"}</w:instrText>
      </w:r>
      <w:r w:rsidRPr="00F060FB">
        <w:fldChar w:fldCharType="separate"/>
      </w:r>
      <w:r w:rsidRPr="00F060FB">
        <w:rPr>
          <w:noProof/>
        </w:rPr>
        <w:t>(Sun et al., 2014)</w:t>
      </w:r>
      <w:r w:rsidRPr="00F060FB">
        <w:fldChar w:fldCharType="end"/>
      </w:r>
      <w:r w:rsidRPr="00F060FB">
        <w:t xml:space="preserve">. </w:t>
      </w:r>
      <w:proofErr w:type="spellStart"/>
      <w:r w:rsidRPr="00F060FB">
        <w:t>Septal</w:t>
      </w:r>
      <w:proofErr w:type="spellEnd"/>
      <w:r w:rsidRPr="00F060FB">
        <w:t xml:space="preserve"> cholinergic projections also term</w:t>
      </w:r>
      <w:r w:rsidR="00431B2F">
        <w:t>inate onto CA1 pyramidal cells.</w:t>
      </w:r>
    </w:p>
    <w:p w14:paraId="1666CE19" w14:textId="22598ACC" w:rsidR="00F060FB" w:rsidRPr="00F060FB" w:rsidRDefault="00F060FB" w:rsidP="00F060FB">
      <w:r>
        <w:tab/>
      </w:r>
      <w:r w:rsidRPr="00F060FB">
        <w:t xml:space="preserve">The medial septum is intimately involved in the generation of the theta rhythm in the hippocampus. Theta is often characterized by a continuous 4-12 Hz LFP oscillation in rodents, which is thought to be important for temporal organization of neural activity and coordination of synaptic modifications </w:t>
      </w:r>
      <w:r w:rsidRPr="00F060FB">
        <w:fldChar w:fldCharType="begin" w:fldLock="1"/>
      </w:r>
      <w:r w:rsidR="00CF047B">
        <w:instrText>ADDIN CSL_CITATION {"citationItems":[{"id":"ITEM-1","itemData":{"ISSN":"0896-6273","PMID":"11832222","abstract":"Theta oscillations represent the \"on-line\" state of the hippocampus. The extracellular currents underlying theta waves are generated mainly by the entorhinal input, CA3 (Schaffer) collaterals, and voltage-dependent Ca(2+) currents in pyramidal cell dendrites. The rhythm is believed to be critical for temporal coding/decoding of active neuronal ensembles and the modification of synaptic weights. Nevertheless, numerous critical issues regarding both the generation of theta oscillations and their functional significance remain challenges for future research.","author":[{"dropping-particle":"","family":"Buzsáki","given":"György","non-dropping-particle":"","parse-names":false,"suffix":""}],"container-title":"Neuron","id":"ITEM-1","issue":"3","issued":{"date-parts":[["2002","1","31"]]},"page":"325-40","title":"Theta oscillations in the hippocampus.","type":"article-journal","volume":"33"},"uris":["http://www.mendeley.com/documents/?uuid=f48713e6-eb8e-3f9c-b446-6b0addadfcfd"]},{"id":"ITEM-2","itemData":{"DOI":"10.1162/089976602317318965","ISSN":"0899-7667","PMID":"11936962","author":[{"dropping-particle":"","family":"Hasselmo","given":"Michael E.","non-dropping-particle":"","parse-names":false,"suffix":""},{"dropping-particle":"","family":"Bodelón","given":"Clara","non-dropping-particle":"","parse-names":false,"suffix":""},{"dropping-particle":"","family":"Wyble","given":"Bradley P.","non-dropping-particle":"","parse-names":false,"suffix":""}],"container-title":"Neural Computation","id":"ITEM-2","issue":"4","issued":{"date-parts":[["2002","4","13"]]},"page":"793-817","publisher":" MIT Press  238 Main St., Suite 500, Cambridge, MA 02142-1046 USA journals-info@mit.edu  ","title":"A Proposed Function for Hippocampal Theta Rhythm: Separate Phases of Encoding and Retrieval Enhance Reversal of Prior Learning","type":"article-journal","volume":"14"},"uris":["http://www.mendeley.com/documents/?uuid=588810f4-bb4d-4b74-bf08-841ab733e173"]}],"mendeley":{"formattedCitation":"(Buzsáki, 2002; Hasselmo et al., 2002)","plainTextFormattedCitation":"(Buzsáki, 2002; Hasselmo et al., 2002)","previouslyFormattedCitation":"(Buzsáki, 2002; Hasselmo et al., 2002)"},"properties":{"noteIndex":0},"schema":"https://github.com/citation-style-language/schema/raw/master/csl-citation.json"}</w:instrText>
      </w:r>
      <w:r w:rsidRPr="00F060FB">
        <w:fldChar w:fldCharType="separate"/>
      </w:r>
      <w:r w:rsidRPr="00F060FB">
        <w:rPr>
          <w:noProof/>
        </w:rPr>
        <w:t>(Buzsáki, 2002; Hasselmo et al., 2002)</w:t>
      </w:r>
      <w:r w:rsidRPr="00F060FB">
        <w:fldChar w:fldCharType="end"/>
      </w:r>
      <w:r w:rsidRPr="00F060FB">
        <w:t xml:space="preserve">. </w:t>
      </w:r>
      <w:r w:rsidR="0004336F">
        <w:t xml:space="preserve">Hippocampal </w:t>
      </w:r>
      <w:r w:rsidRPr="00F060FB">
        <w:t>place cells</w:t>
      </w:r>
      <w:r w:rsidR="0004336F">
        <w:t xml:space="preserve"> exhibit an interesting phenomenon</w:t>
      </w:r>
      <w:r w:rsidRPr="00F060FB">
        <w:t xml:space="preserve"> </w:t>
      </w:r>
      <w:r w:rsidR="0004336F">
        <w:t>where they</w:t>
      </w:r>
      <w:r w:rsidRPr="00F060FB">
        <w:t xml:space="preserve"> spike at </w:t>
      </w:r>
      <w:r w:rsidRPr="00F060FB">
        <w:lastRenderedPageBreak/>
        <w:t xml:space="preserve">progressively earlier phases of theta at each theta cycle as the place field is traversed. “Phase precession” might provide an additional channel of information for spatial location based on spike-phase timing </w:t>
      </w:r>
      <w:r w:rsidRPr="00F060FB">
        <w:fldChar w:fldCharType="begin" w:fldLock="1"/>
      </w:r>
      <w:r w:rsidR="00A47602">
        <w:instrText>ADDIN CSL_CITATION {"citationItems":[{"id":"ITEM-1","itemData":{"DOI":"10.1002/hipo.450030307","ISSN":"1050-9631","PMID":"8353611","abstract":"Many complex spike cells in the hippocampus of the freely moving rat have as their primary correlate the animal's location in an environment (place cells). In contrast, the hippocampal electroencephalograph theta pattern of rhythmical waves (7-12 Hz) is better correlated with a class of movements that change the rat's location in an environment. During movement through the place field, the complex spike cells often fire in a bursting pattern with an interburst frequency in the same range as the concurrent electroencephalograph theta. The present study examined the phase of the theta wave at which the place cells fired. It was found that firing consistently began at a particular phase as the rat entered the field but then shifted in a systematic way during traversal of the field, moving progressively forward on each theta cycle. This precession of the phase ranged from 100 degrees to 355 degrees in different cells. The effect appeared to be due to the fact that individual cells had a higher interburst rate than the theta frequency. The phase was highly correlated with spatial location and less well correlated with temporal aspects of behavior, such as the time after place field entry. These results have implications for several aspects of hippocampal function. First, by using the phase relationship as well as the firing rate, place cells can improve the accuracy of place coding. Second, the characteristics of the phase shift constrain the models that define the construction of place fields. Third, the results restrict the temporal and spatial circumstances under which synapses in the hippocampus could be modified.","author":[{"dropping-particle":"","family":"O'Keefe","given":"John","non-dropping-particle":"","parse-names":false,"suffix":""},{"dropping-particle":"","family":"Recce","given":"Michael L.","non-dropping-particle":"","parse-names":false,"suffix":""}],"container-title":"Hippocampus","id":"ITEM-1","issue":"3","issued":{"date-parts":[["1993","7"]]},"page":"317-330","title":"Phase relationship between hippocampal place units and the EEG theta rhythm","type":"article-journal","volume":"3"},"uris":["http://www.mendeley.com/documents/?uuid=cde8e191-d6f5-35fd-8d62-eaf4d1652ae6"]},{"id":"ITEM-2","itemData":{"DOI":"10.1002/(SICI)1098-1063(1996)6:2&lt;149::AID-HIPO6&gt;3.0.CO;2-K","ISSN":"1050-9631","author":[{"dropping-particle":"","family":"Skaggs","given":"William E.","non-dropping-particle":"","parse-names":false,"suffix":""},{"dropping-particle":"","family":"McNaughton","given":"Bruce L.","non-dropping-particle":"","parse-names":false,"suffix":""},{"dropping-particle":"","family":"Wilson","given":"Matthew A","non-dropping-particle":"","parse-names":false,"suffix":""},{"dropping-particle":"","family":"Barnes","given":"Carol A.","non-dropping-particle":"","parse-names":false,"suffix":""}],"container-title":"Hippocampus","id":"ITEM-2","issue":"2","issued":{"date-parts":[["1996","1","1"]]},"page":"149-172","publisher":"Wiley-Blackwell","title":"Theta phase precession in hippocampal neuronal populations and the compression of temporal sequences","type":"article-journal","volume":"6"},"uris":["http://www.mendeley.com/documents/?uuid=1faa0e1a-3c27-3e15-b79b-14710c240299"]}],"mendeley":{"formattedCitation":"(O’Keefe and Recce, 1993; Skaggs et al., 1996)","plainTextFormattedCitation":"(O’Keefe and Recce, 1993; Skaggs et al., 1996)","previouslyFormattedCitation":"(O’Keefe and Recce, 1993; Skaggs et al., 1996)"},"properties":{"noteIndex":0},"schema":"https://github.com/citation-style-language/schema/raw/master/csl-citation.json"}</w:instrText>
      </w:r>
      <w:r w:rsidRPr="00F060FB">
        <w:fldChar w:fldCharType="separate"/>
      </w:r>
      <w:r w:rsidRPr="00F060FB">
        <w:rPr>
          <w:noProof/>
        </w:rPr>
        <w:t>(O’Keefe and Recce, 1993; Skaggs et al., 1996)</w:t>
      </w:r>
      <w:r w:rsidRPr="00F060FB">
        <w:fldChar w:fldCharType="end"/>
      </w:r>
      <w:r w:rsidRPr="00F060FB">
        <w:t xml:space="preserve">. In addition, theta may play a role in arranging cell assemblies into temporally compressed sequences to inform previously visited versus upcoming locations </w:t>
      </w:r>
      <w:r w:rsidRPr="00F060FB">
        <w:fldChar w:fldCharType="begin" w:fldLock="1"/>
      </w:r>
      <w:r w:rsidR="00A47602">
        <w:instrText>ADDIN CSL_CITATION {"citationItems":[{"id":"ITEM-1","itemData":{"DOI":"10.1002/hipo.20116","ISSN":"1050-9631","PMID":"16158423","abstract":"The extensive physiological data on hippocampal theta rhythm provide an opportunity to evaluate hypotheses about the role of theta rhythm for hippocampal network function. Computational models based on these hypotheses help to link behavioral data with physiological measurements of different variables during theta rhythm. This paper reviews work on network models in which theta rhythm contributes to the following functions: (1) separating the dynamics of encoding and retrieval, (2) enhancing the context-dependent retrieval of sequences, (3) buffering of novel information in entorhinal cortex (EC) for episodic encoding, and (4) timing interactions between prefrontal cortex and hippocampus for memory-guided action selection. Modeling shows how these functional mechanisms are related to physiological data from the hippocampal formation, including (1) the phase relationships of synaptic currents during theta rhythm measured by current source density analysis of electroencephalographic data from region CA1 and dentate gyrus, (2) the timing of action potentials, including the theta phase precession of single place cells during running on a linear track, the context-dependent changes in theta phase precession across trials on each day, and the context-dependent firing properties of hippocampal neurons in spatial alternation (e.g., \"splitter cells\"), (3) the cholinergic regulation of sustained activity in entorhinal cortical neurons, and (4) the phasic timing of prefrontal cortical neurons relative to hippocampal theta rhythm.","author":[{"dropping-particle":"","family":"Hasselmo","given":"Michael E.","non-dropping-particle":"","parse-names":false,"suffix":""}],"container-title":"Hippocampus","id":"ITEM-1","issue":"7","issued":{"date-parts":[["2005"]]},"page":"936-949","title":"What is the function of hippocampal theta rhythm?—Linking behavioral data to phasic properties of field potential and unit recording data","type":"article-journal","volume":"15"},"uris":["http://www.mendeley.com/documents/?uuid=ef3ea0d1-f945-3a55-a1e5-2fa277886e21"]},{"id":"ITEM-2","itemData":{"DOI":"10.1098/rstb.2008.0316","PMID":"19528000","abstract":"Recordings of rat hippocampal place cells have provided information about how the hippocampus retrieves memory sequences. One line of evidence has to do with phase precession, a process organized by theta and gamma oscillations. This precession can be interpreted as the cued prediction of the sequence of upcoming positions. In support of this interpretation, experiments in two-dimensional environments and on a cue-rich linear track demonstrate that many cells represent a position ahead of the animal and that this position is the same irrespective of which direction the rat is coming from. Other lines of investigation have demonstrated that such predictive processes also occur in the non-spatial domain and that retrieval can be internally or externally cued. The mechanism of sequence retrieval and the usefulness of this retrieval to guide behaviour are discussed.","author":[{"dropping-particle":"","family":"Lisman","given":"John","non-dropping-particle":"","parse-names":false,"suffix":""},{"dropping-particle":"","family":"Redish","given":"A.D. D","non-dropping-particle":"","parse-names":false,"suffix":""}],"id":"ITEM-2","issue":"1521","issued":{"date-parts":[["2009","5","12"]]},"publisher":"The Royal Society","title":"Prediction, sequences and the hippocampus.","type":"article-journal","volume":"364"},"uris":["http://www.mendeley.com/documents/?uuid=fe43a715-84d0-4dd8-ae81-fe7962ce4a5e"]},{"id":"ITEM-3","itemData":{"DOI":"10.1146/annurev-neuro-062012-170330","ISSN":"0147-006X","author":[{"dropping-particle":"","family":"Colgin","given":"Laura Lee","non-dropping-particle":"","parse-names":false,"suffix":""}],"container-title":"Annual Review of Neuroscience","id":"ITEM-3","issue":"1","issued":{"date-parts":[["2013","7","8"]]},"page":"295-312","title":"Mechanisms and Functions of Theta Rhythms","type":"article-journal","volume":"36"},"uris":["http://www.mendeley.com/documents/?uuid=3e12482a-ae75-37d7-989c-5c1ffaf6accf"]},{"id":"ITEM-4","itemData":{"DOI":"10.1002/hipo.20345","ISSN":"10509631","author":[{"dropping-particle":"","family":"Foster","given":"David J.","non-dropping-particle":"","parse-names":false,"suffix":""},{"dropping-particle":"","family":"Wilson","given":"Matthew A","non-dropping-particle":"","parse-names":false,"suffix":""}],"container-title":"Hippocampus","id":"ITEM-4","issue":"11","issued":{"date-parts":[["2007","11","1"]]},"page":"1093-1099","publisher":"Wiley-Blackwell","title":"Hippocampal theta sequences","type":"article-journal","volume":"17"},"uris":["http://www.mendeley.com/documents/?uuid=75eae4f7-0f23-33d4-bcad-91067ae8f8ad"]},{"id":"ITEM-5","itemData":{"DOI":"10.1016/j.neuron.2006.02.023","ISSN":"08966273","PMID":"16600862","abstract":"Both episodic memory and spatial navigation require temporal encoding of the relationships between events or locations. In a linear maze, ordered spatial distances between sequential locations were represented by the temporal relations of hippocampal place cell pairs within cycles of theta oscillation in a compressed manner. Such correlations could arise due to spike \"phase precession\" of independent neurons driven by common theta pacemaker or as a result of temporal coordination among specific hippocampal cell assemblies. We found that temporal correlation between place cell pairs was stronger than predicted by a pacemaker drive of independent neurons, indicating a critical role for synaptic interactions and precise timing within and across cell assemblies in place sequence representation. CA1 and CA3 ensembles, identifying spatial locations, were active preferentially on opposite phases of theta cycles. These observations suggest that interleaving CA3 neuronal sequences bind CA1 assemblies representing overlapping past, present, and future locations into single episodes.","author":[{"dropping-particle":"","family":"Dragoi","given":"George","non-dropping-particle":"","parse-names":false,"suffix":""},{"dropping-particle":"","family":"Buzsáki","given":"György","non-dropping-particle":"","parse-names":false,"suffix":""}],"container-title":"Neuron","id":"ITEM-5","issue":"1","issued":{"date-parts":[["2006","4","6"]]},"page":"145-157","title":"Temporal Encoding of Place Sequences by Hippocampal Cell Assemblies","type":"article-journal","volume":"50"},"uris":["http://www.mendeley.com/documents/?uuid=ff49015d-20ab-3e0d-bd4b-013bec21d0bf"]}],"mendeley":{"formattedCitation":"(Colgin, 2013; Dragoi and Buzsáki, 2006; Foster and Wilson, 2007; Hasselmo, 2005; Lisman and Redish, 2009)","plainTextFormattedCitation":"(Colgin, 2013; Dragoi and Buzsáki, 2006; Foster and Wilson, 2007; Hasselmo, 2005; Lisman and Redish, 2009)","previouslyFormattedCitation":"(Colgin, 2013; Dragoi and Buzsáki, 2006; Foster and Wilson, 2007; Hasselmo, 2005; Lisman and Redish, 2009)"},"properties":{"noteIndex":0},"schema":"https://github.com/citation-style-language/schema/raw/master/csl-citation.json"}</w:instrText>
      </w:r>
      <w:r w:rsidRPr="00F060FB">
        <w:fldChar w:fldCharType="separate"/>
      </w:r>
      <w:r w:rsidRPr="00F060FB">
        <w:rPr>
          <w:noProof/>
        </w:rPr>
        <w:t>(Colgin, 2013; Dragoi and Buzsáki, 2006; Foster and Wilson, 2007; Hasselmo, 2005; Lisman and Redish, 2009)</w:t>
      </w:r>
      <w:r w:rsidRPr="00F060FB">
        <w:fldChar w:fldCharType="end"/>
      </w:r>
      <w:r w:rsidRPr="00F060FB">
        <w:t xml:space="preserve">. </w:t>
      </w:r>
      <w:r w:rsidR="00E609C4">
        <w:t>Theta might also be important for purging so-called “noisy” spikes over experience</w:t>
      </w:r>
      <w:r w:rsidR="005A0A93">
        <w:t xml:space="preserve"> </w:t>
      </w:r>
      <w:r w:rsidR="005A0A93">
        <w:fldChar w:fldCharType="begin" w:fldLock="1"/>
      </w:r>
      <w:r w:rsidR="00EA38A2">
        <w:instrText>ADDIN CSL_CITATION {"citationItems":[{"id":"ITEM-1","itemData":{"DOI":"10.1016/j.celrep.2019.02.010","abstract":"Graphical Abstract Highlights d Neurons in the temporal cortex reduce spiking for repeatedly experienced objects d Repetition suppression (RS) is observed in an object recognition memory task in rats d Spikes that survive the RS are the ones phase-locked to local oscillatory rhythms d The hippocampus and perirhinal cortex use different rhythms for pruning spikes in RS Authors Jae-Rong Ahn, Hyun-Woo Lee, Inah Lee Correspondence inahlee@snu.ac.kr In Brief Ahn et al. examine the neural mechanisms of repetition suppression (RS) during object recognition in rats. They show that RS occurs robustly in a recognition memory task for rats and that RS-surviving spikes are phase-locked to theta and gamma rhythms in the hippocampus and perirhinal cortex, respectively.","author":[{"dropping-particle":"","family":"Ahn","given":"Jae-Rong","non-dropping-particle":"","parse-names":false,"suffix":""},{"dropping-particle":"","family":"Lee","given":"Hyun-Woo","non-dropping-particle":"","parse-names":false,"suffix":""},{"dropping-particle":"","family":"Lee","given":"Inah","non-dropping-particle":"","parse-names":false,"suffix":""}],"container-title":"Cell Reports","id":"ITEM-1","issue":"9","issued":{"date-parts":[["2019"]]},"page":"2362-2376.e4","title":"Rhythmic Pruning of Perceptual Noise for Object Representation in the Hippocampus and Perirhinal Cortex in Rats","type":"article-journal","volume":"26"},"uris":["http://www.mendeley.com/documents/?uuid=c8cac090-3fb0-34f6-abb6-ff3a6ac7dacf"]}],"mendeley":{"formattedCitation":"(Ahn et al., 2019)","plainTextFormattedCitation":"(Ahn et al., 2019)","previouslyFormattedCitation":"(Ahn et al., 2019)"},"properties":{"noteIndex":0},"schema":"https://github.com/citation-style-language/schema/raw/master/csl-citation.json"}</w:instrText>
      </w:r>
      <w:r w:rsidR="005A0A93">
        <w:fldChar w:fldCharType="separate"/>
      </w:r>
      <w:r w:rsidR="005A0A93" w:rsidRPr="005A0A93">
        <w:rPr>
          <w:noProof/>
        </w:rPr>
        <w:t>(Ahn et al., 2019)</w:t>
      </w:r>
      <w:r w:rsidR="005A0A93">
        <w:fldChar w:fldCharType="end"/>
      </w:r>
      <w:r w:rsidR="005A0A93">
        <w:t>. Finally,</w:t>
      </w:r>
      <w:r w:rsidR="00E609C4">
        <w:t xml:space="preserve"> </w:t>
      </w:r>
      <w:r w:rsidR="005A0A93">
        <w:t>d</w:t>
      </w:r>
      <w:r w:rsidRPr="00F060FB">
        <w:t xml:space="preserve">isrupting this theta rhythm has been shown to be detrimental to firing patterns in MTL structures </w:t>
      </w:r>
      <w:r w:rsidRPr="00F060FB">
        <w:fldChar w:fldCharType="begin" w:fldLock="1"/>
      </w:r>
      <w:r w:rsidR="00957891">
        <w:instrText>ADDIN CSL_CITATION {"citationItems":[{"id":"ITEM-1","itemData":{"DOI":"10.1038/nn.3904","ISSN":"1097-6256","PMID":"25531571","abstract":"Sensory cue inputs and memory-related internal brain activities govern the firing of hippocampal neurons, but which specific firing patterns are induced by either of the two processes remains unclear. We found that sensory cues guided the firing of neurons in rats on a timescale of seconds and supported the formation of spatial firing fields. Independently of the sensory inputs, the memory-related network activity coordinated the firing of neurons not only on a second-long timescale, but also on a millisecond-long timescale, and was dependent on medial septum inputs. We propose a network mechanism that might coordinate this internally generated firing. Overall, we suggest that two independent mechanisms support the formation of spatial firing fields in hippocampus, but only the internally organized system supports short-timescale sequential firing and episodic memory.","author":[{"dropping-particle":"","family":"Wang","given":"Yingxue","non-dropping-particle":"","parse-names":false,"suffix":""},{"dropping-particle":"","family":"Romani","given":"Sandro","non-dropping-particle":"","parse-names":false,"suffix":""},{"dropping-particle":"","family":"Lustig","given":"Brian","non-dropping-particle":"","parse-names":false,"suffix":""},{"dropping-particle":"","family":"Leonardo","given":"Anthony","non-dropping-particle":"","parse-names":false,"suffix":""},{"dropping-particle":"","family":"Pastalkova","given":"Eva","non-dropping-particle":"","parse-names":false,"suffix":""}],"container-title":"Nature Neuroscience","id":"ITEM-1","issue":"2","issued":{"date-parts":[["2015"]]},"page":"282-288","title":"Theta sequences are essential for internally generated hippocampal firing fields","type":"article-journal","volume":"18"},"uris":["http://www.mendeley.com/documents/?uuid=512e1149-ab6a-4fc4-acd5-b3f9c7916348"]},{"id":"ITEM-2","itemData":{"DOI":"10.1126/science.1201652","ISSN":"0036-8075","PMID":"21527714","abstract":"Grid cells recorded in the medial entorhinal cortex of freely moving rats exhibit firing at regular spatial locations and temporal modulation with theta rhythm oscillations (4 to 11 hertz). We analyzed grid cell spatial coding during reduction of network theta rhythm oscillations caused by medial septum (MS) inactivation with muscimol. During MS inactivation, grid cells lost their spatial periodicity, whereas head-direction cells maintained their selectivity. Conjunctive grid-by-head-direction cells lost grid cell spatial periodicity but retained head-direction specificity. All cells showed reduced rhythmicity in autocorrelations and cross-correlations. This supports the hypothesis that spatial coding by grid cells requires theta oscillations, and dissociates the mechanisms underlying the generation of entorhinal grid cell periodicity and head-direction selectivity.","author":[{"dropping-particle":"","family":"Brandon","given":"Mark P.","non-dropping-particle":"","parse-names":false,"suffix":""},{"dropping-particle":"","family":"Bogaard","given":"A. R.","non-dropping-particle":"","parse-names":false,"suffix":""},{"dropping-particle":"","family":"Libby","given":"C. P.","non-dropping-particle":"","parse-names":false,"suffix":""},{"dropping-particle":"","family":"Connerney","given":"M. A.","non-dropping-particle":"","parse-names":false,"suffix":""},{"dropping-particle":"","family":"Gupta","given":"K.","non-dropping-particle":"","parse-names":false,"suffix":""},{"dropping-particle":"","family":"Hasselmo","given":"M. E.","non-dropping-particle":"","parse-names":false,"suffix":""}],"container-title":"Science","id":"ITEM-2","issue":"6029","issued":{"date-parts":[["2011","4","29"]]},"page":"595-599","title":"Reduction of Theta Rhythm Dissociates Grid Cell Spatial Periodicity from Directional Tuning","type":"article-journal","volume":"332"},"uris":["http://www.mendeley.com/documents/?uuid=bc767d25-9ce9-3817-9385-b56ea62b2d33"]}],"mendeley":{"formattedCitation":"(Brandon et al., 2011; Wang et al., 2015)","plainTextFormattedCitation":"(Brandon et al., 2011; Wang et al., 2015)","previouslyFormattedCitation":"(Brandon et al., 2011; Wang et al., 2015)"},"properties":{"noteIndex":0},"schema":"https://github.com/citation-style-language/schema/raw/master/csl-citation.json"}</w:instrText>
      </w:r>
      <w:r w:rsidRPr="00F060FB">
        <w:fldChar w:fldCharType="separate"/>
      </w:r>
      <w:r w:rsidR="00161809" w:rsidRPr="00161809">
        <w:rPr>
          <w:noProof/>
        </w:rPr>
        <w:t>(Brandon et al., 2011; Wang et al., 2015)</w:t>
      </w:r>
      <w:r w:rsidRPr="00F060FB">
        <w:fldChar w:fldCharType="end"/>
      </w:r>
      <w:r w:rsidRPr="00F060FB">
        <w:t xml:space="preserve">. </w:t>
      </w:r>
    </w:p>
    <w:p w14:paraId="74D32037" w14:textId="77777777" w:rsidR="00F060FB" w:rsidRPr="005C15C7" w:rsidRDefault="00F060FB" w:rsidP="005C15C7"/>
    <w:p w14:paraId="523B0F83" w14:textId="78D4A825" w:rsidR="00415D46" w:rsidRDefault="00415D46" w:rsidP="00415D46">
      <w:pPr>
        <w:pStyle w:val="Heading3"/>
      </w:pPr>
      <w:bookmarkStart w:id="18" w:name="_Toc415341936"/>
      <w:r>
        <w:t xml:space="preserve">Lateral </w:t>
      </w:r>
      <w:proofErr w:type="spellStart"/>
      <w:r>
        <w:t>entorhinal</w:t>
      </w:r>
      <w:proofErr w:type="spellEnd"/>
      <w:r>
        <w:t xml:space="preserve"> cortex</w:t>
      </w:r>
      <w:bookmarkEnd w:id="18"/>
    </w:p>
    <w:p w14:paraId="231E6069" w14:textId="6ED225D7" w:rsidR="00415D46" w:rsidRPr="00415D46" w:rsidRDefault="00415D46" w:rsidP="00415D46">
      <w:r>
        <w:tab/>
      </w:r>
      <w:r w:rsidR="005A0A93">
        <w:t>Due to its numerous projections into the hippocampus, t</w:t>
      </w:r>
      <w:r w:rsidRPr="00415D46">
        <w:t>he EC can be</w:t>
      </w:r>
      <w:r w:rsidR="005A0A93">
        <w:t xml:space="preserve"> regarded as the gateway to this region. Within the EC, t</w:t>
      </w:r>
      <w:r w:rsidRPr="00415D46">
        <w:t xml:space="preserve">he lateral </w:t>
      </w:r>
      <w:proofErr w:type="spellStart"/>
      <w:r w:rsidRPr="00415D46">
        <w:t>entorhinal</w:t>
      </w:r>
      <w:proofErr w:type="spellEnd"/>
      <w:r w:rsidRPr="00415D46">
        <w:t xml:space="preserve"> cortex (LEC) is a subdivision that is distinct from the medial </w:t>
      </w:r>
      <w:proofErr w:type="spellStart"/>
      <w:r w:rsidRPr="00415D46">
        <w:t>entorhinal</w:t>
      </w:r>
      <w:proofErr w:type="spellEnd"/>
      <w:r w:rsidRPr="00415D46">
        <w:t xml:space="preserve"> cortex (MEC) on the basis of </w:t>
      </w:r>
      <w:proofErr w:type="spellStart"/>
      <w:r w:rsidRPr="00415D46">
        <w:t>cytoarchitecture</w:t>
      </w:r>
      <w:proofErr w:type="spellEnd"/>
      <w:r w:rsidRPr="00415D46">
        <w:t xml:space="preserve"> and connectivity. </w:t>
      </w:r>
      <w:r w:rsidR="009A060D">
        <w:t xml:space="preserve">A diverse collection of cell types populates the EC, which includes pyramidal cells, stellate cells, amongst others beyond the scope of this thesis. </w:t>
      </w:r>
      <w:r w:rsidRPr="00415D46">
        <w:t xml:space="preserve">As a general rule, the EC sends axons bound for hippocampal targets and receives neocortical input at layers I-III, while it receives hippocampal input and delivers neocortical </w:t>
      </w:r>
      <w:proofErr w:type="spellStart"/>
      <w:r w:rsidRPr="00415D46">
        <w:t>ouputs</w:t>
      </w:r>
      <w:proofErr w:type="spellEnd"/>
      <w:r w:rsidRPr="00415D46">
        <w:t xml:space="preserve"> at layers IV-VI. </w:t>
      </w:r>
      <w:r w:rsidR="005A0A93">
        <w:t>Locally, t</w:t>
      </w:r>
      <w:r w:rsidRPr="00415D46">
        <w:t>he LEC has reciprocal connections with the MEC</w:t>
      </w:r>
      <w:r w:rsidR="005101F4">
        <w:t>.</w:t>
      </w:r>
      <w:r w:rsidRPr="00415D46">
        <w:t xml:space="preserve"> </w:t>
      </w:r>
      <w:r w:rsidR="005101F4">
        <w:t xml:space="preserve">It also shares projections with the </w:t>
      </w:r>
      <w:r w:rsidRPr="00415D46">
        <w:t xml:space="preserve">amygdala, </w:t>
      </w:r>
      <w:proofErr w:type="spellStart"/>
      <w:r w:rsidRPr="00415D46">
        <w:t>perirhinal</w:t>
      </w:r>
      <w:proofErr w:type="spellEnd"/>
      <w:r w:rsidRPr="00415D46">
        <w:t xml:space="preserve"> cortex, </w:t>
      </w:r>
      <w:proofErr w:type="spellStart"/>
      <w:r w:rsidRPr="00415D46">
        <w:t>piriform</w:t>
      </w:r>
      <w:proofErr w:type="spellEnd"/>
      <w:r w:rsidRPr="00415D46">
        <w:t xml:space="preserve"> cortex, </w:t>
      </w:r>
      <w:proofErr w:type="spellStart"/>
      <w:r w:rsidRPr="00415D46">
        <w:t>subicular</w:t>
      </w:r>
      <w:proofErr w:type="spellEnd"/>
      <w:r w:rsidRPr="00415D46">
        <w:t xml:space="preserve"> complex, and CA1, as well as afferents to DG </w:t>
      </w:r>
      <w:r w:rsidRPr="00415D46">
        <w:fldChar w:fldCharType="begin" w:fldLock="1"/>
      </w:r>
      <w:r w:rsidRPr="00415D46">
        <w:instrText>ADDIN CSL_CITATION {"citationItems":[{"id":"ITEM-1","itemData":{"DOI":"10.1038/nrn2614","ISSN":"1471-003X","abstract":"The connections within and between the hippocampus and the parahippocampal region form an intricate network. Here, Witter and colleagues present an interactive diagram of all known connections in these regions and discuss possible functional implications of some of the underexposed projections.","author":[{"dropping-particle":"","family":"Strien","given":"N. M.","non-dropping-particle":"van","parse-names":false,"suffix":""},{"dropping-particle":"","family":"Cappaert","given":"N. L. M.","non-dropping-particle":"","parse-names":false,"suffix":""},{"dropping-particle":"","family":"Witter","given":"M. P.","non-dropping-particle":"","parse-names":false,"suffix":""}],"container-title":"Nature Reviews Neuroscience","id":"ITEM-1","issue":"4","issued":{"date-parts":[["2009","4","1"]]},"page":"272-282","publisher":"Nature Publishing Group","title":"The anatomy of memory: an interactive overview of the parahippocampal–hippocampal network","type":"article-journal","volume":"10"},"uris":["http://www.mendeley.com/documents/?uuid=6698f0e8-f535-36d2-895e-dccfbff64dd4"]},{"id":"ITEM-2","itemData":{"ISSN":"0021-9967","PMID":"9700566","abstract":"We have divided the cortical regions surrounding the rat hippocampus into three cytoarchitectonically discrete cortical regions, the perirhinal, the postrhinal, and the entorhinal cortices. These regions appear to be homologous to the monkey perirhinal, parahippocampal, and entorhinal cortices, respectively. The origin of cortical afferents to these regions is well-documented in the monkey but less is known about them in the rat. The present study investigated the origins of cortical input to the rat perirhinal (areas 35 and 36) and postrhinal cortices and the lateral and medial subdivisions of the entorhinal cortex (LEA and MEA) by placing injections of retrograde tracers at several locations within each region. For each experiment, the total numbers of retrogradely labeled cells (and cell densities) were estimated for 34 cortical regions. We found that the complement of cortical inputs differs for each of the five regions. Area 35 receives its heaviest input from entorhinal, piriform, and insular areas. Area 36 receives its heaviest projections from other temporal cortical regions such as ventral temporal association cortex. Area 36 also receives substantial input from insular and entorhinal areas. Whereas area 36 receives similar magnitudes of input from cortices subserving all sensory modalities, the heaviest projections to the postrhinal cortex originate in visual associational cortex and visuospatial areas such as the posterior parietal cortex. The cortical projections to the LEA are heavier than to the MEA and differ in origin. The LEA is primarily innervated by the perirhinal, insular, piriform, and postrhinal cortices. The MEA is primarily innervated by the piriform and postrhinal cortices, but also receives minor projections from retrosplenial, posterior parietal, and visual association areas.","author":[{"dropping-particle":"","family":"Burwell","given":"R D","non-dropping-particle":"","parse-names":false,"suffix":""},{"dropping-particle":"","family":"Amaral","given":"D G","non-dropping-particle":"","parse-names":false,"suffix":""}],"container-title":"The Journal of comparative neurology","id":"ITEM-2","issue":"2","issued":{"date-parts":[["1998","8","24"]]},"page":"179-205","title":"Cortical afferents of the perirhinal, postrhinal, and entorhinal cortices of the rat.","type":"article-journal","volume":"398"},"uris":["http://www.mendeley.com/documents/?uuid=ec3d2d78-0058-3c14-a299-4923775da1fa"]},{"id":"ITEM-3","itemData":{"DOI":"10.1002/cne.902710204","ISSN":"00219967","author":[{"dropping-particle":"","family":"Köhler","given":"Christer","non-dropping-particle":"","parse-names":false,"suffix":""}],"container-title":"Journal of Comparative Neurology","id":"ITEM-3","issue":"2","issued":{"date-parts":[["1988","5","8"]]},"page":"208-228","publisher":"John Wiley &amp; Sons, Ltd","title":"Intrinsic connections of the retrohippocampal region in the rat brain: III. The lateral entorhinal area","type":"article-journal","volume":"271"},"uris":["http://www.mendeley.com/documents/?uuid=b0a0a263-badd-3266-bbd5-6a0795a5e88a"]},{"id":"ITEM-4","itemData":{"DOI":"10.1002/hipo.20315","ISSN":"10509631","PMID":"17607757","abstract":"The entorhinal cortex (EC) serves a pivotal role in corticohippocampal interactions, but a complete description of its extrinsic connections has not been presented. Here, we have summarized the cortical, subcortical, and hippocampal connections of the lateral entorhinal area (LEA) and the medial entorhinal area (MEA) in the rat. We found that the targets and relative strengths of the entorhinal connections are strikingly different for the LEA and MEA. For example, the LEA receives considerably heavier input from the piriform and insular cortices, whereas the MEA is more heavily targeted by the visual, posterior parietal, and retrosplenial cortices. Regarding subcortical connections, the LEA receives heavy input from the amygdala and olfactory structures, whereas the MEA is targeted by the dorsal thalamus, primarily the midline nuclei and also the dorsolateral and dorsoanterior thalamic nuclei. Differences in the LEA and MEA connections with hippocampal and parahippocampal structures are also described. In addition, because the EC is characterized by bands of intrinsic connectivity that span the LEA and MEA and project to different septotemporal levels of the dentate gyrus, special attention was paid to the efferents and afferents of those bands. Finally, we summarized the connections of the dorsocaudal MEA, the region in which the entorhinal \"grid cells\" were discovered. The subregional differences in entorhinal connectivity described here provide further evidence for functional diversity within the EC. It is hoped that these findings will inform future studies of the role of the EC in learning and memory.","author":[{"dropping-particle":"","family":"Kerr","given":"Kristin M.","non-dropping-particle":"","parse-names":false,"suffix":""},{"dropping-particle":"","family":"Agster","given":"Kara L.","non-dropping-particle":"","parse-names":false,"suffix":""},{"dropping-particle":"","family":"Furtak","given":"Sharon C.","non-dropping-particle":"","parse-names":false,"suffix":""},{"dropping-particle":"","family":"Burwell","given":"Rebecca D.","non-dropping-particle":"","parse-names":false,"suffix":""}],"container-title":"Hippocampus","id":"ITEM-4","issue":"9","issued":{"date-parts":[["2007","9","1"]]},"page":"697-708","publisher":"Wiley-Blackwell","title":"Functional neuroanatomy of the parahippocampal region: The lateral and medial entorhinal areas","type":"article-journal","volume":"17"},"uris":["http://www.mendeley.com/documents/?uuid=61fc44bd-0f6d-42bb-9b3e-bb00b4d6ff84"]}],"mendeley":{"formattedCitation":"(Burwell and Amaral, 1998; Kerr et al., 2007; Köhler, 1988; van Strien et al., 2009)","plainTextFormattedCitation":"(Burwell and Amaral, 1998; Kerr et al., 2007; Köhler, 1988; van Strien et al., 2009)","previouslyFormattedCitation":"(Burwell and Amaral, 1998; Kerr et al., 2007; Köhler, 1988; van Strien et al., 2009)"},"properties":{"noteIndex":0},"schema":"https://github.com/citation-style-language/schema/raw/master/csl-citation.json"}</w:instrText>
      </w:r>
      <w:r w:rsidRPr="00415D46">
        <w:fldChar w:fldCharType="separate"/>
      </w:r>
      <w:r w:rsidRPr="00415D46">
        <w:rPr>
          <w:noProof/>
        </w:rPr>
        <w:t>(Burwell and Amaral, 1998; Kerr et al., 2007; Köhler, 1988; van Strien et al., 2009)</w:t>
      </w:r>
      <w:r w:rsidRPr="00415D46">
        <w:fldChar w:fldCharType="end"/>
      </w:r>
      <w:r w:rsidRPr="00415D46">
        <w:t xml:space="preserve">. </w:t>
      </w:r>
    </w:p>
    <w:p w14:paraId="5F655AA2" w14:textId="693D5966" w:rsidR="00415D46" w:rsidRPr="00415D46" w:rsidRDefault="00415D46" w:rsidP="00415D46">
      <w:r>
        <w:lastRenderedPageBreak/>
        <w:tab/>
      </w:r>
      <w:r w:rsidRPr="00415D46">
        <w:t xml:space="preserve">The function of the LEC is unclear, though some hypotheses proposed its role as a relay station for “what” information </w:t>
      </w:r>
      <w:r w:rsidR="005A0A93">
        <w:t>that is</w:t>
      </w:r>
      <w:r w:rsidRPr="00415D46">
        <w:t xml:space="preserve"> integrated with “where” information, originating from the MEC, at the hippocampal junction </w:t>
      </w:r>
      <w:r w:rsidRPr="00415D46">
        <w:fldChar w:fldCharType="begin" w:fldLock="1"/>
      </w:r>
      <w:r w:rsidRPr="00415D46">
        <w:instrText>ADDIN CSL_CITATION {"citationItems":[{"id":"ITEM-1","itemData":{"DOI":"10.1007/7854_2016_450","author":[{"dropping-particle":"","family":"Eichenbaum","given":"Howard","non-dropping-particle":"","parse-names":false,"suffix":""}],"id":"ITEM-1","issued":{"date-parts":[["2016"]]},"page":"101-117","publisher":"Springer, Cham","title":"What Versus Where: Non-spatial Aspects of Memory Representation by the Hippocampus","type":"chapter"},"uris":["http://www.mendeley.com/documents/?uuid=51732b50-8601-37ae-b942-9df9d41bd83d"]},{"id":"ITEM-2","itemData":{"DOI":"10.1016/j.neubiorev.2011.07.006","ISSN":"01497634","PMID":"21810443","abstract":"Here we describe a model of medial temporal lobe organization in which parallel \"what\" and \"where\" processing streams converge within the hippocampus to represent events in the spatio-temporal context in which they occurred; this circuitry also mediates the retrieval of context from event cues and vice versa, which are prototypes of episodic recall. Evidence from studies in animals are reviewed in support of this model, including experiments that distinguish characteristics of episodic recollection from familiarity, neuropsychological and recording studies that have identified a key role for the hippocampus in recollection and in associating events with the context in which they occurred, and distinct roles for parahippocampal region areas in separate \"what\" and \"where\" information processing that contributes to recollective and episodic memory.","author":[{"dropping-particle":"","family":"Eichenbaum","given":"Howard","non-dropping-particle":"","parse-names":false,"suffix":""},{"dropping-particle":"","family":"Sauvage","given":"Magdalena","non-dropping-particle":"","parse-names":false,"suffix":""},{"dropping-particle":"","family":"Fortin","given":"Norbert","non-dropping-particle":"","parse-names":false,"suffix":""},{"dropping-particle":"","family":"Komorowski","given":"Robert","non-dropping-particle":"","parse-names":false,"suffix":""},{"dropping-particle":"","family":"Lipton","given":"Paul","non-dropping-particle":"","parse-names":false,"suffix":""}],"container-title":"Neuroscience &amp; Biobehavioral Reviews","id":"ITEM-2","issue":"7","issued":{"date-parts":[["2012","8"]]},"page":"1597-1608","title":"Towards a functional organization of episodic memory in the medial temporal lobe","type":"article-journal","volume":"36"},"uris":["http://www.mendeley.com/documents/?uuid=e3e10b5c-ebe4-3626-8078-e800b1a06c83"]}],"mendeley":{"formattedCitation":"(Eichenbaum, 2016; Eichenbaum et al., 2012)","plainTextFormattedCitation":"(Eichenbaum, 2016; Eichenbaum et al., 2012)","previouslyFormattedCitation":"(Eichenbaum, 2016; Eichenbaum et al., 2012)"},"properties":{"noteIndex":0},"schema":"https://github.com/citation-style-language/schema/raw/master/csl-citation.json"}</w:instrText>
      </w:r>
      <w:r w:rsidRPr="00415D46">
        <w:fldChar w:fldCharType="separate"/>
      </w:r>
      <w:r w:rsidRPr="00415D46">
        <w:rPr>
          <w:noProof/>
        </w:rPr>
        <w:t>(Eichenbaum, 2016; Eichenbaum et al., 2012)</w:t>
      </w:r>
      <w:r w:rsidRPr="00415D46">
        <w:fldChar w:fldCharType="end"/>
      </w:r>
      <w:r w:rsidRPr="00415D46">
        <w:t xml:space="preserve">. This view is consistent with experimental findings of LEC showing sensitivity to objects </w:t>
      </w:r>
      <w:r w:rsidRPr="00415D46">
        <w:fldChar w:fldCharType="begin" w:fldLock="1"/>
      </w:r>
      <w:r w:rsidRPr="00415D46">
        <w:instrText>ADDIN CSL_CITATION {"citationItems":[{"id":"ITEM-1","itemData":{"DOI":"10.1523/JNEUROSCI.4368-15.2016","ISSN":"1529-2401","PMID":"27030753","abstract":"UNLABELLED It is commonly conceived that the cortical areas of the hippocampal region are functionally divided into the perirhinal cortex (PRC) and the lateral entorhinal cortex (LEC), which selectively process object information; and the medial entorhinal cortex (MEC), which selectively processes spatial information. Contrary to this notion, in rats performing a task that demands both object and spatial information processing, single neurons in PRC, LEC, and MEC, including those in both superficial and deep cortical areas and in grid, border, and head direction cells of MEC, have a highly similar range of selectivity to object and spatial dimensions of the task. By contrast, representational similarity analysis of population activity reveals a key distinction in the organization of information in these areas, such that PRC and LEC populations prioritize object over location information, whereas MEC populations prioritize location over object information. These findings bring to the hippocampal system a growing emphasis on population analyses as a powerful tool for characterizing neural representations supporting cognition and memory. SIGNIFICANCE STATEMENT Contrary to the common view that brain regions in the \"what\" and \"where\" streams distinctly process object and spatial cues, respectively, we found that both streams encode both object and spatial information but distinctly organize memories for objects and space. Specifically, perirhinal cortex and lateral entorhinal cortex represent objects and, within the object-specific representations, the locations where they occur. Conversely, medial entorhinal cortex represents relevant locations and, within those spatial representations, the objects that occupy them. Furthermore, these findings reach beyond simple notions of perirhinal cortex and lateral entorhinal cortex neurons as object detectors and MEC neurons as position detectors, and point to a more complex organization of memory representations within the medial temporal lobe system.","author":[{"dropping-particle":"","family":"Keene","given":"Christopher S","non-dropping-particle":"","parse-names":false,"suffix":""},{"dropping-particle":"","family":"Bladon","given":"John","non-dropping-particle":"","parse-names":false,"suffix":""},{"dropping-particle":"","family":"McKenzie","given":"Sam","non-dropping-particle":"","parse-names":false,"suffix":""},{"dropping-particle":"","family":"Liu","given":"Cindy D","non-dropping-particle":"","parse-names":false,"suffix":""},{"dropping-particle":"","family":"O'Keefe","given":"Joseph","non-dropping-particle":"","parse-names":false,"suffix":""},{"dropping-particle":"","family":"Eichenbaum","given":"Howard","non-dropping-particle":"","parse-names":false,"suffix":""}],"container-title":"The Journal of neuroscience : the official journal of the Society for Neuroscience","id":"ITEM-1","issue":"13","issued":{"date-parts":[["2016","3","30"]]},"page":"3660-75","publisher":"Society for Neuroscience","title":"Complementary Functional Organization of Neuronal Activity Patterns in the Perirhinal, Lateral Entorhinal, and Medial Entorhinal Cortices.","type":"article-journal","volume":"36"},"uris":["http://www.mendeley.com/documents/?uuid=5034adb2-2ebe-3542-a049-03e272a5f712"]},{"id":"ITEM-2","itemData":{"DOI":"10.1016/j.cub.2013.01.036","ISSN":"09609822","PMID":"23434282","abstract":"A growing body of evidence suggests that memories are stored in the hippocampus by integrating spatial information from specialized cell types in the medial entorhinal cortex (MEC) with nonspatial information from cells in the lateral entorhinal cortex (LEC). LEC neurons show little spatial modulation when rats run in empty open-field environments but fire in the vicinity of discrete objects, suggesting that they provide information about the specific content of the spatial environment. It is unclear, however, whether firing at objects is elicited purely by stimulus properties, in a sensory-like manner, or whether any higher-order property, such as the history of experience, is also relevant. To address this question, we recorded from LEC neurons in an open field where objects were present on a subset of the trials. Whereas some neurons fired at the objects, other cells developed specific firing at places where objects had been located on previous trials, providing a readout of past experience in the environment. The latter cells generally did not respond to the object when it was present, suggesting that object cells and object-trace cells are independent cell classes. These findings identify LEC as a component of the hippocampal-cortical circuit for object-place memory.","author":[{"dropping-particle":"","family":"Tsao","given":"Albert","non-dropping-particle":"","parse-names":false,"suffix":""},{"dropping-particle":"","family":"Moser","given":"May-Britt","non-dropping-particle":"","parse-names":false,"suffix":""},{"dropping-particle":"","family":"Moser","given":"Edvard I.","non-dropping-particle":"","parse-names":false,"suffix":""}],"container-title":"Current Biology","id":"ITEM-2","issue":"5","issued":{"date-parts":[["2013","3","4"]]},"page":"399-405","title":"Traces of Experience in the Lateral Entorhinal Cortex","type":"article-journal","volume":"23"},"uris":["http://www.mendeley.com/documents/?uuid=d64cb258-cb3a-3462-8d82-8955a68aadd7"]},{"id":"ITEM-3","itemData":{"DOI":"10.1002/hipo.22046","ISSN":"10509631","PMID":"22987681","abstract":"The medial temporal lobe (MTL) is involved in mnemonic processing. The perirhinal cortex (PRC) plays a role in object recognition memory, while the hippocampus is required for certain forms of spatial memory and episodic memory. The lateral entorhinal cortex (LEC) receives direct projections from PRC and is one of the two major cortical inputs to the hippocampus. The transformations that occur between PRC and LEC neural representations are not well understood. Here, we show that PRC and LEC had similarly high proportions of neurons with object-related activity (PRC 52/94; LEC 72/153), as expected from their locations in the \"what\" pathway into the hippocampus. However, LEC unit activity showed more spatial stability than PRC unit activity. A minority of LEC neurons showed stable spatial firing fields away from objects; these firing fields strongly resembled hippocampal place fields. None of the PRC neurons showed this place-like firing. None of the PRC or LEC neurons demonstrated the high firing rates associated with interneurons in hippocampus or medial entorhinal cortex, further dissociating this information processing stream from the path-integration based, movement-related processing of the medial entorhinal cortex and hippocampus. These results provide evidence for nonspatial information processing in the PRC-LEC pathway, as well as showing a functional dissociation between PRC and LEC, with more purely nonspatial representations in PRC and combined spatial-nonspatial representations in LEC.","author":[{"dropping-particle":"","family":"Deshmukh","given":"Sachin S.","non-dropping-particle":"","parse-names":false,"suffix":""},{"dropping-particle":"","family":"Johnson","given":"Jeremy L.","non-dropping-particle":"","parse-names":false,"suffix":""},{"dropping-particle":"","family":"Knierim","given":"James J.","non-dropping-particle":"","parse-names":false,"suffix":""}],"container-title":"Hippocampus","id":"ITEM-3","issue":"10","issued":{"date-parts":[["2012","10"]]},"page":"2045-2058","title":"Perirhinal cortex represents nonspatial, but not spatial, information in rats foraging in the presence of objects: Comparison with lateral entorhinal cortex","type":"article-journal","volume":"22"},"uris":["http://www.mendeley.com/documents/?uuid=48db40e6-fdd2-3294-b71c-69a226650b10"]},{"id":"ITEM-4","itemData":{"DOI":"10.3389/fnbeh.2011.00069","ISSN":"1662-5153","PMID":"22065409","abstract":"Some theories of memory propose that the hippocampus integrates the individual items and events of experience within a contextual or spatial framework. The hippocampus receives cortical input from two major pathways: the medial entorhinal cortex (MEC) and the lateral entorhinal cortex (LEC). During exploration in an open field, the firing fields of MEC grid cells form a periodically repeating, triangular array. In contrast, LEC neurons show little spatial selectivity, and it has been proposed that the LEC may provide non-spatial input to the hippocampus. Here, we recorded MEC and LEC neurons while rats explored an open field that contained discrete objects. LEC cells fired selectively at locations relative to the objects, whereas MEC cells were weakly influenced by the objects. These results provide the first direct demonstration of a double dissociation between LEC and MEC inputs to the hippocampus under conditions of exploration typically used to study hippocampal place cells.","author":[{"dropping-particle":"","family":"Deshmukh","given":"Sachin S.","non-dropping-particle":"","parse-names":false,"suffix":""},{"dropping-particle":"","family":"Knierim","given":"James J.","non-dropping-particle":"","parse-names":false,"suffix":""}],"container-title":"Frontiers in Behavioral Neuroscience","id":"ITEM-4","issued":{"date-parts":[["2011"]]},"page":"69","title":"Representation of Non-Spatial and Spatial Information in the Lateral Entorhinal Cortex","type":"article-journal","volume":"5"},"uris":["http://www.mendeley.com/documents/?uuid=013a08ca-4a86-3a6d-9e26-a62de9c1e711"]}],"mendeley":{"formattedCitation":"(Deshmukh and Knierim, 2011; Deshmukh et al., 2012; Keene et al., 2016; Tsao et al., 2013)","plainTextFormattedCitation":"(Deshmukh and Knierim, 2011; Deshmukh et al., 2012; Keene et al., 2016; Tsao et al., 2013)","previouslyFormattedCitation":"(Deshmukh and Knierim, 2011; Deshmukh et al., 2012; Keene et al., 2016; Tsao et al., 2013)"},"properties":{"noteIndex":0},"schema":"https://github.com/citation-style-language/schema/raw/master/csl-citation.json"}</w:instrText>
      </w:r>
      <w:r w:rsidRPr="00415D46">
        <w:fldChar w:fldCharType="separate"/>
      </w:r>
      <w:r w:rsidRPr="00415D46">
        <w:rPr>
          <w:noProof/>
        </w:rPr>
        <w:t>(Deshmukh and Knierim, 2011; Deshmukh et al., 2012; Keene et al., 2016; Tsao et al., 2013)</w:t>
      </w:r>
      <w:r w:rsidRPr="00415D46">
        <w:fldChar w:fldCharType="end"/>
      </w:r>
      <w:r w:rsidRPr="00415D46">
        <w:t>. However, a recent study demonstrated that LEC might also support the</w:t>
      </w:r>
      <w:r w:rsidR="005A0A93">
        <w:t xml:space="preserve"> temporal</w:t>
      </w:r>
      <w:r w:rsidRPr="00415D46">
        <w:t xml:space="preserve"> associations of events across episodic timescales </w:t>
      </w:r>
      <w:r w:rsidRPr="00415D46">
        <w:fldChar w:fldCharType="begin" w:fldLock="1"/>
      </w:r>
      <w:r w:rsidRPr="00415D46">
        <w:instrText>ADDIN CSL_CITATION {"citationItems":[{"id":"ITEM-1","itemData":{"DOI":"10.1038/s41586-018-0459-6","ISSN":"0028-0836","abstract":"The encoding of time and its binding to events are crucial for episodic memory, but how these processes are carried out in hippocampal–entorhinal circuits is unclear. Here we show in freely foraging rats that temporal information is robustly encoded across time scales from seconds to hours within the overall population state of the lateral entorhinal cortex. Similarly pronounced encoding of time was not present in the medial entorhinal cortex or in hippocampal areas CA3–CA1. When animals’ experiences were constrained by behavioural tasks to become similar across repeated trials, the encoding of temporal flow across trials was reduced, whereas the encoding of time relative to the start of trials was improved. The findings suggest that populations of lateral entorhinal cortex neurons represent time inherently through the encoding of experience. This representation of episodic time may be integrated with spatial inputs from the medial entorhinal cortex in the hippocampus, allowing the hippocampus to store a unified representation of what, where and when.","author":[{"dropping-particle":"","family":"Tsao","given":"Albert","non-dropping-particle":"","parse-names":false,"suffix":""},{"dropping-particle":"","family":"Sugar","given":"Jørgen","non-dropping-particle":"","parse-names":false,"suffix":""},{"dropping-particle":"","family":"Lu","given":"Li","non-dropping-particle":"","parse-names":false,"suffix":""},{"dropping-particle":"","family":"Wang","given":"Cheng","non-dropping-particle":"","parse-names":false,"suffix":""},{"dropping-particle":"","family":"Knierim","given":"James J.","non-dropping-particle":"","parse-names":false,"suffix":""},{"dropping-particle":"","family":"Moser","given":"May-Britt","non-dropping-particle":"","parse-names":false,"suffix":""},{"dropping-particle":"","family":"Moser","given":"Edvard I.","non-dropping-particle":"","parse-names":false,"suffix":""}],"container-title":"Nature","id":"ITEM-1","issue":"7721","issued":{"date-parts":[["2018","9","29"]]},"page":"57-62","publisher":"Nature Publishing Group","title":"Integrating time from experience in the lateral entorhinal cortex","type":"article-journal","volume":"561"},"uris":["http://www.mendeley.com/documents/?uuid=16b2f070-efe8-3118-914f-11a52b9d857b"]}],"mendeley":{"formattedCitation":"(Tsao et al., 2018)","plainTextFormattedCitation":"(Tsao et al., 2018)","previouslyFormattedCitation":"(Tsao et al., 2018)"},"properties":{"noteIndex":0},"schema":"https://github.com/citation-style-language/schema/raw/master/csl-citation.json"}</w:instrText>
      </w:r>
      <w:r w:rsidRPr="00415D46">
        <w:fldChar w:fldCharType="separate"/>
      </w:r>
      <w:r w:rsidRPr="00415D46">
        <w:rPr>
          <w:noProof/>
        </w:rPr>
        <w:t>(Tsao et al., 2018)</w:t>
      </w:r>
      <w:r w:rsidRPr="00415D46">
        <w:fldChar w:fldCharType="end"/>
      </w:r>
      <w:r w:rsidRPr="00415D46">
        <w:t xml:space="preserve">. Due to the fact that its selectivity properties are </w:t>
      </w:r>
      <w:r w:rsidR="005A0A93">
        <w:t>difficult</w:t>
      </w:r>
      <w:r w:rsidRPr="00415D46">
        <w:t xml:space="preserve"> to decipher, the LEC remains an active area of research.  </w:t>
      </w:r>
    </w:p>
    <w:p w14:paraId="642971AB" w14:textId="79B5F335" w:rsidR="00A31545" w:rsidRDefault="00A31545" w:rsidP="00A45CBA"/>
    <w:p w14:paraId="787B5D0F" w14:textId="457F5F42" w:rsidR="002719A8" w:rsidRDefault="002719A8" w:rsidP="002719A8">
      <w:pPr>
        <w:pStyle w:val="Heading3"/>
      </w:pPr>
      <w:bookmarkStart w:id="19" w:name="_Toc415341937"/>
      <w:r>
        <w:t xml:space="preserve">Medial </w:t>
      </w:r>
      <w:proofErr w:type="spellStart"/>
      <w:r>
        <w:t>entorhinal</w:t>
      </w:r>
      <w:proofErr w:type="spellEnd"/>
      <w:r>
        <w:t xml:space="preserve"> cortex</w:t>
      </w:r>
      <w:bookmarkEnd w:id="19"/>
    </w:p>
    <w:p w14:paraId="3EDC9103" w14:textId="386B64A7" w:rsidR="002719A8" w:rsidRPr="002719A8" w:rsidRDefault="002719A8" w:rsidP="002719A8">
      <w:r>
        <w:tab/>
      </w:r>
      <w:r w:rsidRPr="002719A8">
        <w:t xml:space="preserve">The medial </w:t>
      </w:r>
      <w:proofErr w:type="spellStart"/>
      <w:r w:rsidRPr="002719A8">
        <w:t>entorhinal</w:t>
      </w:r>
      <w:proofErr w:type="spellEnd"/>
      <w:r w:rsidRPr="002719A8">
        <w:t xml:space="preserve"> cortex (MEC), in contrast, receives most of its cortical inputs from the </w:t>
      </w:r>
      <w:proofErr w:type="spellStart"/>
      <w:r w:rsidRPr="002719A8">
        <w:t>postrhinal</w:t>
      </w:r>
      <w:proofErr w:type="spellEnd"/>
      <w:r w:rsidRPr="002719A8">
        <w:t xml:space="preserve"> and </w:t>
      </w:r>
      <w:proofErr w:type="spellStart"/>
      <w:r w:rsidRPr="002719A8">
        <w:t>piriform</w:t>
      </w:r>
      <w:proofErr w:type="spellEnd"/>
      <w:r w:rsidRPr="002719A8">
        <w:t xml:space="preserve"> cortex, but is also connected with the </w:t>
      </w:r>
      <w:proofErr w:type="spellStart"/>
      <w:r w:rsidRPr="002719A8">
        <w:t>retrosplenial</w:t>
      </w:r>
      <w:proofErr w:type="spellEnd"/>
      <w:r w:rsidRPr="002719A8">
        <w:t xml:space="preserve"> cortex, posterior parietal cortex, visual association areas, CA1, and DG </w:t>
      </w:r>
      <w:r w:rsidRPr="002719A8">
        <w:fldChar w:fldCharType="begin" w:fldLock="1"/>
      </w:r>
      <w:r w:rsidRPr="002719A8">
        <w:instrText>ADDIN CSL_CITATION {"citationItems":[{"id":"ITEM-1","itemData":{"ISSN":"0021-9967","PMID":"9700566","abstract":"We have divided the cortical regions surrounding the rat hippocampus into three cytoarchitectonically discrete cortical regions, the perirhinal, the postrhinal, and the entorhinal cortices. These regions appear to be homologous to the monkey perirhinal, parahippocampal, and entorhinal cortices, respectively. The origin of cortical afferents to these regions is well-documented in the monkey but less is known about them in the rat. The present study investigated the origins of cortical input to the rat perirhinal (areas 35 and 36) and postrhinal cortices and the lateral and medial subdivisions of the entorhinal cortex (LEA and MEA) by placing injections of retrograde tracers at several locations within each region. For each experiment, the total numbers of retrogradely labeled cells (and cell densities) were estimated for 34 cortical regions. We found that the complement of cortical inputs differs for each of the five regions. Area 35 receives its heaviest input from entorhinal, piriform, and insular areas. Area 36 receives its heaviest projections from other temporal cortical regions such as ventral temporal association cortex. Area 36 also receives substantial input from insular and entorhinal areas. Whereas area 36 receives similar magnitudes of input from cortices subserving all sensory modalities, the heaviest projections to the postrhinal cortex originate in visual associational cortex and visuospatial areas such as the posterior parietal cortex. The cortical projections to the LEA are heavier than to the MEA and differ in origin. The LEA is primarily innervated by the perirhinal, insular, piriform, and postrhinal cortices. The MEA is primarily innervated by the piriform and postrhinal cortices, but also receives minor projections from retrosplenial, posterior parietal, and visual association areas.","author":[{"dropping-particle":"","family":"Burwell","given":"R D","non-dropping-particle":"","parse-names":false,"suffix":""},{"dropping-particle":"","family":"Amaral","given":"D G","non-dropping-particle":"","parse-names":false,"suffix":""}],"container-title":"The Journal of comparative neurology","id":"ITEM-1","issue":"2","issued":{"date-parts":[["1998","8","24"]]},"page":"179-205","title":"Cortical afferents of the perirhinal, postrhinal, and entorhinal cortices of the rat.","type":"article-journal","volume":"398"},"uris":["http://www.mendeley.com/documents/?uuid=ec3d2d78-0058-3c14-a299-4923775da1fa"]},{"id":"ITEM-2","itemData":{"DOI":"10.1038/nrn2614","ISSN":"1471-003X","abstract":"The connections within and between the hippocampus and the parahippocampal region form an intricate network. Here, Witter and colleagues present an interactive diagram of all known connections in these regions and discuss possible functional implications of some of the underexposed projections.","author":[{"dropping-particle":"","family":"Strien","given":"N. M.","non-dropping-particle":"van","parse-names":false,"suffix":""},{"dropping-particle":"","family":"Cappaert","given":"N. L. M.","non-dropping-particle":"","parse-names":false,"suffix":""},{"dropping-particle":"","family":"Witter","given":"M. P.","non-dropping-particle":"","parse-names":false,"suffix":""}],"container-title":"Nature Reviews Neuroscience","id":"ITEM-2","issue":"4","issued":{"date-parts":[["2009","4","1"]]},"page":"272-282","publisher":"Nature Publishing Group","title":"The anatomy of memory: an interactive overview of the parahippocampal–hippocampal network","type":"article-journal","volume":"10"},"uris":["http://www.mendeley.com/documents/?uuid=6698f0e8-f535-36d2-895e-dccfbff64dd4"]}],"mendeley":{"formattedCitation":"(Burwell and Amaral, 1998; van Strien et al., 2009)","plainTextFormattedCitation":"(Burwell and Amaral, 1998; van Strien et al., 2009)","previouslyFormattedCitation":"(Burwell and Amaral, 1998; van Strien et al., 2009)"},"properties":{"noteIndex":0},"schema":"https://github.com/citation-style-language/schema/raw/master/csl-citation.json"}</w:instrText>
      </w:r>
      <w:r w:rsidRPr="002719A8">
        <w:fldChar w:fldCharType="separate"/>
      </w:r>
      <w:r w:rsidRPr="002719A8">
        <w:rPr>
          <w:noProof/>
        </w:rPr>
        <w:t>(Burwell and Amaral, 1998; van Strien et al., 2009)</w:t>
      </w:r>
      <w:r w:rsidRPr="002719A8">
        <w:fldChar w:fldCharType="end"/>
      </w:r>
      <w:r w:rsidRPr="002719A8">
        <w:t>. Its connectivity to these regions has guided researchers towards studying the MEC as a spatial association structure and the supplier of “where” information to complement the “what”</w:t>
      </w:r>
      <w:r w:rsidR="00692E88">
        <w:t xml:space="preserve"> stream from LEC, though this view is an oversimplification </w:t>
      </w:r>
      <w:r w:rsidR="007E7437">
        <w:fldChar w:fldCharType="begin" w:fldLock="1"/>
      </w:r>
      <w:r w:rsidR="007E7437">
        <w:instrText>ADDIN CSL_CITATION {"citationItems":[{"id":"ITEM-1","itemData":{"DOI":"10.1523/JNEUROSCI.4368-15.2016","ISSN":"1529-2401","PMID":"27030753","abstract":"UNLABELLED It is commonly conceived that the cortical areas of the hippocampal region are functionally divided into the perirhinal cortex (PRC) and the lateral entorhinal cortex (LEC), which selectively process object information; and the medial entorhinal cortex (MEC), which selectively processes spatial information. Contrary to this notion, in rats performing a task that demands both object and spatial information processing, single neurons in PRC, LEC, and MEC, including those in both superficial and deep cortical areas and in grid, border, and head direction cells of MEC, have a highly similar range of selectivity to object and spatial dimensions of the task. By contrast, representational similarity analysis of population activity reveals a key distinction in the organization of information in these areas, such that PRC and LEC populations prioritize object over location information, whereas MEC populations prioritize location over object information. These findings bring to the hippocampal system a growing emphasis on population analyses as a powerful tool for characterizing neural representations supporting cognition and memory. SIGNIFICANCE STATEMENT Contrary to the common view that brain regions in the \"what\" and \"where\" streams distinctly process object and spatial cues, respectively, we found that both streams encode both object and spatial information but distinctly organize memories for objects and space. Specifically, perirhinal cortex and lateral entorhinal cortex represent objects and, within the object-specific representations, the locations where they occur. Conversely, medial entorhinal cortex represents relevant locations and, within those spatial representations, the objects that occupy them. Furthermore, these findings reach beyond simple notions of perirhinal cortex and lateral entorhinal cortex neurons as object detectors and MEC neurons as position detectors, and point to a more complex organization of memory representations within the medial temporal lobe system.","author":[{"dropping-particle":"","family":"Keene","given":"Christopher S","non-dropping-particle":"","parse-names":false,"suffix":""},{"dropping-particle":"","family":"Bladon","given":"John","non-dropping-particle":"","parse-names":false,"suffix":""},{"dropping-particle":"","family":"McKenzie","given":"Sam","non-dropping-particle":"","parse-names":false,"suffix":""},{"dropping-particle":"","family":"Liu","given":"Cindy D","non-dropping-particle":"","parse-names":false,"suffix":""},{"dropping-particle":"","family":"O'Keefe","given":"Joseph","non-dropping-particle":"","parse-names":false,"suffix":""},{"dropping-particle":"","family":"Eichenbaum","given":"Howard","non-dropping-particle":"","parse-names":false,"suffix":""}],"container-title":"The Journal of neuroscience : the official journal of the Society for Neuroscience","id":"ITEM-1","issue":"13","issued":{"date-parts":[["2016","3","30"]]},"page":"3660-75","publisher":"Society for Neuroscience","title":"Complementary Functional Organization of Neuronal Activity Patterns in the Perirhinal, Lateral Entorhinal, and Medial Entorhinal Cortices.","type":"article-journal","volume":"36"},"uris":["http://www.mendeley.com/documents/?uuid=5034adb2-2ebe-3542-a049-03e272a5f712"]}],"mendeley":{"formattedCitation":"(Keene et al., 2016)","plainTextFormattedCitation":"(Keene et al., 2016)","previouslyFormattedCitation":"(Keene et al., 2016)"},"properties":{"noteIndex":0},"schema":"https://github.com/citation-style-language/schema/raw/master/csl-citation.json"}</w:instrText>
      </w:r>
      <w:r w:rsidR="007E7437">
        <w:fldChar w:fldCharType="separate"/>
      </w:r>
      <w:r w:rsidR="007E7437" w:rsidRPr="007E7437">
        <w:rPr>
          <w:noProof/>
        </w:rPr>
        <w:t>(Keene et al., 2016)</w:t>
      </w:r>
      <w:r w:rsidR="007E7437">
        <w:fldChar w:fldCharType="end"/>
      </w:r>
      <w:r w:rsidR="007E7437">
        <w:t xml:space="preserve">. </w:t>
      </w:r>
      <w:r w:rsidR="00692E88">
        <w:t xml:space="preserve"> </w:t>
      </w:r>
      <w:r w:rsidRPr="002719A8">
        <w:t xml:space="preserve"> </w:t>
      </w:r>
    </w:p>
    <w:p w14:paraId="2EB3FAC1" w14:textId="2FFFAAD4" w:rsidR="002719A8" w:rsidRPr="002719A8" w:rsidRDefault="002719A8" w:rsidP="002719A8">
      <w:r>
        <w:tab/>
      </w:r>
      <w:r w:rsidRPr="002719A8">
        <w:t xml:space="preserve">The MEC is perhaps most well-known for being the home of “grid cells”, which are (mostly pyramidal) neurons that fire in a hexagonal-lattice pattern tiling the environment </w:t>
      </w:r>
      <w:r w:rsidRPr="002719A8">
        <w:fldChar w:fldCharType="begin" w:fldLock="1"/>
      </w:r>
      <w:r w:rsidRPr="002719A8">
        <w:instrText xml:space="preserve">ADDIN CSL_CITATION {"citationItems":[{"id":"ITEM-1","itemData":{"DOI":"10.1038/nature03721","ISSN":"0028-0836","abstract":"Microstructure of a spatial map in the entorhinal cortex","author":[{"dropping-particle":"","family":"Hafting","given":"Torkel","non-dropping-particle":"","parse-names":false,"suffix":""},{"dropping-particle":"","family":"Fyhn","given":"Marianne","non-dropping-particle":"","parse-names":false,"suffix":""},{"dropping-particle":"","family":"Molden","given":"Sturla","non-dropping-particle":"","parse-names":false,"suffix":""},{"dropping-particle":"","family":"Moser","given":"May-Britt","non-dropping-particle":"","parse-names":false,"suffix":""},{"dropping-particle":"","family":"Moser","given":"Edvard I.","non-dropping-particle":"","parse-names":false,"suffix":""}],"container-title":"Nature","id":"ITEM-1","issue":"7052","issued":{"date-parts":[["2005","8","19"]]},"page":"801-806","publisher":"Nature Publishing Group","title":"Microstructure of a spatial map in the entorhinal cortex","type":"article-journal","volume":"436"},"uris":["http://www.mendeley.com/documents/?uuid=f7e1df45-5e60-3453-8fb2-03a1ba3fa9fd"]},{"id":"ITEM-2","itemData":{"DOI":"10.1016/j.neuron.2014.11.009","ISSN":"08966273","PMID":"25482025","abstract":"In medial entorhinal cortex, layer 2 principal cells divide into pyramidal neurons (mostly calbindin positive) and dentate gyrus-projecting stellate cells (mostly calbindin negative). We juxtacellularly labeled layer 2 neurons in freely moving animals, but small sample size prevented establishing unequivocal structure-function relationships. We show, however, that spike locking to theta oscillations allows assigning unidentified extracellular recordings to pyramidal and stellate cells with </w:instrText>
      </w:r>
      <w:r w:rsidRPr="002719A8">
        <w:rPr>
          <w:rFonts w:ascii="Lucida Sans Unicode" w:hAnsi="Lucida Sans Unicode" w:cs="Lucida Sans Unicode"/>
        </w:rPr>
        <w:instrText>∼</w:instrText>
      </w:r>
      <w:r w:rsidRPr="002719A8">
        <w:instrText xml:space="preserve">83% and </w:instrText>
      </w:r>
      <w:r w:rsidRPr="002719A8">
        <w:rPr>
          <w:rFonts w:ascii="Lucida Sans Unicode" w:hAnsi="Lucida Sans Unicode" w:cs="Lucida Sans Unicode"/>
        </w:rPr>
        <w:instrText>∼</w:instrText>
      </w:r>
      <w:r w:rsidRPr="002719A8">
        <w:instrText>89% specificity, respectively. In pooled anatomically identified and theta-locking-assigned recordings, nonspatial discharges dominated, and weakly hexagonal spatial discharges and head-direction selectivity were observed in both cell types. Clear grid discharges were rare and mostly classified as pyramids (19%, 19/99 putative pyramids versus 3%, 3/94 putative stellates). Most border cells were classified as stellate (11%, 10/94 putative stellates versus 1%, 1/99 putative pyramids). Our data suggest weakly theta-locked stellate border cells provide spatial input to dentate gyrus, whereas strongly theta-locked grid discharges occur mainly in hexagonally arranged pyramidal cell patches and do not feed into dentate gyrus.","author":[{"dropping-particle":"","family":"Tang","given":"Qiusong","non-dropping-particle":"","parse-names":false,"suffix":""},{"dropping-particle":"","family":"Burgalossi","given":"Andrea","non-dropping-particle":"","parse-names":false,"suffix":""},{"dropping-particle":"","family":"Ebbesen","given":"Christian Laut","non-dropping-particle":"","parse-names":false,"suffix":""},{"dropping-particle":"","family":"Ray","given":"Saikat","non-dropping-particle":"","parse-names":false,"suffix":""},{"dropping-particle":"","family":"Naumann","given":"Robert","non-dropping-particle":"","parse-names":false,"suffix":""},{"dropping-particle":"","family":"Schmidt","given":"Helene","non-dropping-particle":"","parse-names":false,"suffix":""},{"dropping-particle":"","family":"Spicher","given":"Dominik","non-dropping-particle":"","parse-names":false,"suffix":""},{"dropping-particle":"","family":"Brecht","given":"Michael","non-dropping-particle":"","parse-names":false,"suffix":""}],"container-title":"Neuron","id":"ITEM-2","issue":"6","issued":{"date-parts":[["2014","12","17"]]},"page":"1191-1197","title":"Pyramidal and Stellate Cell Specificity of Grid and Border Representations in Layer 2 of Medial Entorhinal Cortex","type":"article-journal","volume":"84"},"uris":["http://www.mendeley.com/documents/?uuid=2e45c5eb-220c-3744-925c-b64c4f759fe0"]}],"mendeley":{"formattedCitation":"(Hafting et al., 2005; Tang et al., 2014)","plainTextFormattedCitation":"(Hafting et al., 2005; Tang et al., 2014)","previouslyFormattedCitation":"(Hafting et al., 2005; Tang et al., 2014)"},"properties":{"noteIndex":0},"schema":"https://github.com/citation-style-language/schema/raw/master/csl-citation.json"}</w:instrText>
      </w:r>
      <w:r w:rsidRPr="002719A8">
        <w:fldChar w:fldCharType="separate"/>
      </w:r>
      <w:r w:rsidRPr="002719A8">
        <w:rPr>
          <w:noProof/>
        </w:rPr>
        <w:t>(Hafting et al., 2005; Tang et al., 2014)</w:t>
      </w:r>
      <w:r w:rsidRPr="002719A8">
        <w:fldChar w:fldCharType="end"/>
      </w:r>
      <w:r w:rsidRPr="002719A8">
        <w:t xml:space="preserve">. Thus, many subsequent studies have focused on MEC contributions to spatial navigation, in particular on how it could </w:t>
      </w:r>
      <w:r w:rsidRPr="002719A8">
        <w:lastRenderedPageBreak/>
        <w:t xml:space="preserve">create spatial firing fields in the hippocampus </w:t>
      </w:r>
      <w:r w:rsidRPr="002719A8">
        <w:fldChar w:fldCharType="begin" w:fldLock="1"/>
      </w:r>
      <w:r w:rsidRPr="002719A8">
        <w:instrText>ADDIN CSL_CITATION {"citationItems":[{"id":"ITEM-1","itemData":{"DOI":"10.1002/hipo.20244","ISSN":"10509631","author":[{"dropping-particle":"","family":"Solstad","given":"Trygve","non-dropping-particle":"","parse-names":false,"suffix":""},{"dropping-particle":"","family":"Moser","given":"Edvard I.","non-dropping-particle":"","parse-names":false,"suffix":""},{"dropping-particle":"","family":"Einevoll","given":"Gaute T.","non-dropping-particle":"","parse-names":false,"suffix":""}],"container-title":"Hippocampus","id":"ITEM-1","issue":"12","issued":{"date-parts":[["2006","12","1"]]},"page":"1026-1031","publisher":"Wiley-Blackwell","title":"From grid cells to place cells: A mathematical model","type":"article-journal","volume":"16"},"uris":["http://www.mendeley.com/documents/?uuid=1313d3ea-526d-3919-9502-92b3081ca31a"]},{"id":"ITEM-2","itemData":{"DOI":"10.1016/J.NLM.2009.07.005","ISSN":"1074-7427","abstract":"The definition of episodic memory includes the concept of mental time travel: the ability to re-experience a previously experienced trajectory through continuous dimensions of space and time, and to recall specific events or stimuli along this trajectory. Lesions of the hippocampus and entorhinal cortex impair human episodic memory function and impair rat performance in tasks that could be solved by retrieval of trajectories. Recent physiological data suggests a novel model for encoding and retrieval of trajectories, and for associating specific stimuli with specific positions along the trajectory. During encoding in the model, external input drives the activity of head direction cells. Entorhinal grid cells integrate the head direction input to update an internal representation of location, and drive hippocampal place cells. Trajectories are encoded by Hebbian modification of excitatory synaptic connections between hippocampal place cells and head direction cells driven by external action. Associations are also formed between hippocampal cells and sensory stimuli. During retrieval, a sensory input cue activates hippocampal cells that drive head direction activity via previously modified synapses. Persistent spiking of head direction cells maintains the direction and speed of the action, updating the activity of entorhinal grid cells that thereby further update place cell activity. Additional cells, termed arc length cells, provide coding of trajectory segments based on the one-dimensional arc length from the context of prior actions or states, overcoming ambiguity where the overlap of trajectory segments causes multiple head directions to be associated with one place. These mechanisms allow retrieval of complex, self-crossing trajectories as continuous curves through space and time.","author":[{"dropping-particle":"","family":"Hasselmo","given":"Michael E.","non-dropping-particle":"","parse-names":false,"suffix":""}],"container-title":"Neurobiology of Learning and Memory","id":"ITEM-2","issue":"4","issued":{"date-parts":[["2009","11","1"]]},"page":"559-573","publisher":"Academic Press","title":"A model of episodic memory: Mental time travel along encoded trajectories using grid cells","type":"article-journal","volume":"92"},"uris":["http://www.mendeley.com/documents/?uuid=1a1abdb8-4a9e-3445-a786-71703f89560b"]},{"id":"ITEM-3","itemData":{"DOI":"10.1080/09548980601064846","ISSN":"0954-898X","author":[{"dropping-particle":"","family":"Rolls","given":"Edmund T.","non-dropping-particle":"","parse-names":false,"suffix":""},{"dropping-particle":"","family":"Stringer","given":"Simon M.","non-dropping-particle":"","parse-names":false,"suffix":""},{"dropping-particle":"","family":"Elliot","given":"Thomas","non-dropping-particle":"","parse-names":false,"suffix":""}],"container-title":"Network: Computation in Neural Systems","id":"ITEM-3","issue":"4","issued":{"date-parts":[["2006","1","9"]]},"page":"447-465","title":"Entorhinal cortex grid cells can map to hippocampal place cells by competitive learning","type":"article-journal","volume":"17"},"uris":["http://www.mendeley.com/documents/?uuid=098428fc-8a49-3b5a-8000-f011ea788d9c"]}],"mendeley":{"formattedCitation":"(Hasselmo, 2009; Rolls et al., 2006; Solstad et al., 2006)","plainTextFormattedCitation":"(Hasselmo, 2009; Rolls et al., 2006; Solstad et al., 2006)","previouslyFormattedCitation":"(Hasselmo, 2009; Rolls et al., 2006; Solstad et al., 2006)"},"properties":{"noteIndex":0},"schema":"https://github.com/citation-style-language/schema/raw/master/csl-citation.json"}</w:instrText>
      </w:r>
      <w:r w:rsidRPr="002719A8">
        <w:fldChar w:fldCharType="separate"/>
      </w:r>
      <w:r w:rsidRPr="002719A8">
        <w:rPr>
          <w:noProof/>
        </w:rPr>
        <w:t>(Hasselmo, 2009; Rolls et al., 2006; Solstad et al., 2006)</w:t>
      </w:r>
      <w:r w:rsidRPr="002719A8">
        <w:fldChar w:fldCharType="end"/>
      </w:r>
      <w:r w:rsidRPr="002719A8">
        <w:t xml:space="preserve">. However, there have been multiple demonstrations that MEC is not required for hippocampal place cell formation </w:t>
      </w:r>
      <w:r w:rsidRPr="002719A8">
        <w:fldChar w:fldCharType="begin" w:fldLock="1"/>
      </w:r>
      <w:r w:rsidR="00894783">
        <w:instrText>ADDIN CSL_CITATION {"citationItems":[{"id":"ITEM-1","itemData":{"DOI":"10.1002/hipo.22519","ISSN":"10509631","PMID":"26299904","abstract":"The mechanisms that enable the hippocampal network to express the appropriate spatial representation for a particular circumstance are not well understood. Previous studies suggest that the medial entorhinal cortex (MEC) may have a role in reproducibly selecting the hippocampal representation of an environment. To examine how ongoing MEC activity is continually integrated by the hippocampus, we performed transient unilateral optogenetic inactivations of the MEC while simultaneously recording place cell activity in CA1. Inactivation of the MEC caused a partial remapping in the CA1 population without diminishing the degree of spatial tuning across the active cell assembly. These changes remained stable irrespective of intermittent disruption of MEC input, indicating that while MEC input is integrated over long time scales to bias the active population, there are mechanisms for stabilizing the population of active neurons independent of the MEC. We find that MEC inputs to the hippocampus shape its ongoing activity by biasing the participation of the neurons in the active network, thereby influencing how the hippocampus selectively represents information.","author":[{"dropping-particle":"","family":"Rueckemann","given":"Jon W.","non-dropping-particle":"","parse-names":false,"suffix":""},{"dropping-particle":"","family":"DiMauro","given":"Audrey J.","non-dropping-particle":"","parse-names":false,"suffix":""},{"dropping-particle":"","family":"Rangel","given":"Lara M.","non-dropping-particle":"","parse-names":false,"suffix":""},{"dropping-particle":"","family":"Han","given":"Xue","non-dropping-particle":"","parse-names":false,"suffix":""},{"dropping-particle":"","family":"Boyden","given":"Edward S.","non-dropping-particle":"","parse-names":false,"suffix":""},{"dropping-particle":"","family":"Eichenbaum","given":"Howard","non-dropping-particle":"","parse-names":false,"suffix":""}],"container-title":"Hippocampus","id":"ITEM-1","issue":"2","issued":{"date-parts":[["2016","2"]]},"page":"246-260","title":"Transient optogenetic inactivation of the medial entorhinal cortex biases the active population of hippocampal neurons","type":"article-journal","volume":"26"},"uris":["http://www.mendeley.com/documents/?uuid=1aa8fbbd-08cd-3ed3-be98-00d4df77ea17"]},{"id":"ITEM-2","itemData":{"DOI":"10.1016/j.celrep.2014.10.009","ISSN":"22111247","PMID":"25437546","abstract":"The entorhinal cortex provides the primary cortical projections to the hippocampus, a brain structure critical for memory. However, it remains unclear how the precise firing patterns of medial entorhinal cortex (MEC) cells influence hippocampal physiology and hippocampus-dependent behavior. We found that complete bilateral lesions of the MEC resulted in a lower proportion of active hippocampal cells. The remaining active cells had place fields, but with decreased spatial precision and decreased long-term spatial stability. In addition, MEC rats were as impaired in the water maze as hippocampus rats, while rats with combined MEC and hippocampal lesions had an even greater deficit. However, MEC rats were not impaired on other hippocampus-dependent tasks, including those in which an object location or context was remembered. Thus, the MEC is not necessary for all types of spatial coding or for all types of hippocampus-dependent memory, but it is necessary for the normal acquisition of place memory.","author":[{"dropping-particle":"","family":"Hales","given":"Jena B.","non-dropping-particle":"","parse-names":false,"suffix":""},{"dropping-particle":"","family":"Schlesiger","given":"Magdalene I.","non-dropping-particle":"","parse-names":false,"suffix":""},{"dropping-particle":"","family":"Leutgeb","given":"Jill K.","non-dropping-particle":"","parse-names":false,"suffix":""},{"dropping-particle":"","family":"Squire","given":"Larry R.","non-dropping-particle":"","parse-names":false,"suffix":""},{"dropping-particle":"","family":"Leutgeb","given":"Stefan","non-dropping-particle":"","parse-names":false,"suffix":""},{"dropping-particle":"","family":"Clark","given":"Robert E.","non-dropping-particle":"","parse-names":false,"suffix":""}],"container-title":"Cell Reports","id":"ITEM-2","issue":"3","issued":{"date-parts":[["2014","11","6"]]},"page":"893-901","title":"Medial Entorhinal Cortex Lesions Only Partially Disrupt Hippocampal Place Cells and Hippocampus-Dependent Place Memory","type":"article-journal","volume":"9"},"uris":["http://www.mendeley.com/documents/?uuid=8295c886-fd32-3d69-8c20-e36d603a52a8"]},{"id":"ITEM-3","itemData":{"DOI":"10.1038/nn.4056","ISSN":"1097-6256","abstract":"Specialized cell types in the medial entorhinal cortex (MEC), such as grid cells, are thought to provide spatial information to the hippocampus. Here the authors show that MEC lesions disrupt hippocampal theta phase precession, which suggests that the MEC is critical for cognitive functions that depend on precisely timed neuronal activity.","author":[{"dropping-particle":"","family":"Schlesiger","given":"Magdalene I","non-dropping-particle":"","parse-names":false,"suffix":""},{"dropping-particle":"","family":"Cannova","given":"Christopher C","non-dropping-particle":"","parse-names":false,"suffix":""},{"dropping-particle":"","family":"Boublil","given":"Brittney L","non-dropping-particle":"","parse-names":false,"suffix":""},{"dropping-particle":"","family":"Hales","given":"Jena B","non-dropping-particle":"","parse-names":false,"suffix":""},{"dropping-particle":"","family":"Mankin","given":"Emily A","non-dropping-particle":"","parse-names":false,"suffix":""},{"dropping-particle":"","family":"Brandon","given":"Mark P.","non-dropping-particle":"","parse-names":false,"suffix":""},{"dropping-particle":"","family":"Leutgeb","given":"Jill K","non-dropping-particle":"","parse-names":false,"suffix":""},{"dropping-particle":"","family":"Leibold","given":"Christian","non-dropping-particle":"","parse-names":false,"suffix":""},{"dropping-particle":"","family":"Leutgeb","given":"Stefan","non-dropping-particle":"","parse-names":false,"suffix":""}],"container-title":"Nature Neuroscience","id":"ITEM-3","issue":"8","issued":{"date-parts":[["2015","8","29"]]},"page":"1123-1132","publisher":"Nature Publishing Group","title":"The medial entorhinal cortex is necessary for temporal organization of hippocampal neuronal activity","type":"article-journal","volume":"18"},"uris":["http://www.mendeley.com/documents/?uuid=48ca35a0-fc4f-3532-9b04-9dedb8c980af"]},{"id":"ITEM-4","itemData":{"DOI":"10.1016/J.NEURON.2017.03.001","ISSN":"0896-6273","abstract":"The spatial receptive fields of neurons in medial entorhinal cortex layer II (MECII) and in the hippocampus suggest general and environment-specific maps of space, respectively. However, the relationship between these receptive fields remains unclear. We reversibly manipulated the activity of MECII neurons via chemogenetic receptors and compared the changes in downstream hippocampal place cells to those of neurons in MEC. Depolarization of MECII impaired spatial memory and elicited drastic changes in CA1 place cells in a familiar environment, similar to those seen during remapping between distinct environments, while hyperpolarization did not. In contrast, both manipulations altered the firing rate of MEC neurons without changing their firing locations. Interestingly, only depolarization caused significant changes in the relative firing rates of individual grid fields, reconfiguring the spatial input from MEC. This suggests a novel mechanism of hippocampal remapping whereby rate changes in MEC neurons lead to locational changes of hippocampal place fields.","author":[{"dropping-particle":"","family":"Kanter","given":"Benjamin R.","non-dropping-particle":"","parse-names":false,"suffix":""},{"dropping-particle":"","family":"Lykken","given":"Christine M.","non-dropping-particle":"","parse-names":false,"suffix":""},{"dropping-particle":"","family":"Avesar","given":"Daniel","non-dropping-particle":"","parse-names":false,"suffix":""},{"dropping-particle":"","family":"Weible","given":"Aldis","non-dropping-particle":"","parse-names":false,"suffix":""},{"dropping-particle":"","family":"Dickinson","given":"Jasmine","non-dropping-particle":"","parse-names":false,"suffix":""},{"dropping-particle":"","family":"Dunn","given":"Benjamin","non-dropping-particle":"","parse-names":false,"suffix":""},{"dropping-particle":"","family":"Borgesius","given":"Nils Z.","non-dropping-particle":"","parse-names":false,"suffix":""},{"dropping-particle":"","family":"Roudi","given":"Yasser","non-dropping-particle":"","parse-names":false,"suffix":""},{"dropping-particle":"","family":"Kentros","given":"Clifford G.","non-dropping-particle":"","parse-names":false,"suffix":""}],"container-title":"Neuron","id":"ITEM-4","issue":"6","issued":{"date-parts":[["2017","3","22"]]},"page":"1480-1492.e6","publisher":"Cell Press","title":"A Novel Mechanism for the Grid-to-Place Cell Transformation Revealed by Transgenic Depolarization of Medial Entorhinal Cortex Layer II","type":"article-journal","volume":"93"},"uris":["http://www.mendeley.com/documents/?uuid=35646a59-375c-35df-9391-9b11d46e802f"]},{"id":"ITEM-5","itemData":{"DOI":"10.1016/J.NEURON.2015.09.051","ISSN":"0896-6273","abstract":"Hippocampal place cells undergo remapping when the environment is changed. The mechanism of hippocampal remapping remains elusive but spatially modulated cells in the medial entorhinal cortex (MEC) have been identified as a possible contributor. Using pharmacogenetic and optogenetic approaches, we tested the role of MEC cells by examining in mice whether partial inactivation in MEC shifts hippocampal activity to a different subset of place cells with different receptive fields. The pharmacologically selective designer Gi-protein-coupled muscarinic receptor hM4D or the light-responsive microbial proton pump archaerhodopsin (ArchT) was expressed in MEC, and place cells were recorded after application of the inert ligand clozapine-N-oxide (CNO) or light at appropriate wavelengths. CNO or light caused partial inactivation of the MEC. The inactivation was followed by substantial remapping in the hippocampus, without disruption of the spatial firing properties of individual neurons. The results point to MEC input as an element of the mechanism for remapping in place cells.","author":[{"dropping-particle":"","family":"Miao","given":"Chenglin","non-dropping-particle":"","parse-names":false,"suffix":""},{"dropping-particle":"","family":"Cao","given":"Qichen","non-dropping-particle":"","parse-names":false,"suffix":""},{"dropping-particle":"","family":"Ito","given":"Hiroshi T.","non-dropping-particle":"","parse-names":false,"suffix":""},{"dropping-particle":"","family":"Yamahachi","given":"Homare","non-dropping-particle":"","parse-names":false,"suffix":""},{"dropping-particle":"","family":"Witter","given":"Menno P.","non-dropping-particle":"","parse-names":false,"suffix":""},{"dropping-particle":"","family":"Moser","given":"May-Britt","non-dropping-particle":"","parse-names":false,"suffix":""},{"dropping-particle":"","family":"Moser","given":"Edvard I.","non-dropping-particle":"","parse-names":false,"suffix":""}],"container-title":"Neuron","id":"ITEM-5","issue":"3","issued":{"date-parts":[["2015","11","4"]]},"page":"590-603","publisher":"Cell Press","title":"Hippocampal Remapping after Partial Inactivation of the Medial Entorhinal Cortex","type":"article-journal","volume":"88"},"uris":["http://www.mendeley.com/documents/?uuid=29e0350f-384f-3069-9847-0d453e8bf433"]}],"mendeley":{"formattedCitation":"(Hales et al., 2014; Kanter et al., 2017; Miao et al., 2015; Rueckemann et al., 2016; Schlesiger et al., 2015)","plainTextFormattedCitation":"(Hales et al., 2014; Kanter et al., 2017; Miao et al., 2015; Rueckemann et al., 2016; Schlesiger et al., 2015)","previouslyFormattedCitation":"(Hales et al., 2014; Kanter et al., 2017; Miao et al., 2015; Rueckemann et al., 2016; Schlesiger et al., 2015)"},"properties":{"noteIndex":0},"schema":"https://github.com/citation-style-language/schema/raw/master/csl-citation.json"}</w:instrText>
      </w:r>
      <w:r w:rsidRPr="002719A8">
        <w:fldChar w:fldCharType="separate"/>
      </w:r>
      <w:r w:rsidR="007E7437" w:rsidRPr="007E7437">
        <w:rPr>
          <w:noProof/>
        </w:rPr>
        <w:t>(Hales et al., 2014; Kanter et al., 2017; Miao et al., 2015; Rueckemann et al., 2016; Schlesiger et al., 2015)</w:t>
      </w:r>
      <w:r w:rsidRPr="002719A8">
        <w:fldChar w:fldCharType="end"/>
      </w:r>
      <w:r w:rsidRPr="002719A8">
        <w:t xml:space="preserve">, leaving the field perplexed on its true function. Other efforts have focused on the temporal correlates of the MEC and downstream hippocampal spiking patterns. The MEC itself contains neurons that exhibit temporal firing fields during a delay </w:t>
      </w:r>
      <w:r w:rsidRPr="002719A8">
        <w:fldChar w:fldCharType="begin" w:fldLock="1"/>
      </w:r>
      <w:r w:rsidRPr="002719A8">
        <w:instrText>ADDIN CSL_CITATION {"citationItems":[{"id":"ITEM-1","itemData":{"DOI":"10.1016/j.neuron.2015.09.031","ISSN":"08966273","PMID":"26539893","abstract":"The spatial scale of grid cells may be provided by self-generated motion information or by external sensory information from environmental cues. To determine whether grid cell activity reflects distance traveled or elapsed time independent of external information, we recorded grid cells as animals ran in place on a treadmill. Grid cell activity was only weakly influenced by location, but most grid cells and other neurons recorded from the same electrodes strongly signaled a combination of distance and time, with some signaling only distance or time. Grid cells were more sharply tuned to time and distance than non-grid cells. Many grid cells exhibited multiple firing fields during treadmill running, parallel to the periodic firing fields observed in open fields, suggesting a common mode of information processing. These observations indicate that, in the absence of external dynamic cues, grid cells integrate self-generated distance and time information to encode a representation of experience.","author":[{"dropping-particle":"","family":"Kraus","given":"Benjamin J.","non-dropping-particle":"","parse-names":false,"suffix":""},{"dropping-particle":"","family":"Brandon","given":"Mark P.","non-dropping-particle":"","parse-names":false,"suffix":""},{"dropping-particle":"","family":"Robinson","given":"Robert J.","non-dropping-particle":"","parse-names":false,"suffix":""},{"dropping-particle":"","family":"Connerney","given":"Michael A.","non-dropping-particle":"","parse-names":false,"suffix":""},{"dropping-particle":"","family":"Hasselmo","given":"Michael E.","non-dropping-particle":"","parse-names":false,"suffix":""},{"dropping-particle":"","family":"Eichenbaum","given":"Howard","non-dropping-particle":"","parse-names":false,"suffix":""}],"container-title":"Neuron","id":"ITEM-1","issue":"3","issued":{"date-parts":[["2015","11","4"]]},"page":"578-589","title":"During Running in Place, Grid Cells Integrate Elapsed Time and Distance Run","type":"article-journal","volume":"88"},"uris":["http://www.mendeley.com/documents/?uuid=517ac41c-9673-3018-8364-5a31fb9cb6b2"]},{"id":"ITEM-2","itemData":{"DOI":"10.1038/s41593-018-0252-8","ISSN":"1097-6256","abstract":"The medial entorhinal cortex (MEC) is known to contain spatial encoding neurons that likely contribute to encoding spatial aspects of episodic memories. However, little is known about the role MEC plays in encoding temporal aspects of episodic memories, particularly during immobility. Here using a virtual ‘Door Stop’ task for mice, we show that MEC contains a representation of elapsed time during immobility, with individual time-encoding neurons activated at a specific moment during the immobile interval. This representation consisted of a sequential activation of time-encoding neurons and displayed variations in progression speed that correlated with variations in mouse timing behavior. Time- and space-encoding neurons were preferentially active during immobile and locomotion periods, respectively, were anatomically clustered with respect to each other, and preferentially encoded the same variable across tasks or environments. These results suggest the existence of largely non-overlapping subcircuits in MEC encoding time during immobility or space during locomotion.","author":[{"dropping-particle":"","family":"Heys","given":"James G.","non-dropping-particle":"","parse-names":false,"suffix":""},{"dropping-particle":"","family":"Dombeck","given":"Daniel A.","non-dropping-particle":"","parse-names":false,"suffix":""}],"container-title":"Nature Neuroscience","id":"ITEM-2","issue":"11","issued":{"date-parts":[["2018","11","22"]]},"page":"1574-1582","publisher":"Nature Publishing Group","title":"Evidence for a subcircuit in medial entorhinal cortex representing elapsed time during immobility","type":"article-journal","volume":"21"},"uris":["http://www.mendeley.com/documents/?uuid=e1e66c0e-1da6-3c8b-82fb-4c6cb9087325"]}],"mendeley":{"formattedCitation":"(Heys and Dombeck, 2018; Kraus et al., 2015)","plainTextFormattedCitation":"(Heys and Dombeck, 2018; Kraus et al., 2015)","previouslyFormattedCitation":"(Heys and Dombeck, 2018; Kraus et al., 2015)"},"properties":{"noteIndex":0},"schema":"https://github.com/citation-style-language/schema/raw/master/csl-citation.json"}</w:instrText>
      </w:r>
      <w:r w:rsidRPr="002719A8">
        <w:fldChar w:fldCharType="separate"/>
      </w:r>
      <w:r w:rsidRPr="002719A8">
        <w:rPr>
          <w:noProof/>
        </w:rPr>
        <w:t>(Heys and Dombeck, 2018; Kraus et al., 2015)</w:t>
      </w:r>
      <w:r w:rsidRPr="002719A8">
        <w:fldChar w:fldCharType="end"/>
      </w:r>
      <w:r w:rsidRPr="002719A8">
        <w:t xml:space="preserve">, and inhibiting MEC disrupts hippocampal sequences and temporal associative memory </w:t>
      </w:r>
      <w:r w:rsidRPr="002719A8">
        <w:fldChar w:fldCharType="begin" w:fldLock="1"/>
      </w:r>
      <w:r w:rsidR="00957891">
        <w:instrText>ADDIN CSL_CITATION {"citationItems":[{"id":"ITEM-1","itemData":{"DOI":"10.1126/science.1244634","ISSN":"0036-8075","PMID":"24457215","abstract":"Episodic memory requires associations of temporally discontiguous events. In the entorhinal-hippocampal network, temporal associations are driven by a direct pathway from layer III of the medial entorhinal cortex (MECIII) to the hippocampal CA1 region. However, the identification of neural circuits that regulate this association has remained unknown. In layer II of entorhinal cortex (ECII), we report clusters of excitatory neurons called island cells, which appear in a curvilinear matrix of bulblike structures, directly project to CA1, and activate interneurons that target the distal dendrites of CA1 pyramidal neurons. Island cells suppress the excitatory MECIII input through the feed-forward inhibition to control the strength and duration of temporal association in trace fear memory. Together, the two EC inputs compose a control circuit for temporal association memory.","author":[{"dropping-particle":"","family":"Kitamura","given":"T.","non-dropping-particle":"","parse-names":false,"suffix":""},{"dropping-particle":"","family":"Pignatelli","given":"M.","non-dropping-particle":"","parse-names":false,"suffix":""},{"dropping-particle":"","family":"Suh","given":"J.","non-dropping-particle":"","parse-names":false,"suffix":""},{"dropping-particle":"","family":"Kohara","given":"K.","non-dropping-particle":"","parse-names":false,"suffix":""},{"dropping-particle":"","family":"Yoshiki","given":"A.","non-dropping-particle":"","parse-names":false,"suffix":""},{"dropping-particle":"","family":"Abe","given":"K.","non-dropping-particle":"","parse-names":false,"suffix":""},{"dropping-particle":"","family":"Tonegawa","given":"S.","non-dropping-particle":"","parse-names":false,"suffix":""}],"container-title":"Science","id":"ITEM-1","issue":"6173","issued":{"date-parts":[["2014","2","21"]]},"page":"896-901","title":"Island Cells Control Temporal Association Memory","type":"article-journal","volume":"343"},"uris":["http://www.mendeley.com/documents/?uuid=3db365a9-9226-3be0-a52f-e502af7ba7eb"]},{"id":"ITEM-2","itemData":{"DOI":"10.1038/nn.4056","ISSN":"1097-6256","abstract":"Specialized cell types in the medial entorhinal cortex (MEC), such as grid cells, are thought to provide spatial information to the hippocampus. Here the authors show that MEC lesions disrupt hippocampal theta phase precession, which suggests that the MEC is critical for cognitive functions that depend on precisely timed neuronal activity.","author":[{"dropping-particle":"","family":"Schlesiger","given":"Magdalene I","non-dropping-particle":"","parse-names":false,"suffix":""},{"dropping-particle":"","family":"Cannova","given":"Christopher C","non-dropping-particle":"","parse-names":false,"suffix":""},{"dropping-particle":"","family":"Boublil","given":"Brittney L","non-dropping-particle":"","parse-names":false,"suffix":""},{"dropping-particle":"","family":"Hales","given":"Jena B","non-dropping-particle":"","parse-names":false,"suffix":""},{"dropping-particle":"","family":"Mankin","given":"Emily A","non-dropping-particle":"","parse-names":false,"suffix":""},{"dropping-particle":"","family":"Brandon","given":"Mark P.","non-dropping-particle":"","parse-names":false,"suffix":""},{"dropping-particle":"","family":"Leutgeb","given":"Jill K","non-dropping-particle":"","parse-names":false,"suffix":""},{"dropping-particle":"","family":"Leibold","given":"Christian","non-dropping-particle":"","parse-names":false,"suffix":""},{"dropping-particle":"","family":"Leutgeb","given":"Stefan","non-dropping-particle":"","parse-names":false,"suffix":""}],"container-title":"Nature Neuroscience","id":"ITEM-2","issue":"8","issued":{"date-parts":[["2015","8","29"]]},"page":"1123-1132","publisher":"Nature Publishing Group","title":"The medial entorhinal cortex is necessary for temporal organization of hippocampal neuronal activity","type":"article-journal","volume":"18"},"uris":["http://www.mendeley.com/documents/?uuid=48ca35a0-fc4f-3532-9b04-9dedb8c980af"]},{"id":"ITEM-3","itemData":{"DOI":"10.1016/j.neuron.2017.04.003","ISBN":"1097-4199 (Electronic) 0896-6273 (Linking)","PMID":"28434800","author":[{"dropping-particle":"","family":"Robinson","given":"Nick T.M.","non-dropping-particle":"","parse-names":false,"suffix":""},{"dropping-particle":"","family":"Priestley","given":"James B.","non-dropping-particle":"","parse-names":false,"suffix":""},{"dropping-particle":"","family":"Rueckemann","given":"Jon W.","non-dropping-particle":"","parse-names":false,"suffix":""},{"dropping-particle":"","family":"Garcia","given":"Aaron D.","non-dropping-particle":"","parse-names":false,"suffix":""},{"dropping-particle":"","family":"Smeglin","given":"Vittoria A.","non-dropping-particle":"","parse-names":false,"suffix":""},{"dropping-particle":"","family":"Marino","given":"Francesca A.","non-dropping-particle":"","parse-names":false,"suffix":""},{"dropping-particle":"","family":"Eichenbaum","given":"Howard","non-dropping-particle":"","parse-names":false,"suffix":""}],"container-title":"Neuron","id":"ITEM-3","issue":"3","issued":{"date-parts":[["2017","5","3"]]},"page":"677-688.e6","title":"Medial Entorhinal Cortex Selectively Supports Temporal Coding by Hippocampal Neurons","type":"article-journal","volume":"94"},"uris":["http://www.mendeley.com/documents/?uuid=504c7d15-7a23-459d-abbe-938c7696d7f4"]}],"mendeley":{"formattedCitation":"(Kitamura et al., 2014; Robinson et al., 2017; Schlesiger et al., 2015)","plainTextFormattedCitation":"(Kitamura et al., 2014; Robinson et al., 2017; Schlesiger et al., 2015)","previouslyFormattedCitation":"(Kitamura et al., 2014; Robinson et al., 2017; Schlesiger et al., 2015)"},"properties":{"noteIndex":0},"schema":"https://github.com/citation-style-language/schema/raw/master/csl-citation.json"}</w:instrText>
      </w:r>
      <w:r w:rsidRPr="002719A8">
        <w:fldChar w:fldCharType="separate"/>
      </w:r>
      <w:r w:rsidRPr="002719A8">
        <w:rPr>
          <w:noProof/>
        </w:rPr>
        <w:t>(Kitamura et al., 2014; Robinson et al., 2017; Schlesiger et al., 2015)</w:t>
      </w:r>
      <w:r w:rsidRPr="002719A8">
        <w:fldChar w:fldCharType="end"/>
      </w:r>
      <w:r w:rsidRPr="002719A8">
        <w:t xml:space="preserve">. A more recent hypothesis has suggested that the MEC might define a coordinate system of cognitive space for abstract associations, which would extrapolate the role of the MEC to beyond that of the spatial domain </w:t>
      </w:r>
      <w:r w:rsidRPr="002719A8">
        <w:fldChar w:fldCharType="begin" w:fldLock="1"/>
      </w:r>
      <w:r w:rsidR="00957891">
        <w:instrText>ADDIN CSL_CITATION {"citationItems":[{"id":"ITEM-1","itemData":{"DOI":"10.1126/science.aat6766","ISSN":"1095-9203","PMID":"30409861","abstract":"The hippocampal formation has long been suggested to underlie both memory formation and spatial navigation. We discuss how neural mechanisms identified in spatial navigation research operate across information domains to support a wide spectrum of cognitive functions. In our framework, place and grid cell population codes provide a representational format to map variable dimensions of cognitive spaces. This highly dynamic mapping system enables rapid reorganization of codes through remapping between orthogonal representations across behavioral contexts, yielding a multitude of stable cognitive spaces at different resolutions and hierarchical levels. Action sequences result in trajectories through cognitive space, which can be simulated via sequential coding in the hippocampus. In this way, the spatial representational format of the hippocampal formation has the capacity to support flexible cognition and behavior.","author":[{"dropping-particle":"","family":"Bellmund","given":"Jacob L. S.","non-dropping-particle":"","parse-names":false,"suffix":""},{"dropping-particle":"","family":"Gärdenfors","given":"Peter","non-dropping-particle":"","parse-names":false,"suffix":""},{"dropping-particle":"","family":"Moser","given":"Edvard I","non-dropping-particle":"","parse-names":false,"suffix":""},{"dropping-particle":"","family":"Doeller","given":"Christian F.","non-dropping-particle":"","parse-names":false,"suffix":""}],"container-title":"Science (New York, N.Y.)","id":"ITEM-1","issue":"6415","issued":{"date-parts":[["2018","11","9"]]},"page":"eaat6766","publisher":"American Association for the Advancement of Science","title":"Navigating cognition: Spatial codes for human thinking.","type":"article-journal","volume":"362"},"uris":["http://www.mendeley.com/documents/?uuid=8f2d07d8-c743-394e-91ee-25f7b2857c28"]}],"mendeley":{"formattedCitation":"(Bellmund et al., 2018)","plainTextFormattedCitation":"(Bellmund et al., 2018)","previouslyFormattedCitation":"(Bellmund et al., 2018)"},"properties":{"noteIndex":0},"schema":"https://github.com/citation-style-language/schema/raw/master/csl-citation.json"}</w:instrText>
      </w:r>
      <w:r w:rsidRPr="002719A8">
        <w:fldChar w:fldCharType="separate"/>
      </w:r>
      <w:r w:rsidRPr="002719A8">
        <w:rPr>
          <w:noProof/>
        </w:rPr>
        <w:t>(Bellmund et al., 2018)</w:t>
      </w:r>
      <w:r w:rsidRPr="002719A8">
        <w:fldChar w:fldCharType="end"/>
      </w:r>
      <w:r w:rsidRPr="002719A8">
        <w:t xml:space="preserve">.  </w:t>
      </w:r>
    </w:p>
    <w:p w14:paraId="54403921" w14:textId="77777777" w:rsidR="002719A8" w:rsidRDefault="002719A8" w:rsidP="00A45CBA"/>
    <w:p w14:paraId="22B042C4" w14:textId="4612C64C" w:rsidR="00DC17D7" w:rsidRDefault="00DC17D7" w:rsidP="00DC17D7">
      <w:pPr>
        <w:pStyle w:val="Heading3"/>
      </w:pPr>
      <w:bookmarkStart w:id="20" w:name="_Toc415341938"/>
      <w:r>
        <w:t>Amygdala</w:t>
      </w:r>
      <w:bookmarkEnd w:id="20"/>
    </w:p>
    <w:p w14:paraId="1CB91E6A" w14:textId="650F9ABD" w:rsidR="00DC17D7" w:rsidRPr="00DC17D7" w:rsidRDefault="00DC17D7" w:rsidP="00DC17D7">
      <w:r>
        <w:tab/>
      </w:r>
      <w:r w:rsidRPr="00DC17D7">
        <w:t xml:space="preserve">The amygdala is an almond-shaped subcortical structure known to be involved in emotional learning and memory, and is studied most commonly in the context of fear conditioning </w:t>
      </w:r>
      <w:r w:rsidRPr="00DC17D7">
        <w:fldChar w:fldCharType="begin" w:fldLock="1"/>
      </w:r>
      <w:r w:rsidRPr="00DC17D7">
        <w:instrText>ADDIN CSL_CITATION {"citationItems":[{"id":"ITEM-1","itemData":{"author":[{"dropping-particle":"","family":"Ledoux","given":"Joseph E","non-dropping-particle":"","parse-names":false,"suffix":""}],"container-title":"Annual Review of Psychology","id":"ITEM-1","issued":{"date-parts":[["1995"]]},"page":"209-235","title":"Emotion: Clues from the Brain","type":"article-journal","volume":"46"},"uris":["http://www.mendeley.com/documents/?uuid=2906b4d0-a622-3d8f-b116-dbe10f2367f1"]}],"mendeley":{"formattedCitation":"(Ledoux, 1995)","plainTextFormattedCitation":"(Ledoux, 1995)","previouslyFormattedCitation":"(Ledoux, 1995)"},"properties":{"noteIndex":0},"schema":"https://github.com/citation-style-language/schema/raw/master/csl-citation.json"}</w:instrText>
      </w:r>
      <w:r w:rsidRPr="00DC17D7">
        <w:fldChar w:fldCharType="separate"/>
      </w:r>
      <w:r w:rsidRPr="00DC17D7">
        <w:rPr>
          <w:noProof/>
        </w:rPr>
        <w:t>(Ledoux, 1995)</w:t>
      </w:r>
      <w:r w:rsidRPr="00DC17D7">
        <w:fldChar w:fldCharType="end"/>
      </w:r>
      <w:r w:rsidRPr="00DC17D7">
        <w:t xml:space="preserve">. Approximately 80% of the cells are </w:t>
      </w:r>
      <w:proofErr w:type="spellStart"/>
      <w:r w:rsidRPr="00DC17D7">
        <w:t>glutamatergic</w:t>
      </w:r>
      <w:proofErr w:type="spellEnd"/>
      <w:r w:rsidRPr="00DC17D7">
        <w:t xml:space="preserve"> spiny projection neurons, with the remainder being </w:t>
      </w:r>
      <w:proofErr w:type="spellStart"/>
      <w:r w:rsidRPr="00DC17D7">
        <w:t>GABAergic</w:t>
      </w:r>
      <w:proofErr w:type="spellEnd"/>
      <w:r w:rsidRPr="00DC17D7">
        <w:t xml:space="preserve"> interneurons </w:t>
      </w:r>
      <w:r w:rsidRPr="00DC17D7">
        <w:fldChar w:fldCharType="begin" w:fldLock="1"/>
      </w:r>
      <w:r w:rsidRPr="00DC17D7">
        <w:instrText>ADDIN CSL_CITATION {"citationItems":[{"id":"ITEM-1","itemData":{"ISSN":"0304-3940","PMID":"3885076","abstract":"The peroxidase-antiperoxidase immunohistochemical technique was used together with an antiserum to gamma-aminobutyric acid (GABA) to identify GABA-containing structures in the rat basolateral amygdala (ABL). Morphological characteristics of GABA-positive neurons in ABL indicate that they correspond to class II, and perhaps class III, local circuit neurons observed in previous Golgi studies. GABA-positive punctate structures resembling axon terminals were observed both in the neuropil and forming peri-cellular baskets around large unlabeled perikarya in ABL. These results suggest that the strong intrinsic inhibition noted in electrophysiological studies of ABL is due primarily to synapses of GABAergic class II neurons with class I projection neurons.","author":[{"dropping-particle":"","family":"McDonald","given":"A J","non-dropping-particle":"","parse-names":false,"suffix":""}],"container-title":"Neuroscience letters","id":"ITEM-1","issue":"2","issued":{"date-parts":[["1985","1","21"]]},"page":"203-7","title":"Immunohistochemical identification of gamma-aminobutyric acid-containing neurons in the rat basolateral amygdala.","type":"article-journal","volume":"53"},"uris":["http://www.mendeley.com/documents/?uuid=e5bd78ca-e663-309f-b279-ec89de5dc426"]},{"id":"ITEM-2","itemData":{"DOI":"10.1002/cne.21049","ISSN":"0021-9967","PMID":"16856165","abstract":"The basolateral amygdala (BLA) is critical for the generation of emotional behavior and the formation of emotional memory. Understanding the neuronal mechanisms that contribute to emotional information processing in the BLA will ultimately require knowledge of the anatomy and physiology of its constituent neurons. Two major cell classes exist in the BLA, pyramidal projection neurons and nonpyramidal interneurons. Although the properties of projection neurons have been studied in detail, little is known about the properties of BLA interneurons. We have used whole-cell patch clamp recording techniques to examine the physiological properties of 48 visually identified putative interneurons from the rat anterior basolateral amygdalar nucleus. Here, we report that BLA interneurons can be differentiated into four electrophysiologically distinct subtypes based on their intrinsic membrane properties and their response to afferent synaptic input. Interneuron subtypes were named according to their characteristic firing pattern generated in response to transient depolarizing current injection and were grouped as follows: 1) burst-firing interneurons (n = 13), 2) regular-firing interneurons (n = 11), 3) fast-firing interneurons (n = 10), and 4) stutter-firing interneurons (n = 14). Post hoc histochemical visualization confirmed that all 48 recorded neurons had morphological properties consistent with their being local circuit interneurons. Moreover, by using triple immunofluorescence (for biocytin, calcium-binding proteins, and neuropeptides) in conjunction with patch clamp recording, we further demonstrated that over 60% of burst-firing and stutter-firing interneurons also expressed the calcium-binding protein parvalbumin (PV(+)). These data demonstrate that interneurons of the BLA show both physiological and neurochemical diversity. Moreover, we demonstrate that the burst- and stutter-firing patterns positively correlate with PV(+) immunoreactivity, suggesting that these neurons may represent functionally distinct subpopulations.","author":[{"dropping-particle":"","family":"Rainnie","given":"Donald Gordon","non-dropping-particle":"","parse-names":false,"suffix":""},{"dropping-particle":"","family":"Mania","given":"Irakli","non-dropping-particle":"","parse-names":false,"suffix":""},{"dropping-particle":"","family":"Mascagni","given":"Franco","non-dropping-particle":"","parse-names":false,"suffix":""},{"dropping-particle":"","family":"McDonald","given":"Alexander Joseph","non-dropping-particle":"","parse-names":false,"suffix":""}],"container-title":"The Journal of Comparative Neurology","id":"ITEM-2","issue":"1","issued":{"date-parts":[["2006","9","1"]]},"page":"142-161","title":"Physiological and morphological characterization of parvalbumin-containing interneurons of the rat basolateral amygdala","type":"article-journal","volume":"498"},"uris":["http://www.mendeley.com/documents/?uuid=91cacd35-9cdc-3ab1-bc62-46973b3b6686"]},{"id":"ITEM-3","itemData":{"DOI":"10.1002/cne.902120307","ISSN":"0021-9967","PMID":"6185547","abstract":"Neurons in the lateral and basolateral nuclei of the rat amygdala were studied using Golgi-Kopsch and rapid Golgi techniques. According to differences in perikaryal, dendritic, and axonal morphology, three main neuronal classes are recognized. Class I neurons, the predominant cell type in both nuclei, are large, spiny neurons that vary in size in different subdivisions of the lateral and basolateral nuclei. These neurons often have a pyramidal shape, exhibiting one or two thick \"apical\" dendrites and several thinner \"basal\" dendrites. Axons of class I neurons, which appear to pass out of the nucleus of origin, usually give off several collaterals that arborize modestly in the vicinity of the cell. Class II neurons are smaller, ovoid cells that comprise approximately 5% of impregnated neurons. These neurons are characterized by spine-sparse dendrites and fairly dense local axonal arborizations. Class II neurons may be classified as multipolar, bitufted, or bipolar, depending on dendritic branching pattern. Another type of class II neuron, the amygdaloid chandelier cell, is recognized by virtue of its distinctive axon. The chandelier cell axon gives off numerous collaterals that form nestlike entanglements exhibiting clusters of axonal varicosities. Isolated chandelierlike axons of undetermined origin were observed forming multiple contacts with initial segments of class I axons. Several small, spherical class III neurons with short, varicose dendrites were observed. Axons branch profusely to form a dense tangle of collaterals in the vicinity of the cell. Both axons and dendrites establish numerous contacts with class I dendrites. This investigation, the first detailed Golgi study of the basolateral amygdala of the rat, reveals that the cytoarchitecture of this brain region in the rat is basically similar to that of the opossum and other mammals. Morphologic details described in this report should be useful in the interpretation of ultrastructural, immunocytochemical, and electrophysiological studies of the basolateral amygdala.","author":[{"dropping-particle":"","family":"McDonald","given":"Alexander J.","non-dropping-particle":"","parse-names":false,"suffix":""}],"container-title":"The Journal of Comparative Neurology","id":"ITEM-3","issue":"3","issued":{"date-parts":[["1982","12","10"]]},"page":"293-312","title":"Neurons of the lateral and basolateral amygdaloid nuclei: A golgi study in the rat","type":"article-journal","volume":"212"},"uris":["http://www.mendeley.com/documents/?uuid=c51817d3-c2dd-32d6-8ce8-c2589fc8813d"]}],"mendeley":{"formattedCitation":"(McDonald, 1982, 1985; Rainnie et al., 2006)","plainTextFormattedCitation":"(McDonald, 1982, 1985; Rainnie et al., 2006)","previouslyFormattedCitation":"(McDonald, 1982, 1985; Rainnie et al., 2006)"},"properties":{"noteIndex":0},"schema":"https://github.com/citation-style-language/schema/raw/master/csl-citation.json"}</w:instrText>
      </w:r>
      <w:r w:rsidRPr="00DC17D7">
        <w:fldChar w:fldCharType="separate"/>
      </w:r>
      <w:r w:rsidRPr="00DC17D7">
        <w:rPr>
          <w:noProof/>
        </w:rPr>
        <w:t>(McDonald, 1982, 1985; Rainnie et al., 2006)</w:t>
      </w:r>
      <w:r w:rsidRPr="00DC17D7">
        <w:fldChar w:fldCharType="end"/>
      </w:r>
      <w:r w:rsidRPr="00DC17D7">
        <w:t xml:space="preserve">. The amygdala’s </w:t>
      </w:r>
      <w:proofErr w:type="spellStart"/>
      <w:r w:rsidRPr="00DC17D7">
        <w:t>basolateral</w:t>
      </w:r>
      <w:proofErr w:type="spellEnd"/>
      <w:r w:rsidRPr="00DC17D7">
        <w:t xml:space="preserve"> nucleus is reciprocally connected with ventral CA1, </w:t>
      </w:r>
      <w:proofErr w:type="spellStart"/>
      <w:r w:rsidRPr="00DC17D7">
        <w:t>subiculum</w:t>
      </w:r>
      <w:proofErr w:type="spellEnd"/>
      <w:r w:rsidRPr="00DC17D7">
        <w:t>, and medial prefrontal cortex (</w:t>
      </w:r>
      <w:proofErr w:type="spellStart"/>
      <w:r w:rsidRPr="00DC17D7">
        <w:t>mPFC</w:t>
      </w:r>
      <w:proofErr w:type="spellEnd"/>
      <w:r w:rsidRPr="00DC17D7">
        <w:t xml:space="preserve">), as well as the central nucleus of the amygdala </w:t>
      </w:r>
      <w:r w:rsidRPr="00DC17D7">
        <w:fldChar w:fldCharType="begin" w:fldLock="1"/>
      </w:r>
      <w:r w:rsidRPr="00DC17D7">
        <w:instrText>ADDIN CSL_CITATION {"citationItems":[{"id":"ITEM-1","itemData":{"ISSN":"0077-8923","PMID":"10911886","abstract":"Recent anterograde and retrograde studies in the rat have provided detailed information on the origin and termination of the interconnections between the amygdaloid complex and the hippocampal formation and parahippocampal areas (including areas 35 and 36 of the perirhinal cortex and the postrhinal cortex). The most substantial inputs to the amygdala originate in the rostral half of the entorhinal cortex, the temporal end of the CA1 subfield and subiculum, and areas 35 and 36 of the perirhinal cortex. The amygdaloid nuclei receiving the heaviest inputs are the lateral, basal, accessory basal, and central nuclei as well as the amygdalohippocampal area. The heaviest projections from the amygdala to the hippocampal formation and the parahippocampal areas originate in the lateral, basal, accessory basal, and posterior cortical nuclei. These pathways terminate in the rostral half of the entorhinal cortex, the temporal end of the CA3 and CA1 subfields or the subiculum, the parasubiculum, areas 35 and 36 of the perirhinal cortex, and the postrhinal cortex. The connectional data are summarized and the underlying principles of organization of these projections are discussed.","author":[{"dropping-particle":"","family":"Pitkänen","given":"A","non-dropping-particle":"","parse-names":false,"suffix":""},{"dropping-particle":"","family":"Pikkarainen","given":"M","non-dropping-particle":"","parse-names":false,"suffix":""},{"dropping-particle":"","family":"Nurminen","given":"N","non-dropping-particle":"","parse-names":false,"suffix":""},{"dropping-particle":"","family":"Ylinen","given":"A","non-dropping-particle":"","parse-names":false,"suffix":""}],"container-title":"Annals of the New York Academy of Sciences","id":"ITEM-1","issued":{"date-parts":[["2000","6"]]},"page":"369-91","title":"Reciprocal connections between the amygdala and the hippocampal formation, perirhinal cortex, and postrhinal cortex in rat. A review.","type":"article-journal","volume":"911"},"uris":["http://www.mendeley.com/documents/?uuid=2a3a9050-cc02-33d5-862e-ed1479886d40"]},{"id":"ITEM-2","itemData":{"ISSN":"0306-4522","PMID":"1722886","abstract":"The organization of connections between the amygdala, prefrontal cortex and striatum was studied using anterograde and retrograde tract tracing techniques in the rat. The anterograde transport of Phaseolus vulgaris leucoagglutinin and wheat germ agglutinin conjugated to horseradish peroxidase was used to examine the striatal projections of the prefrontal cortex. These studies revealed that the prelimbic area of the medial prefrontal cortex projects mainly to the medial part of the striatum, whereas the dorsal agranular insular area of the lateral prefrontal cortex projects mainly to the ventrolateral part of the striatum. The organization of amygdaloid projections to the prefrontal cortex and its associated portions of the striatum was investigated using the fluorescence retrograde tract tracing technique. Different color fluorescent dyes, True Blue and Diamidino Yellow, were injected into the prefrontal cortex and striatum. These studies demonstrated that medial portions of the basolateral nucleus, and adjacent portions of the lateral, basomedial and amygdalo-hippocampal nuclei, project to both the medial prefrontal cortex and its associated medial striatal region. The rostral pole and lateral portions of the basolateral nucleus project to both the lateral prefrontal cortex and its associated lateral striatal region. Many neurons in the basolateral amygdaloid nucleus, and to a lesser extent other amygdaloid nuclei, were double-labeled in these experiments, indicating that these cells send collaterals to both the prefrontal cortex and striatum. These findings indicate that discrete areas of the amygdala, and in some cases individual amygdaloid neurons, can modulate information processing in the first two links of distinct cortico-striato-pallidal systems arising in the medial and lateral prefrontal cortex.","author":[{"dropping-particle":"","family":"McDonald","given":"A J","non-dropping-particle":"","parse-names":false,"suffix":""}],"container-title":"Neuroscience","id":"ITEM-2","issue":"1","issued":{"date-parts":[["1991"]]},"page":"1-14","title":"Organization of amygdaloid projections to the prefrontal cortex and associated striatum in the rat.","type":"article-journal","volume":"44"},"uris":["http://www.mendeley.com/documents/?uuid=4a776075-e3a4-37ef-85e6-29da38d32027"]},{"id":"ITEM-3","itemData":{"ISSN":"0306-4522","PMID":"8834392","abstract":"The projections of different subfields of the medial and lateral prefrontal cortices to the amygdala were studied in the rat using the sensitive Phaseolus vulgaris leucoagglutinin anterograde tract tracing technique. Injections into the infralimbic cortex produced anterograde labeling in the lateral capsular subdivision of the central nucleus, superficial (corticomedial) amygdaloid nuclei, lateral and accessory basal nuclei, and the anterior amygdaloid area. Injections into the caudal portion of the infralimbic cortex produced additional labeling in the intermediate subdivision of the central nucleus. The prelimbic cortex had projections to the medial portion of the magnocellular basal nucleus and adjacent portions of the lateral nucleus and lateral capsular subdivision of the central nucleus. The medial precentral cortex had projections to the rostromedial part of the magnocellular basal nucleus and adjacent portions of the lateral capsular subdivision of the central nucleus. Injections into the lateral orbital and ventral agranular insular cortices produced labeled fibers in the rostral part of the superficial amygdala, lateral capsular subdivision of the central nucleus, and the lateral and accessory basal nuclei. The dorsal agranular insular area had projections to several different subdivisions of the central nucleus as well as to the rostrolateral magnocellular basal nucleus; the latter projections were complementary to those originating in the prelimbic area. The present study indicates that each portion of the prefrontal cortex has a distinctive projection to the amygdala. The ventral areas of the lateral and medial prefrontal cortices, which receive olfactory projections, are the only prefrontal cortical areas with projections to the olfactory-related superficial amygdaloid nuclei. The more dorsally situated prefrontal areas, the dorsal agranular insular area and prelimbic cortex, have complementary projections to the basal nucleus, suggesting that they modulate separate prefrontal cortico-striatal-pallid circuits. The specificity of prefrontal cortico-amygdaloid projections is indicative of their involvement in discrete functions.","author":[{"dropping-particle":"","family":"McDonald","given":"A J","non-dropping-particle":"","parse-names":false,"suffix":""},{"dropping-particle":"","family":"Mascagni","given":"F","non-dropping-particle":"","parse-names":false,"suffix":""},{"dropping-particle":"","family":"Guo","given":"L","non-dropping-particle":"","parse-names":false,"suffix":""}],"container-title":"Neuroscience","id":"ITEM-3","issue":"1","issued":{"date-parts":[["1996","3"]]},"page":"55-75","title":"Projections of the medial and lateral prefrontal cortices to the amygdala: a Phaseolus vulgaris leucoagglutinin study in the rat.","type":"article-journal","volume":"71"},"uris":["http://www.mendeley.com/documents/?uuid=a8a67dd9-f2ea-36f1-b10e-9e4ab66ac57a"]}],"mendeley":{"formattedCitation":"(McDonald, 1991; McDonald et al., 1996; Pitkänen et al., 2000)","plainTextFormattedCitation":"(McDonald, 1991; McDonald et al., 1996; Pitkänen et al., 2000)","previouslyFormattedCitation":"(McDonald, 1991; McDonald et al., 1996; Pitkänen et al., 2000)"},"properties":{"noteIndex":0},"schema":"https://github.com/citation-style-language/schema/raw/master/csl-citation.json"}</w:instrText>
      </w:r>
      <w:r w:rsidRPr="00DC17D7">
        <w:fldChar w:fldCharType="separate"/>
      </w:r>
      <w:r w:rsidRPr="00DC17D7">
        <w:rPr>
          <w:noProof/>
        </w:rPr>
        <w:t>(McDonald, 1991; McDonald et al., 1996; Pitkänen et al., 2000)</w:t>
      </w:r>
      <w:r w:rsidRPr="00DC17D7">
        <w:fldChar w:fldCharType="end"/>
      </w:r>
      <w:r w:rsidRPr="00DC17D7">
        <w:t xml:space="preserve">. </w:t>
      </w:r>
      <w:r w:rsidRPr="00DC17D7">
        <w:lastRenderedPageBreak/>
        <w:t xml:space="preserve">To contrast, the central amygdala sends inhibitory projections to the periaqueductal gray and the hypothalamus </w:t>
      </w:r>
      <w:r w:rsidRPr="00DC17D7">
        <w:fldChar w:fldCharType="begin" w:fldLock="1"/>
      </w:r>
      <w:r w:rsidRPr="00DC17D7">
        <w:instrText>ADDIN CSL_CITATION {"citationItems":[{"id":"ITEM-1","itemData":{"DOI":"10.1038/nrn3945","ISSN":"1471-003X","abstract":"Recent methodological progress has greatly facilitated the determination of the connectivity and functional characterization of complex neural circuits. In this Review, Tovote, Fadok and Lüthi examine studies that have adopted circuit-based approaches to gain insight into how the brain governs fear and anxiety.","author":[{"dropping-particle":"","family":"Tovote","given":"Philip","non-dropping-particle":"","parse-names":false,"suffix":""},{"dropping-particle":"","family":"Fadok","given":"Jonathan Paul","non-dropping-particle":"","parse-names":false,"suffix":""},{"dropping-particle":"","family":"Lüthi","given":"Andreas","non-dropping-particle":"","parse-names":false,"suffix":""}],"container-title":"Nature Reviews Neuroscience","id":"ITEM-1","issue":"6","issued":{"date-parts":[["2015","6","1"]]},"page":"317-331","publisher":"Nature Publishing Group","title":"Neuronal circuits for fear and anxiety","type":"article-journal","volume":"16"},"uris":["http://www.mendeley.com/documents/?uuid=8f3731e7-64f0-3cd3-9cc9-a524caef51ff"]}],"mendeley":{"formattedCitation":"(Tovote et al., 2015)","plainTextFormattedCitation":"(Tovote et al., 2015)","previouslyFormattedCitation":"(Tovote et al., 2015)"},"properties":{"noteIndex":0},"schema":"https://github.com/citation-style-language/schema/raw/master/csl-citation.json"}</w:instrText>
      </w:r>
      <w:r w:rsidRPr="00DC17D7">
        <w:fldChar w:fldCharType="separate"/>
      </w:r>
      <w:r w:rsidRPr="00DC17D7">
        <w:rPr>
          <w:noProof/>
        </w:rPr>
        <w:t>(Tovote et al., 2015)</w:t>
      </w:r>
      <w:r w:rsidRPr="00DC17D7">
        <w:fldChar w:fldCharType="end"/>
      </w:r>
      <w:r w:rsidRPr="00DC17D7">
        <w:t>.</w:t>
      </w:r>
    </w:p>
    <w:p w14:paraId="04D07791" w14:textId="33E0EBB7" w:rsidR="00DC17D7" w:rsidRPr="00DC17D7" w:rsidRDefault="00DC17D7" w:rsidP="00DC17D7">
      <w:r>
        <w:tab/>
      </w:r>
      <w:r w:rsidRPr="00DC17D7">
        <w:t xml:space="preserve">Numerous mechanisms may be responsible for fear expression and extinction (decrease in fear expression), which involve </w:t>
      </w:r>
      <w:proofErr w:type="spellStart"/>
      <w:r w:rsidRPr="00DC17D7">
        <w:t>amygdalar</w:t>
      </w:r>
      <w:proofErr w:type="spellEnd"/>
      <w:r w:rsidRPr="00DC17D7">
        <w:t xml:space="preserve"> circuitry as well as interactions with othe</w:t>
      </w:r>
      <w:r w:rsidR="00CD1992">
        <w:t xml:space="preserve">r structures such as the </w:t>
      </w:r>
      <w:proofErr w:type="spellStart"/>
      <w:r w:rsidR="00CD1992">
        <w:t>mPFC</w:t>
      </w:r>
      <w:proofErr w:type="spellEnd"/>
      <w:r w:rsidR="00CD1992">
        <w:t xml:space="preserve"> </w:t>
      </w:r>
      <w:r w:rsidRPr="00DC17D7">
        <w:t xml:space="preserve">and the ventral hippocampus. Locally, </w:t>
      </w:r>
      <w:proofErr w:type="spellStart"/>
      <w:r w:rsidRPr="00DC17D7">
        <w:t>amygdalar</w:t>
      </w:r>
      <w:proofErr w:type="spellEnd"/>
      <w:r w:rsidRPr="00DC17D7">
        <w:t xml:space="preserve"> </w:t>
      </w:r>
      <w:proofErr w:type="spellStart"/>
      <w:r w:rsidRPr="00DC17D7">
        <w:t>microcircuitry</w:t>
      </w:r>
      <w:proofErr w:type="spellEnd"/>
      <w:r w:rsidRPr="00DC17D7">
        <w:t xml:space="preserve"> is highly dependent on inhibitory and </w:t>
      </w:r>
      <w:proofErr w:type="spellStart"/>
      <w:r w:rsidRPr="00DC17D7">
        <w:t>disinhibitory</w:t>
      </w:r>
      <w:proofErr w:type="spellEnd"/>
      <w:r w:rsidRPr="00DC17D7">
        <w:t xml:space="preserve"> control of projection neurons via interneurons, which also modulate plasticity on their postsynaptic targets </w:t>
      </w:r>
      <w:r w:rsidRPr="00DC17D7">
        <w:fldChar w:fldCharType="begin" w:fldLock="1"/>
      </w:r>
      <w:r w:rsidRPr="00DC17D7">
        <w:instrText>ADDIN CSL_CITATION {"citationItems":[{"id":"ITEM-1","itemData":{"DOI":"10.1038/nrn3945","ISSN":"1471-003X","abstract":"Recent methodological progress has greatly facilitated the determination of the connectivity and functional characterization of complex neural circuits. In this Review, Tovote, Fadok and Lüthi examine studies that have adopted circuit-based approaches to gain insight into how the brain governs fear and anxiety.","author":[{"dropping-particle":"","family":"Tovote","given":"Philip","non-dropping-particle":"","parse-names":false,"suffix":""},{"dropping-particle":"","family":"Fadok","given":"Jonathan Paul","non-dropping-particle":"","parse-names":false,"suffix":""},{"dropping-particle":"","family":"Lüthi","given":"Andreas","non-dropping-particle":"","parse-names":false,"suffix":""}],"container-title":"Nature Reviews Neuroscience","id":"ITEM-1","issue":"6","issued":{"date-parts":[["2015","6","1"]]},"page":"317-331","publisher":"Nature Publishing Group","title":"Neuronal circuits for fear and anxiety","type":"article-journal","volume":"16"},"uris":["http://www.mendeley.com/documents/?uuid=8f3731e7-64f0-3cd3-9cc9-a524caef51ff"]},{"id":"ITEM-2","itemData":{"DOI":"10.1016/J.NEURON.2013.07.047","ISSN":"0896-6273","abstract":"A more complete understanding of how fear extinction alters neuronal activity and connectivity within fear circuits may aid in the development of strategies to treat human fear disorders. Using a c-fos-based transgenic mouse, we found that contextual fear extinction silenced basal amygdala (BA) excitatory neurons that had been previously activated during fear conditioning. We hypothesized that the silencing of BA fear neurons was caused by an action of extinction on BA inhibitory synapses. In support of this hypothesis, we found extinction-induced target-specific remodeling of BA perisomatic inhibitory synapses originating from parvalbumin and cholecystokinin-positive interneurons. Interestingly, the predicted changes in the balance of perisomatic inhibition matched the silent and active states of the target BA fear neurons. These observations suggest that target-specific changes in perisomatic inhibitory synapses represent a mechanism through which experience can sculpt the activation patterns within a neural circuit.","author":[{"dropping-particle":"","family":"Trouche","given":"Stéphanie","non-dropping-particle":"","parse-names":false,"suffix":""},{"dropping-particle":"","family":"Sasaki","given":"Jennifer M.","non-dropping-particle":"","parse-names":false,"suffix":""},{"dropping-particle":"","family":"Tu","given":"Tiffany","non-dropping-particle":"","parse-names":false,"suffix":""},{"dropping-particle":"","family":"Reijmers","given":"Leon G.","non-dropping-particle":"","parse-names":false,"suffix":""}],"container-title":"Neuron","id":"ITEM-2","issue":"4","issued":{"date-parts":[["2013","11","20"]]},"page":"1054-1065","publisher":"Cell Press","title":"Fear Extinction Causes Target-Specific Remodeling of Perisomatic Inhibitory Synapses","type":"article-journal","volume":"80"},"uris":["http://www.mendeley.com/documents/?uuid=673f4775-c291-3246-b7e3-e78797e82c17"]}],"mendeley":{"formattedCitation":"(Tovote et al., 2015; Trouche et al., 2013)","plainTextFormattedCitation":"(Tovote et al., 2015; Trouche et al., 2013)","previouslyFormattedCitation":"(Tovote et al., 2015; Trouche et al., 2013)"},"properties":{"noteIndex":0},"schema":"https://github.com/citation-style-language/schema/raw/master/csl-citation.json"}</w:instrText>
      </w:r>
      <w:r w:rsidRPr="00DC17D7">
        <w:fldChar w:fldCharType="separate"/>
      </w:r>
      <w:r w:rsidRPr="00DC17D7">
        <w:rPr>
          <w:noProof/>
        </w:rPr>
        <w:t>(Tovote et al., 2015; Trouche et al., 2013)</w:t>
      </w:r>
      <w:r w:rsidRPr="00DC17D7">
        <w:fldChar w:fldCharType="end"/>
      </w:r>
      <w:r w:rsidRPr="00DC17D7">
        <w:t xml:space="preserve">. Specific projection neurons in the amygdala drive fear expression, and </w:t>
      </w:r>
      <w:proofErr w:type="spellStart"/>
      <w:r w:rsidRPr="00DC17D7">
        <w:t>perisom</w:t>
      </w:r>
      <w:r w:rsidR="0086545E">
        <w:t>atic</w:t>
      </w:r>
      <w:proofErr w:type="spellEnd"/>
      <w:r w:rsidR="0086545E">
        <w:t xml:space="preserve"> inhibition by </w:t>
      </w:r>
      <w:proofErr w:type="spellStart"/>
      <w:r w:rsidR="0086545E">
        <w:t>parvalbumin</w:t>
      </w:r>
      <w:proofErr w:type="spellEnd"/>
      <w:r w:rsidR="0086545E">
        <w:t>-</w:t>
      </w:r>
      <w:r w:rsidRPr="00DC17D7">
        <w:t xml:space="preserve">expressing interneurons </w:t>
      </w:r>
      <w:r w:rsidR="005101F4">
        <w:t>is</w:t>
      </w:r>
      <w:r w:rsidRPr="00DC17D7">
        <w:t xml:space="preserve"> important for regulating which neurons are assigned this role </w:t>
      </w:r>
      <w:r w:rsidRPr="00DC17D7">
        <w:fldChar w:fldCharType="begin" w:fldLock="1"/>
      </w:r>
      <w:r w:rsidRPr="00DC17D7">
        <w:instrText>ADDIN CSL_CITATION {"citationItems":[{"id":"ITEM-1","itemData":{"DOI":"10.1126/science.aaf0594","ISBN":"9788578110796","ISSN":"10959203","PMID":"27463673","abstract":"Collections of cells called engrams are thought to represent memories. Although there has been progress in identifying and manipulating single engrams, little is known about how multiple engrams interact to influence memory. In lateral amygdala (LA), neurons with increased excitability during training outcompete their neighbors for allocation to an engram. We examined whether competition based on neuronal excitability also governs the interaction between engrams. Mice received two distinct fear conditioning events separated by different intervals. LA neuron excitability was optogenetically manipulated and revealed a transient competitive process that integrates memories for events occurring closely in time (coallocating overlapping populations of neurons to both engrams) and separates memories for events occurring at distal times (disallocating nonoverlapping populations to each engram).","author":[{"dropping-particle":"","family":"Rashid","given":"Asim J","non-dropping-particle":"","parse-names":false,"suffix":""},{"dropping-particle":"","family":"Yan","given":"Chen","non-dropping-particle":"","parse-names":false,"suffix":""},{"dropping-particle":"","family":"Mercaldo","given":"Valentina","non-dropping-particle":"","parse-names":false,"suffix":""},{"dropping-particle":"","family":"Hsiang","given":"Hwa-Lin Lin","non-dropping-particle":"","parse-names":false,"suffix":""},{"dropping-particle":"","family":"Park","given":"Sungmo","non-dropping-particle":"","parse-names":false,"suffix":""},{"dropping-particle":"","family":"Cole","given":"Christina J","non-dropping-particle":"","parse-names":false,"suffix":""},{"dropping-particle":"","family":"Cristofaro","given":"Antonietta","non-dropping-particle":"De","parse-names":false,"suffix":""},{"dropping-particle":"","family":"Yu","given":"Julia","non-dropping-particle":"","parse-names":false,"suffix":""},{"dropping-particle":"","family":"Ramakrishnan","given":"Charu","non-dropping-particle":"","parse-names":false,"suffix":""},{"dropping-particle":"","family":"Lee","given":"Soo Yeun","non-dropping-particle":"","parse-names":false,"suffix":""},{"dropping-particle":"","family":"Deisseroth","given":"Karl","non-dropping-particle":"","parse-names":false,"suffix":""},{"dropping-particle":"","family":"Frankland","given":"Paul W","non-dropping-particle":"","parse-names":false,"suffix":""},{"dropping-particle":"","family":"Josselyn","given":"Sheena A","non-dropping-particle":"","parse-names":false,"suffix":""}],"container-title":"Science","id":"ITEM-1","issue":"6297","issued":{"date-parts":[["2016","7","22"]]},"page":"383-387","publisher":"American Association for the Advancement of Science","title":"Competition between engrams influences fear memory formation and recall","type":"article-journal","volume":"353"},"uris":["http://www.mendeley.com/documents/?uuid=bcc1d334-9d52-3e49-ba1b-73158efa593f"]},{"id":"ITEM-2","itemData":{"DOI":"10.1126/science.aal2690","ISBN":"1095-9203 (Electronic) 0036-8075 (Linking)","ISSN":"10959203","PMID":"28126819","abstract":"Memories are not stored in isolation from other memories but are integrated into associative networks. However, the mechanisms underlying memory association remain elusive. Using two amygdala-dependent behavioral paradigms-conditioned taste aversion (CTA) and auditory-cued fear conditioning (AFC)-in mice, we found that presenting the conditioned stimulus used for the CTA task triggered the conditioned response of the AFC task after natural coreactivation of the memories. This was accompanied through an increase in the overlapping neuronal ensemble in the basolateral amygdala. Silencing of the overlapping ensemble suppressed CTA retrieval-induced freezing. However, retrieval of the original CTA or AFC memory was not affected. A small population of coshared neurons thus mediates the link between memories. They are not necessary for recalling individual memories.","author":[{"dropping-particle":"","family":"Yokose","given":"Jun","non-dropping-particle":"","parse-names":false,"suffix":""},{"dropping-particle":"","family":"Okubo-Suzuki","given":"Reiko","non-dropping-particle":"","parse-names":false,"suffix":""},{"dropping-particle":"","family":"Nomoto","given":"Masanori","non-dropping-particle":"","parse-names":false,"suffix":""},{"dropping-particle":"","family":"Ohkawa","given":"Noriaki","non-dropping-particle":"","parse-names":false,"suffix":""},{"dropping-particle":"","family":"Nishizono","given":"Hirofumi","non-dropping-particle":"","parse-names":false,"suffix":""},{"dropping-particle":"","family":"Suzuki","given":"Akinobu","non-dropping-particle":"","parse-names":false,"suffix":""},{"dropping-particle":"","family":"Matsuo","given":"Mina","non-dropping-particle":"","parse-names":false,"suffix":""},{"dropping-particle":"","family":"Tsujimura","given":"Shuhei","non-dropping-particle":"","parse-names":false,"suffix":""},{"dropping-particle":"","family":"Takahashi","given":"Yukari","non-dropping-particle":"","parse-names":false,"suffix":""},{"dropping-particle":"","family":"Nagase","given":"Masashi","non-dropping-particle":"","parse-names":false,"suffix":""},{"dropping-particle":"","family":"Watabe","given":"Ayako M","non-dropping-particle":"","parse-names":false,"suffix":""},{"dropping-particle":"","family":"Sasahara","given":"Masakiyo","non-dropping-particle":"","parse-names":false,"suffix":""},{"dropping-particle":"","family":"Kato","given":"Fusao","non-dropping-particle":"","parse-names":false,"suffix":""},{"dropping-particle":"","family":"Inokuchi","given":"Kaoru","non-dropping-particle":"","parse-names":false,"suffix":""}],"container-title":"Science","id":"ITEM-2","issue":"6323","issued":{"date-parts":[["2017","1","27"]]},"page":"398-403","publisher":"American Association for the Advancement of Science","title":"Overlapping memory trace indispensable for linking, but not recalling, individual memories","type":"article-journal","volume":"355"},"uris":["http://www.mendeley.com/documents/?uuid=c0bc2f04-2bd3-38a0-a019-9458a99a5b40"]},{"id":"ITEM-3","itemData":{"DOI":"10.1038/nn.4651","ISSN":"1097-6256","abstract":"Davis et al. report that fear memories can be critically regulated by parvalbumin-expressing interneurons in the basolateral amygdala. Silencing these interneurons following fear memory extinction caused a reemergence of fear expression that was accompanied by increased activation of fear-encoding neurons and fear-associated 3–6 Hz oscillations within a basolateral amygdala–prefrontal cortex circuit.","author":[{"dropping-particle":"","family":"Davis","given":"Patrick","non-dropping-particle":"","parse-names":false,"suffix":""},{"dropping-particle":"","family":"Zaki","given":"Yosif","non-dropping-particle":"","parse-names":false,"suffix":""},{"dropping-particle":"","family":"Maguire","given":"Jamie","non-dropping-particle":"","parse-names":false,"suffix":""},{"dropping-particle":"","family":"Reijmers","given":"Leon G","non-dropping-particle":"","parse-names":false,"suffix":""}],"container-title":"Nature Neuroscience","id":"ITEM-3","issue":"11","issued":{"date-parts":[["2017","10","2"]]},"page":"1624-1633","publisher":"Nature Publishing Group","title":"Cellular and oscillatory substrates of fear extinction learning","type":"article-journal","volume":"20"},"uris":["http://www.mendeley.com/documents/?uuid=927a2c23-2d7f-3c2e-ad17-f987ea382f3d"]},{"id":"ITEM-4","itemData":{"DOI":"10.1038/nature21682","ISSN":"0028-0836","PMID":"28329757","abstract":"The brain's ability to associate different stimuli is vital for long-term memory, but how neural ensembles encode associative memories is unknown. Here we studied how cell ensembles in the basal and lateral amygdala encode associations between conditioned and unconditioned stimuli (CS and US, respectively). Using a miniature fluorescence microscope, we tracked the Ca2+ dynamics of ensembles of amygdalar neurons during fear learning and extinction over 6 days in behaving mice. Fear conditioning induced both up- and down-regulation of individual cells' CS-evoked responses. This bi-directional plasticity mainly occurred after conditioning, and reshaped the neural ensemble representation of the CS to become more similar to the US representation. During extinction training with repetitive CS presentations, the CS representation became more distinctive without reverting to its original form. Throughout the experiments, the strength of the ensemble-encoded CS-US association predicted the level of behavioural conditioning in each mouse. These findings support a supervised learning model in which activation of the US representation guides the transformation of the CS representation.","author":[{"dropping-particle":"","family":"Grewe","given":"Benjamin F.","non-dropping-particle":"","parse-names":false,"suffix":""},{"dropping-particle":"","family":"Gründemann","given":"Jan","non-dropping-particle":"","parse-names":false,"suffix":""},{"dropping-particle":"","family":"Kitch","given":"Lacey J.","non-dropping-particle":"","parse-names":false,"suffix":""},{"dropping-particle":"","family":"Lecoq","given":"Jerome A.","non-dropping-particle":"","parse-names":false,"suffix":""},{"dropping-particle":"","family":"Parker","given":"Jones G.","non-dropping-particle":"","parse-names":false,"suffix":""},{"dropping-particle":"","family":"Marshall","given":"Jesse D.","non-dropping-particle":"","parse-names":false,"suffix":""},{"dropping-particle":"","family":"Larkin","given":"Margaret C.","non-dropping-particle":"","parse-names":false,"suffix":""},{"dropping-particle":"","family":"Jercog","given":"Pablo E.","non-dropping-particle":"","parse-names":false,"suffix":""},{"dropping-particle":"","family":"Grenier","given":"Francois","non-dropping-particle":"","parse-names":false,"suffix":""},{"dropping-particle":"","family":"Li","given":"Jin Zhong","non-dropping-particle":"","parse-names":false,"suffix":""},{"dropping-particle":"","family":"Lüthi","given":"Andreas","non-dropping-particle":"","parse-names":false,"suffix":""},{"dropping-particle":"","family":"Schnitzer","given":"Mark J.","non-dropping-particle":"","parse-names":false,"suffix":""}],"container-title":"Nature","id":"ITEM-4","issue":"7647","issued":{"date-parts":[["2017","3","22"]]},"page":"670-675","title":"Neural ensemble dynamics underlying a long-term associative memory","type":"article-journal","volume":"543"},"uris":["http://www.mendeley.com/documents/?uuid=8595f4f1-61bf-3cdf-94f0-88c4830add2c"]}],"mendeley":{"formattedCitation":"(Davis et al., 2017; Grewe et al., 2017; Rashid et al., 2016; Yokose et al., 2017)","plainTextFormattedCitation":"(Davis et al., 2017; Grewe et al., 2017; Rashid et al., 2016; Yokose et al., 2017)","previouslyFormattedCitation":"(Davis et al., 2017; Grewe et al., 2017; Rashid et al., 2016; Yokose et al., 2017)"},"properties":{"noteIndex":0},"schema":"https://github.com/citation-style-language/schema/raw/master/csl-citation.json"}</w:instrText>
      </w:r>
      <w:r w:rsidRPr="00DC17D7">
        <w:fldChar w:fldCharType="separate"/>
      </w:r>
      <w:r w:rsidRPr="00DC17D7">
        <w:rPr>
          <w:noProof/>
        </w:rPr>
        <w:t>(Davis et al., 2017; Grewe et al., 2017; Rashid et al., 2016; Yokose et al., 2017)</w:t>
      </w:r>
      <w:r w:rsidRPr="00DC17D7">
        <w:fldChar w:fldCharType="end"/>
      </w:r>
      <w:r w:rsidRPr="00DC17D7">
        <w:t xml:space="preserve">. Though strides have been made on understanding how single neurons in the amygdala support fear expression and anxiety, this region does not drive behavior in isolation. </w:t>
      </w:r>
    </w:p>
    <w:p w14:paraId="4C87ABD9" w14:textId="17F28A5F" w:rsidR="00DC17D7" w:rsidRPr="00DC17D7" w:rsidRDefault="000C62E0" w:rsidP="00DC17D7">
      <w:r>
        <w:tab/>
      </w:r>
      <w:r w:rsidR="00DC17D7" w:rsidRPr="00DC17D7">
        <w:t xml:space="preserve">In addition to local circuitry, oscillatory dynamics between the amygdala and </w:t>
      </w:r>
      <w:proofErr w:type="spellStart"/>
      <w:r w:rsidR="00DC17D7" w:rsidRPr="00DC17D7">
        <w:t>mPFC</w:t>
      </w:r>
      <w:proofErr w:type="spellEnd"/>
      <w:r w:rsidR="00DC17D7" w:rsidRPr="00DC17D7">
        <w:t>/ventral CA1 also influence fear-associated behavior. The amygdala exhibits a theta rhythm similar to that of the hippocampus, and hippocampal-</w:t>
      </w:r>
      <w:proofErr w:type="spellStart"/>
      <w:r w:rsidR="00DC17D7" w:rsidRPr="00DC17D7">
        <w:t>amygdalar</w:t>
      </w:r>
      <w:proofErr w:type="spellEnd"/>
      <w:r w:rsidR="00DC17D7" w:rsidRPr="00DC17D7">
        <w:t xml:space="preserve"> theta synchrony has been shown to be important for communication between these two regions and consequent freezing behavior </w:t>
      </w:r>
      <w:r w:rsidR="00DC17D7" w:rsidRPr="00DC17D7">
        <w:fldChar w:fldCharType="begin" w:fldLock="1"/>
      </w:r>
      <w:r w:rsidR="004F56DF">
        <w:instrText>ADDIN CSL_CITATION {"citationItems":[{"id":"ITEM-1","itemData":{"DOI":"10.1126/science.1085818","ISSN":"0036-8075","PMID":"12907806","abstract":"The amygdalohippocampal circuit plays a pivotal role in Pavlovian fear memory. We simultaneously recorded electrical activity in the lateral amygdala (LA) and the CA1 area of the hippocampus in freely behaving fear-conditioned mice. Patterns of activity were related to fear behavior evoked by conditioned and indifferent sensory stimuli and contexts. Rhythmically synchronized activity at theta frequencies increased between the LA and the CA1 after fear conditioning and became significant during confrontation with conditioned fear stimuli and expression of freezing behavior. Synchronization of theta activities in the amygdalohippocampal network represents a neuronal correlate of conditioned fear, apt to improve neuronal communication during memory retrieval.","author":[{"dropping-particle":"","family":"Seidenbecher","given":"T.","non-dropping-particle":"","parse-names":false,"suffix":""},{"dropping-particle":"","family":"Laxmi","given":"T Rao","non-dropping-particle":"","parse-names":false,"suffix":""},{"dropping-particle":"","family":"Stork","given":"Oliver","non-dropping-particle":"","parse-names":false,"suffix":""},{"dropping-particle":"","family":"Pape","given":"Hans-Christian","non-dropping-particle":"","parse-names":false,"suffix":""}],"container-title":"Science","id":"ITEM-1","issue":"5634","issued":{"date-parts":[["2003","8","8"]]},"page":"846-850","title":"Amygdalar and Hippocampal Theta Rhythm Synchronization During Fear Memory Retrieval","type":"article-journal","volume":"301"},"uris":["http://www.mendeley.com/documents/?uuid=a419142a-5e83-39b3-8a96-cd91735165a5"]},{"id":"ITEM-2","itemData":{"DOI":"10.1038/nature07166","ISSN":"0028-0836","abstract":"Changes in the balance of activity of two distinct neuronal populations in the basolateral amygdala trigger transitions between states of high and low fear in mice. The two populations of neurons tend to participate in different anatomical circuits, suggesting that even within a single brain area, selective activation of specific neuronal circuits can trigger large changes in behavioral state.","author":[{"dropping-particle":"","family":"Herry","given":"Cyril","non-dropping-particle":"","parse-names":false,"suffix":""},{"dropping-particle":"","family":"Ciocchi","given":"Stephane","non-dropping-particle":"","parse-names":false,"suffix":""},{"dropping-particle":"","family":"Senn","given":"Verena","non-dropping-particle":"","parse-names":false,"suffix":""},{"dropping-particle":"","family":"Demmou","given":"Lynda","non-dropping-particle":"","parse-names":false,"suffix":""},{"dropping-particle":"","family":"Müller","given":"Christian","non-dropping-particle":"","parse-names":false,"suffix":""},{"dropping-particle":"","family":"Lüthi","given":"Andreas","non-dropping-particle":"","parse-names":false,"suffix":""}],"container-title":"Nature","id":"ITEM-2","issue":"7204","issued":{"date-parts":[["2008","7","9"]]},"page":"600-606","publisher":"Nature Publishing Group","title":"Switching on and off fear by distinct neuronal circuits","type":"article-journal","volume":"454"},"uris":["http://www.mendeley.com/documents/?uuid=fec995a5-69ec-397d-9ffc-196c26d9e81c"]},{"id":"ITEM-3","itemData":{"author":[{"dropping-particle":"","family":"Paré","given":"Denis","non-dropping-particle":"","parse-names":false,"suffix":""},{"dropping-particle":"","family":"Pelletier","given":"Joe Guillaume","non-dropping-particle":"","parse-names":false,"suffix":""},{"dropping-particle":"","family":"Collins","given":"Dawn R","non-dropping-particle":"","parse-names":false,"suffix":""}],"container-title":"Trends in Cognitive Sciences","id":"ITEM-3","issue":"7","issued":{"date-parts":[["2002"]]},"title":"Amygdala oscillations and the consolidation of emotional memories","type":"article-journal","volume":"6"},"uris":["http://www.mendeley.com/documents/?uuid=dae3a1f5-d74e-37f1-a878-6cb4f20ebaf6"]}],"mendeley":{"formattedCitation":"(Herry et al., 2008; Paré et al., 2002; Seidenbecher et al., 2003)","plainTextFormattedCitation":"(Herry et al., 2008; Paré et al., 2002; Seidenbecher et al., 2003)","previouslyFormattedCitation":"(Herry et al., 2008; Paré et al., 2002; Seidenbecher et al., 2003)"},"properties":{"noteIndex":0},"schema":"https://github.com/citation-style-language/schema/raw/master/csl-citation.json"}</w:instrText>
      </w:r>
      <w:r w:rsidR="00DC17D7" w:rsidRPr="00DC17D7">
        <w:fldChar w:fldCharType="separate"/>
      </w:r>
      <w:r w:rsidR="00CD1992" w:rsidRPr="00CD1992">
        <w:rPr>
          <w:noProof/>
        </w:rPr>
        <w:t>(Herry et al., 2008; Paré et al., 2002; Seidenbecher et al., 2003)</w:t>
      </w:r>
      <w:r w:rsidR="00DC17D7" w:rsidRPr="00DC17D7">
        <w:fldChar w:fldCharType="end"/>
      </w:r>
      <w:r w:rsidR="00DC17D7" w:rsidRPr="00DC17D7">
        <w:t xml:space="preserve">. Theta entrainment between </w:t>
      </w:r>
      <w:proofErr w:type="spellStart"/>
      <w:r w:rsidR="00DC17D7" w:rsidRPr="00DC17D7">
        <w:t>mPFC</w:t>
      </w:r>
      <w:proofErr w:type="spellEnd"/>
      <w:r w:rsidR="00DC17D7" w:rsidRPr="00DC17D7">
        <w:t xml:space="preserve"> and amygdala is also predictive of discrimination between averse and safe environments </w:t>
      </w:r>
      <w:r w:rsidR="00DC17D7" w:rsidRPr="00DC17D7">
        <w:fldChar w:fldCharType="begin" w:fldLock="1"/>
      </w:r>
      <w:r w:rsidR="00DC17D7" w:rsidRPr="00DC17D7">
        <w:instrText>ADDIN CSL_CITATION {"citationItems":[{"id":"ITEM-1","itemData":{"DOI":"10.1038/nn.3582","ISSN":"1097-6256","abstract":"This study examines neuronal activity coupling between the medial prefrontal cortex (mPFC), basolateral amygdala (BLA) and hippocampus during the recall phase of a differential fear conditioning task and during exposure to a novel open field. The authors show that theta frequency power and synchrony between the mPFC and BLA increase with successful discrimination of aversive versus safe cues, and that the mPFC activity leads that in the BLA during safety.","author":[{"dropping-particle":"","family":"Likhtik","given":"Ekaterina","non-dropping-particle":"","parse-names":false,"suffix":""},{"dropping-particle":"","family":"Stujenske","given":"Joseph M","non-dropping-particle":"","parse-names":false,"suffix":""},{"dropping-particle":"","family":"A Topiwala","given":"Mihir","non-dropping-particle":"","parse-names":false,"suffix":""},{"dropping-particle":"","family":"Harris","given":"Alexander Z","non-dropping-particle":"","parse-names":false,"suffix":""},{"dropping-particle":"","family":"Gordon","given":"Joshua A","non-dropping-particle":"","parse-names":false,"suffix":""}],"container-title":"Nature Neuroscience","id":"ITEM-1","issue":"1","issued":{"date-parts":[["2014","1","17"]]},"page":"106-113","publisher":"Nature Publishing Group","title":"Prefrontal entrainment of amygdala activity signals safety in learned fear and innate anxiety","type":"article-journal","volume":"17"},"uris":["http://www.mendeley.com/documents/?uuid=03a5522c-c98f-44a8-971e-e0ecd3b0a5fa"]}],"mendeley":{"formattedCitation":"(Likhtik et al., 2014)","plainTextFormattedCitation":"(Likhtik et al., 2014)","previouslyFormattedCitation":"(Likhtik et al., 2014)"},"properties":{"noteIndex":0},"schema":"https://github.com/citation-style-language/schema/raw/master/csl-citation.json"}</w:instrText>
      </w:r>
      <w:r w:rsidR="00DC17D7" w:rsidRPr="00DC17D7">
        <w:fldChar w:fldCharType="separate"/>
      </w:r>
      <w:r w:rsidR="00DC17D7" w:rsidRPr="00DC17D7">
        <w:rPr>
          <w:noProof/>
        </w:rPr>
        <w:t>(Likhtik et al., 2014)</w:t>
      </w:r>
      <w:r w:rsidR="00DC17D7" w:rsidRPr="00DC17D7">
        <w:fldChar w:fldCharType="end"/>
      </w:r>
      <w:r w:rsidR="00DC17D7" w:rsidRPr="00DC17D7">
        <w:t xml:space="preserve">, though there is an important distinction between two </w:t>
      </w:r>
      <w:proofErr w:type="spellStart"/>
      <w:r w:rsidR="00DC17D7" w:rsidRPr="00DC17D7">
        <w:t>subregions</w:t>
      </w:r>
      <w:proofErr w:type="spellEnd"/>
      <w:r w:rsidR="00DC17D7" w:rsidRPr="00DC17D7">
        <w:t xml:space="preserve"> of the </w:t>
      </w:r>
      <w:proofErr w:type="spellStart"/>
      <w:r w:rsidR="00DC17D7" w:rsidRPr="00DC17D7">
        <w:t>mPFC</w:t>
      </w:r>
      <w:proofErr w:type="spellEnd"/>
      <w:r w:rsidR="00DC17D7" w:rsidRPr="00DC17D7">
        <w:t xml:space="preserve">, </w:t>
      </w:r>
      <w:proofErr w:type="spellStart"/>
      <w:r w:rsidR="00DC17D7" w:rsidRPr="00DC17D7">
        <w:t>infralimbic</w:t>
      </w:r>
      <w:proofErr w:type="spellEnd"/>
      <w:r w:rsidR="00DC17D7" w:rsidRPr="00DC17D7">
        <w:t xml:space="preserve"> (IL) and </w:t>
      </w:r>
      <w:proofErr w:type="spellStart"/>
      <w:r w:rsidR="00DC17D7" w:rsidRPr="00DC17D7">
        <w:t>prelimbic</w:t>
      </w:r>
      <w:proofErr w:type="spellEnd"/>
      <w:r w:rsidR="00DC17D7" w:rsidRPr="00DC17D7">
        <w:t xml:space="preserve"> co</w:t>
      </w:r>
      <w:r w:rsidR="005101F4">
        <w:t>rtex (PL;</w:t>
      </w:r>
      <w:r w:rsidR="00DC17D7" w:rsidRPr="00DC17D7">
        <w:t xml:space="preserve"> </w:t>
      </w:r>
      <w:r w:rsidR="00DC17D7" w:rsidRPr="00DC17D7">
        <w:fldChar w:fldCharType="begin" w:fldLock="1"/>
      </w:r>
      <w:r w:rsidR="00620EC8">
        <w:instrText>ADDIN CSL_CITATION {"citationItems":[{"id":"ITEM-1","itemData":{"DOI":"10.1038/nn.4651","ISSN":"1097-6256","abstract":"Davis et al. report that fear memories can be critically regulated by parvalbumin-expressing interneurons in the basolateral amygdala. Silencing these interneurons following fear memory extinction caused a reemergence of fear expression that was accompanied by increased activation of fear-encoding neurons and fear-associated 3–6 Hz oscillations within a basolateral amygdala–prefrontal cortex circuit.","author":[{"dropping-particle":"","family":"Davis","given":"Patrick","non-dropping-particle":"","parse-names":false,"suffix":""},{"dropping-particle":"","family":"Zaki","given":"Yosif","non-dropping-particle":"","parse-names":false,"suffix":""},{"dropping-particle":"","family":"Maguire","given":"Jamie","non-dropping-particle":"","parse-names":false,"suffix":""},{"dropping-particle":"","family":"Reijmers","given":"Leon G","non-dropping-particle":"","parse-names":false,"suffix":""}],"container-title":"Nature Neuroscience","id":"ITEM-1","issue":"11","issued":{"date-parts":[["2017","10","2"]]},"page":"1624-1633","publisher":"Nature Publishing Group","title":"Cellular and oscillatory substrates of fear extinction learning","type":"article-journal","volume":"20"},"uris":["http://www.mendeley.com/documents/?uuid=927a2c23-2d7f-3c2e-ad17-f987ea382f3d"]},{"id":"ITEM-2","itemData":{"DOI":"10.1016/J.NEURON.2013.11.006","ISSN":"0896-6273","abstract":"Memories are acquired and encoded within large-scale neuronal networks spanning different brain areas. The anatomical and functional specificity of such long-range interactions and their role in learning is poorly understood. The amygdala and the medial prefrontal cortex (mPFC) are interconnected brain structures involved in the extinction of conditioned fear. Here, we show that a defined subpopulation of basal amygdala (BA) projection neurons targeting the prelimbic (PL) subdivision of mPFC is active during states of high fear, whereas BA neurons targeting the infralimbic (IL) subdivision are recruited, and exhibit cell-type-specific plasticity, during fear extinction. Pathway-specific optogenetic manipulations demonstrate that the activity balance between pathways is causally involved in fear extinction. Together, our findings demonstrate that, although intermingled locally, long-range connectivity defines distinct subpopulations of amygdala projection neurons and indicate that the formation of long-term extinction memories depends on the balance of activity between two defined amygdala-prefrontal pathways.","author":[{"dropping-particle":"","family":"Senn","given":"Verena","non-dropping-particle":"","parse-names":false,"suffix":""},{"dropping-particle":"","family":"Wolff","given":"Steffen B.E.","non-dropping-particle":"","parse-names":false,"suffix":""},{"dropping-particle":"","family":"Herry","given":"Cyril","non-dropping-particle":"","parse-names":false,"suffix":""},{"dropping-particle":"","family":"Grenier","given":"François","non-dropping-particle":"","parse-names":false,"suffix":""},{"dropping-particle":"","family":"Ehrlich","given":"Ingrid","non-dropping-particle":"","parse-names":false,"suffix":""},{"dropping-particle":"","family":"Gründemann","given":"Jan","non-dropping-particle":"","parse-names":false,"suffix":""},{"dropping-particle":"","family":"Fadok","given":"Jonathan P.","non-dropping-particle":"","parse-names":false,"suffix":""},{"dropping-particle":"","family":"Müller","given":"Christian","non-dropping-particle":"","parse-names":false,"suffix":""},{"dropping-particle":"","family":"Letzkus","given":"Johannes J.","non-dropping-particle":"","parse-names":false,"suffix":""},{"dropping-particle":"","family":"Lüthi","given":"Andreas","non-dropping-particle":"","parse-names":false,"suffix":""}],"container-title":"Neuron","id":"ITEM-2","issue":"2","issued":{"date-parts":[["2014","1","22"]]},"page":"428-437","publisher":"Cell Press","title":"Long-Range Connectivity Defines Behavioral Specificity of Amygdala Neurons","type":"article-journal","volume":"81"},"uris":["http://www.mendeley.com/documents/?uuid=dbdb63e3-41cb-3513-96d2-594336df6c17"]}],"mendeley":{"formattedCitation":"(Davis et al., 2017; Senn et al., 2014)","manualFormatting":"Davis et al., 2017; Senn et al., 2014)","plainTextFormattedCitation":"(Davis et al., 2017; Senn et al., 2014)","previouslyFormattedCitation":"(Davis et al., 2017; Senn et al., 2014)"},"properties":{"noteIndex":0},"schema":"https://github.com/citation-style-language/schema/raw/master/csl-citation.json"}</w:instrText>
      </w:r>
      <w:r w:rsidR="00DC17D7" w:rsidRPr="00DC17D7">
        <w:fldChar w:fldCharType="separate"/>
      </w:r>
      <w:r w:rsidR="00DC17D7" w:rsidRPr="00DC17D7">
        <w:rPr>
          <w:noProof/>
        </w:rPr>
        <w:t>Davis et al., 2017; Senn et al., 2014)</w:t>
      </w:r>
      <w:r w:rsidR="00DC17D7" w:rsidRPr="00DC17D7">
        <w:fldChar w:fldCharType="end"/>
      </w:r>
      <w:r w:rsidR="00DC17D7" w:rsidRPr="00DC17D7">
        <w:t xml:space="preserve">; PL is associated with high </w:t>
      </w:r>
      <w:r w:rsidR="00DC17D7" w:rsidRPr="00DC17D7">
        <w:lastRenderedPageBreak/>
        <w:t xml:space="preserve">fear, whereas IL is recruited after extinction. The specifics behind these oscillatory interactions are still under active investigation. </w:t>
      </w:r>
    </w:p>
    <w:p w14:paraId="3CD33E25" w14:textId="77777777" w:rsidR="00DC17D7" w:rsidRDefault="00DC17D7" w:rsidP="00A45CBA"/>
    <w:p w14:paraId="0289925E" w14:textId="5DCEDC5F" w:rsidR="00B419C8" w:rsidRDefault="00B419C8" w:rsidP="00B419C8">
      <w:pPr>
        <w:pStyle w:val="Heading2"/>
      </w:pPr>
      <w:bookmarkStart w:id="21" w:name="_Toc415341939"/>
      <w:r>
        <w:t>Hippocampal function</w:t>
      </w:r>
      <w:bookmarkEnd w:id="21"/>
    </w:p>
    <w:p w14:paraId="27329ECC" w14:textId="69EA6ED7" w:rsidR="00B419C8" w:rsidRPr="00B419C8" w:rsidRDefault="00B419C8" w:rsidP="00B419C8">
      <w:r>
        <w:tab/>
      </w:r>
      <w:r w:rsidRPr="00B419C8">
        <w:t xml:space="preserve">With the discovery of place cells in the 1970’s, early neuroscientists studying the hippocampus focused on its role as a “cognitive map” of the environment </w:t>
      </w:r>
      <w:r w:rsidRPr="00B419C8">
        <w:fldChar w:fldCharType="begin" w:fldLock="1"/>
      </w:r>
      <w:r w:rsidRPr="00B419C8">
        <w:instrText>ADDIN CSL_CITATION {"citationItems":[{"id":"ITEM-1","itemData":{"ISBN":"0198572069","abstract":"Includes indexes.","author":[{"dropping-particle":"","family":"O'Keefe","given":"John.","non-dropping-particle":"","parse-names":false,"suffix":""},{"dropping-particle":"","family":"Nadel","given":"Lynn","non-dropping-particle":"","parse-names":false,"suffix":""}],"id":"ITEM-1","issued":{"date-parts":[["1978"]]},"number-of-pages":"570","publisher":"Clarendon Press","title":"The hippocampus as a cognitive map","type":"book"},"uris":["http://www.mendeley.com/documents/?uuid=c88d9cd1-8b4a-3d5a-bf24-83b289594b71"]},{"id":"ITEM-2","itemData":{"DOI":"10.1016/0006-8993(71)90358-1","ISBN":"0006-8993 (Print)\\r0006-8993 (Linking)","ISSN":"00068993","PMID":"5124915","abstract":"Responses of cells in the dorsal hippocampus of rats to restraining tactile stimuli as a function of spatial orientation suggest that the hippocampus provides the rest of the brain with a spatial reference map. The activity of cells in such a map would specify the direction in which the s was pointing relative to environmental landmarks and the occurrence of particular tactile, visual, etc., stimuli while facing in that orientation. It is hypothesized that activation of those cells specifying a particular orientation together with a signal indicating movement or intention to move in space would tend to activate cells specifying adjacent or subsequent spatial orientations. In this way, the map would \"anticipate\" the sensory stimuli consequent to a particular movement.","author":[{"dropping-particle":"","family":"O'Keefe","given":"John M.","non-dropping-particle":"","parse-names":false,"suffix":""},{"dropping-particle":"","family":"Dostrovsky","given":"Jonathon O.","non-dropping-particle":"","parse-names":false,"suffix":""}],"container-title":"Brain research","id":"ITEM-2","issue":"1","issued":{"date-parts":[["1971"]]},"page":"171-175","title":"The hippocampus as a spatial map. Preliminary evidence from unit activity in the freely-moving rat.","type":"article-journal","volume":"34"},"uris":["http://www.mendeley.com/documents/?uuid=f7321cd8-5788-4c04-b628-62c7f1f45e92"]}],"mendeley":{"formattedCitation":"(O’Keefe and Dostrovsky, 1971; O’Keefe and Nadel, 1978)","plainTextFormattedCitation":"(O’Keefe and Dostrovsky, 1971; O’Keefe and Nadel, 1978)","previouslyFormattedCitation":"(O’Keefe and Dostrovsky, 1971; O’Keefe and Nadel, 1978)"},"properties":{"noteIndex":0},"schema":"https://github.com/citation-style-language/schema/raw/master/csl-citation.json"}</w:instrText>
      </w:r>
      <w:r w:rsidRPr="00B419C8">
        <w:fldChar w:fldCharType="separate"/>
      </w:r>
      <w:r w:rsidRPr="00B419C8">
        <w:rPr>
          <w:noProof/>
        </w:rPr>
        <w:t>(O’Keefe and Dostrovsky, 1971; O’Keefe and Nadel, 1978)</w:t>
      </w:r>
      <w:r w:rsidRPr="00B419C8">
        <w:fldChar w:fldCharType="end"/>
      </w:r>
      <w:r w:rsidRPr="00B419C8">
        <w:t xml:space="preserve">. However, many have recognized its role in relational memory, not necessarily in the spatial domain </w:t>
      </w:r>
      <w:r w:rsidRPr="00B419C8">
        <w:fldChar w:fldCharType="begin" w:fldLock="1"/>
      </w:r>
      <w:r w:rsidR="00CA4939">
        <w:instrText>ADDIN CSL_CITATION {"citationItems":[{"id":"ITEM-1","itemData":{"DOI":"10.1016/j.brainres.2014.10.069","ISSN":"00068993","PMID":"25449892","abstract":"It has been hypothesized that one of the functions of the hippocampus is to enable the learning of relationships between different stimuli experienced in the environment. These relationships might be spatial (\"the bathroom is about 5m down the hall from the bedroom\") or temporal (\"the coffee is ready about 3 min after the button was pressed\"). Critically, these spatial and temporal relationships may exist on a variety of scales from a few hundred milliseconds up to minutes. In order to learn consistent relationships between stimuli separated by a variety of spatial and temporal scales using synaptic plasticity that has a fixed temporal window extending at most a few hundred milliseconds, information about the spatial and temporal relationships of distant stimuli must be available to the hippocampus in the present. Hippocampal place cells and time cells seem well suited to represent the spatial and temporal locations of distant stimuli in order to support learning of these relationships. We review a recent computational hypothesis that can be used to construct both spatial and temporal relationships. We suggest that there is a deep computational connection between spatial and temporal coding in the hippocampus and that both serve the overarching function of learning relationships between stimuli-constructing a \"memory space.\" This article is part of a Special Issue entitled SI: Brain and Memory.","author":[{"dropping-particle":"","family":"Howard","given":"Marc W.","non-dropping-particle":"","parse-names":false,"suffix":""},{"dropping-particle":"","family":"Eichenbaum","given":"Howard","non-dropping-particle":"","parse-names":false,"suffix":""}],"container-title":"Brain Research","id":"ITEM-1","issued":{"date-parts":[["2015","9","24"]]},"page":"345-354","title":"Time and space in the hippocampus","type":"article-journal","volume":"1621"},"uris":["http://www.mendeley.com/documents/?uuid=e5e47c41-fc54-3634-add1-dfd649e591e6"]},{"id":"ITEM-2","itemData":{"DOI":"10.1016/j.neuron.2017.06.036","abstract":"The hippocampus is famous for mapping locations in spatially organized environments, and several recent studies have shown that hippocampal networks also map moments in temporally organized experiences. Here I consider how space and time are integrated in the representation of memories. The brain pathways for spatial and temporal cognition involve overlapping and interacting systems that converge on the hippo-campal region. There is evidence that spatial and temporal aspects of memory are processed somewhat differently in the circuitry of hippocampal subregions but become fully integrated within CA1 neuronal net-works as independent, multiplexed representations of space and time. Hippocampal networks also map memories across a broad range of abstract relations among events, suggesting that the findings on spatial and temporal organization reflect a generalized mechanism for organizing memories. The hippocampus has long been regarded as critical to memory (Clark and Squire, 2013) as well as to supporting the brain's representation of space (Moser et al., 2008). A potential link between these characterizations is that the hippocampus orga-nizes memories in space, which is a prominent feature of mem-ory that depends on the hippocampus (Eichenbaum et al., 1999). In addition, memory for specific experiences (episodic memory) is characterized by an organization of events in time (Tulving and Donaldson, 1972), and several recent findings have revealed temporally organized hippocampal neuronal activity patterns that support memory (Dragoi and Buzsá ki, 2006; Pastalkova et al., 2008; MacDonald et al., 2011; Wikenheiser and Redish, 2015; Cai et al., 2016; reviewed in Eichenbaum, 2014). Combining these lines of evidence, one possible accounting of hippocampal function is the organization of memories in space and time (Eichenbaum, 2017). A key question in pursuing this hypothesis is how neuronal networks within the hippocampus accomplish the combination of spatial and tempo-ral organization. In our everyday lives, we typically conceive of space and time as separate dimensions of experience, but we often combine them in our expression of episodic memories. If I asked about your morning, you likely could recap the full episode as it unfolded in time and across places where successive events occurred. This perspective reflects a common view that episodic memory involves embedding our record of events within a unified representation of spatiotemporal context (e.g., Cop…","author":[{"dropping-particle":"","family":"Eichenbaum","given":"Howard","non-dropping-particle":"","parse-names":false,"suffix":""}],"container-title":"Neuron","id":"ITEM-2","issued":{"date-parts":[["2017"]]},"page":"1007-1018","title":"On the Integration of Space, Time, and Memory","type":"article-journal","volume":"95"},"uris":["http://www.mendeley.com/documents/?uuid=3a564773-2f36-49f5-b28a-7879a52424a0"]},{"id":"ITEM-3","itemData":{"DOI":"10.1016/j.tics.2016.05.001","abstract":"This Opinion article considers the implications for functional anatomy of how we represent temporal structure in our exchanges with the world. It offers a theo-retical treatment that tries to make sense of the architectural principles seen in mammalian brains. Specifically, it considers a factorisation between represen-tations of temporal succession and representations of content or, heuristically, a segregation into when and what. This segregation may explain the central role of the hippocampus in neuronal hierarchies while providing a tentative explanation for recent observations of how ordinal sequences are encoded. The implications for neuroanatomy and physiology may have something important to say about how self-organised cell assembly sequences enable the brain to exhibit pur-poseful behaviour that transcends the here and now. The Principles of Functional Anatomy There are certain architectural principles of neuroanatomy that seem amenable to explanation from a purely theoretical perspective. These range from the existence of axonal processes that form neuronal connections to macroscopic organisational principles such as functional segregation [1]. A key example is the segregation of dorsal and ventral streams into what and where streams [2]. How might these architectural features be explained from a theoretical perspective? In what follows, we appeal to active inference and the Bayesian brain hypothesis [3,4] to suggest that functional segregation emerges from statistical structure in the environment. We then consider the implications of this argument for a fundamental aspect of this structure; namely, the trajectories or ordered sequences of states that we encounter [5]. Our conclusion is that there should be a functional segregation between what and when–a conclusion that seems to explain numerous anatomical and physiological observations, particularly in the hippocampal system.","author":[{"dropping-particle":"","family":"Friston","given":"Karl","non-dropping-particle":"","parse-names":false,"suffix":""},{"dropping-particle":"","family":"Buzsáki","given":"György","non-dropping-particle":"","parse-names":false,"suffix":""}],"container-title":"Trends in Cognitive Sciences","id":"ITEM-3","issued":{"date-parts":[["2016"]]},"page":"500-511","title":"The Functional Anatomy of Time: What and When in the Brain Good Enough Brains and Good Enough Models","type":"article-journal","volume":"20"},"uris":["http://www.mendeley.com/documents/?uuid=40f2fd0f-6f05-3b70-9bc8-6b3c8872f2d9"]},{"id":"ITEM-4","itemData":{"DOI":"10.1016/j.tics.2018.07.006","author":[{"dropping-particle":"","family":"Buzsáki","given":"György","non-dropping-particle":"","parse-names":false,"suffix":""},{"dropping-particle":"","family":"Tingley","given":"David","non-dropping-particle":"","parse-names":false,"suffix":""}],"id":"ITEM-4","issued":{"date-parts":[["2018"]]},"title":"Special Issue: Time in the Brain Space and Time: The Hippocampus as a Sequence Generator","type":"article-journal"},"uris":["http://www.mendeley.com/documents/?uuid=9f163d3e-2b0c-33e4-b0da-f0b32388f20a"]},{"id":"ITEM-5","itemData":{"DOI":"10.1016/J.COBEHA.2017.08.007","ISSN":"2352-1546","abstract":"Recent evidence demonstrates that new events are learned in the context of their relationships to existing memories. Within the hippocampus and medial prefrontal cortex, related memories are represented by integrated codes that connect events experienced at different times and places. Integrated codes form the basis of spatial, temporal, and conceptual maps of experience. These maps represent information that goes beyond direct experience and support generalization behaviors that require knowledge be used in new ways. The degree to which an individual memory is integrated into a coherent map is determined by its spatial, temporal, and conceptual proximity to existing knowledge. Integration is observed over a wide range of scales, suggesting that memories contain information about both broad and fine-grained contexts.","author":[{"dropping-particle":"","family":"Morton","given":"Neal W","non-dropping-particle":"","parse-names":false,"suffix":""},{"dropping-particle":"","family":"Sherrill","given":"Katherine R","non-dropping-particle":"","parse-names":false,"suffix":""},{"dropping-particle":"","family":"Preston","given":"Alison R","non-dropping-particle":"","parse-names":false,"suffix":""}],"container-title":"Current Opinion in Behavioral Sciences","id":"ITEM-5","issued":{"date-parts":[["2017","10","1"]]},"page":"161-168","publisher":"Elsevier","title":"Memory integration constructs maps of space, time, and concepts","type":"article-journal","volume":"17"},"uris":["http://www.mendeley.com/documents/?uuid=40ff3ec0-ecc2-3b47-9a60-5c9cf88bb630"]},{"id":"ITEM-6","itemData":{"DOI":"10.1111/nyas.13043","ISSN":"00778923","author":[{"dropping-particle":"","family":"Ranganath","given":"Charan","non-dropping-particle":"","parse-names":false,"suffix":""},{"dropping-particle":"","family":"Hsieh","given":"Liang-Tien","non-dropping-particle":"","parse-names":false,"suffix":""}],"container-title":"Annals of the New York Academy of Sciences","id":"ITEM-6","issue":"1","issued":{"date-parts":[["2016","4","1"]]},"page":"93-110","title":"The hippocampus: a special place for time","type":"article-journal","volume":"1369"},"uris":["http://www.mendeley.com/documents/?uuid=ab84694a-c551-399a-b722-454e585fa4b9"]},{"id":"ITEM-7","itemData":{"DOI":"10.1016/j.neubiorev.2014.01.005","ISBN":"1873-7528 (Electronic)\\r0149-7634 (Linking)","ISSN":"01497634","PMID":"24462752","abstract":"Context is an essential component of learning and memory processes, and the hippocampus is critical for encoding contextual information. However, connecting hippocampal physiology with its role in context and memory has only recently become possible. It is now clear that contexts are represented by coherent ensembles of hippocampal neurons and new optogenetic stimulation studies indicate that activity in these ensembles can trigger the retrieval of context appropriate memories. We interpret these findings in the light of recent evidence that the hippocampus is critically involved in using contextual information to prevent interference, and propose a theoretical framework for understanding contextual influence on memory retrieval. When a new context is encountered, a unique hippocampal ensemble is recruited to represent it. Memories for events that occur in the context become associated with the hippocampal representation. Revisiting the context causes the hippocampal context code to be re-expressed and the relevant memories are primed. As a result, retrieval of appropriate memories is enhanced and interference from memories belonging to other contexts is minimized. © 2014 Elsevier Ltd.","author":[{"dropping-particle":"","family":"Smith","given":"David M.","non-dropping-particle":"","parse-names":false,"suffix":""},{"dropping-particle":"","family":"Bulkin","given":"David A.","non-dropping-particle":"","parse-names":false,"suffix":""}],"container-title":"Neuroscience and Biobehavioral Reviews","id":"ITEM-7","issued":{"date-parts":[["2014"]]},"page":"52-61","publisher":"Elsevier Ltd","title":"The form and function of hippocampal context representations","type":"article-journal","volume":"40"},"uris":["http://www.mendeley.com/documents/?uuid=1163cbc7-125e-486a-bb4c-9e199cb95035"]},{"id":"ITEM-8","itemData":{"DOI":"10.1016/j.tics.2014.12.004","ISSN":"13646613","PMID":"25600586","abstract":"Remembering the sequence of events is critical for deriving meaning from our experiences and guiding behavior. Prior investigations into the function of the human hippocampus have focused on its more general role in associative binding, but recent work has focused on understanding its specific role in encoding and preserving the temporal order of experiences. In this review we summarize recent work in humans examining hippocampal contributions to sequence learning. We distinguish the learning of sequential relationships through repetition from the rapid, episodic acquisition of sequential associations. Taken together, this research begins to clarify the link between hippocampal representations and the preservation of the order of events.","author":[{"dropping-particle":"","family":"Davachi","given":"Lila","non-dropping-particle":"","parse-names":false,"suffix":""},{"dropping-particle":"","family":"DuBrow","given":"Sarah","non-dropping-particle":"","parse-names":false,"suffix":""}],"container-title":"Trends in Cognitive Sciences","id":"ITEM-8","issue":"2","issued":{"date-parts":[["2015","2"]]},"page":"92-99","title":"How the hippocampus preserves order: the role of prediction and context","type":"article-journal","volume":"19"},"uris":["http://www.mendeley.com/documents/?uuid=7ca1eb09-2291-3bb4-b3cd-77146996e9ed"]},{"id":"ITEM-9","itemData":{"DOI":"10.1016/j.neuron.2014.07.032","ISSN":"08966273","author":[{"dropping-particle":"","family":"Eichenbaum","given":"Howard","non-dropping-particle":"","parse-names":false,"suffix":""},{"dropping-particle":"","family":"Cohen","given":"Neal J.","non-dropping-particle":"","parse-names":false,"suffix":""}],"container-title":"Neuron","id":"ITEM-9","issue":"4","issued":{"date-parts":[["2014"]]},"page":"764-770","publisher":"Elsevier Inc.","title":"Can We Reconcile the Declarative Memory and Spatial Navigation Views on Hippocampal Function?","type":"article-journal","volume":"83"},"uris":["http://www.mendeley.com/documents/?uuid=a78184d9-9227-4b34-916c-db59148234fa"]},{"id":"ITEM-10","itemData":{"ISBN":"9780262032032","abstract":"\"A Bradford book.\" 1. Introduction -- 2. Toward an Account of Amnesia in Human Patients and Animal Models: Taking Care of the Preliminaries -- 3. The Hippocampal System and the Procedural-Declarative Memory Distinction: A Comprehensive Proposal -- 4. Anatomical Data Regarding the Procedural-Declarative Distinction -- 5. Physiological Data Regarding the Procedural-Declarative Distinction -- 6. Accounting for the Behavioral Data -- 7. Generalizing to Other Paradigms: Animal Studies -- 8. Generalizing to Other Paradigms: Human Studies -- 9. Summarizing the Fit of the Theory to Data -- 10. What Constitutes a Test of This Theory? -- 11. Comparing the Theory to Other Accounts: Animal Models -- 12. Comparing the Theory to Other Accounts: Human Amnesia -- 13. On the Functional Role of the Hippocampal System in Memory.","author":[{"dropping-particle":"","family":"Cohen","given":"Neal J. J.","non-dropping-particle":"","parse-names":false,"suffix":""},{"dropping-particle":"","family":"Eichenbaum","given":"Howard.","non-dropping-particle":"","parse-names":false,"suffix":""}],"id":"ITEM-10","issued":{"date-parts":[["1993"]]},"number-of-pages":"330","publisher":"MIT Press","publisher-place":"Cambridge, MA","title":"Memory, Amnesia, and the Hippocampal System","type":"book"},"uris":["http://www.mendeley.com/documents/?uuid=05f0f00b-5217-45e3-bd20-e35cbe85b921"]}],"mendeley":{"formattedCitation":"(Buzsáki and Tingley, 2018; Cohen and Eichenbaum, 1993; Davachi and DuBrow, 2015; Eichenbaum, 2017; Eichenbaum and Cohen, 2014; Friston and Buzsáki, 2016; Howard and Eichenbaum, 2015; Morton et al., 2017; Ranganath and Hsieh, 2016; Smith and Bulkin, 2014)","plainTextFormattedCitation":"(Buzsáki and Tingley, 2018; Cohen and Eichenbaum, 1993; Davachi and DuBrow, 2015; Eichenbaum, 2017; Eichenbaum and Cohen, 2014; Friston and Buzsáki, 2016; Howard and Eichenbaum, 2015; Morton et al., 2017; Ranganath and Hsieh, 2016; Smith and Bulkin, 2014)","previouslyFormattedCitation":"(Buzsáki and Tingley, 2018; Cohen and Eichenbaum, 1993; Davachi and DuBrow, 2015; Eichenbaum, 2017; Eichenbaum and Cohen, 2014; Friston and Buzsáki, 2016; Howard and Eichenbaum, 2015; Morton et al., 2017; Ranganath and Hsieh, 2016; Smith and Bulkin, 2014)"},"properties":{"noteIndex":0},"schema":"https://github.com/citation-style-language/schema/raw/master/csl-citation.json"}</w:instrText>
      </w:r>
      <w:r w:rsidRPr="00B419C8">
        <w:fldChar w:fldCharType="separate"/>
      </w:r>
      <w:r w:rsidRPr="00B419C8">
        <w:rPr>
          <w:noProof/>
        </w:rPr>
        <w:t>(Buzsáki and Tingley, 2018; Cohen and Eichenbaum, 1993; Davachi and DuBrow, 2015; Eichenbaum, 2017; Eichenbaum and Cohen, 2014; Friston and Buzsáki, 2016; Howard and Eichenbaum, 2015; Morton et al., 2017; Ranganath and Hsieh, 2016; Smith and Bulkin, 2014)</w:t>
      </w:r>
      <w:r w:rsidRPr="00B419C8">
        <w:fldChar w:fldCharType="end"/>
      </w:r>
      <w:r w:rsidRPr="00B419C8">
        <w:t xml:space="preserve">. In the spatial navigation view, place cells identify spatial locations within an </w:t>
      </w:r>
      <w:proofErr w:type="spellStart"/>
      <w:r w:rsidRPr="00B419C8">
        <w:t>allocentric</w:t>
      </w:r>
      <w:proofErr w:type="spellEnd"/>
      <w:r w:rsidRPr="00B419C8">
        <w:t xml:space="preserve"> reference frame, overlaid on a Euclidean coordinate system provided by </w:t>
      </w:r>
      <w:proofErr w:type="spellStart"/>
      <w:r w:rsidRPr="00B419C8">
        <w:t>entorhinal</w:t>
      </w:r>
      <w:proofErr w:type="spellEnd"/>
      <w:r w:rsidRPr="00B419C8">
        <w:t xml:space="preserve"> grid cells </w:t>
      </w:r>
      <w:r w:rsidRPr="00B419C8">
        <w:fldChar w:fldCharType="begin" w:fldLock="1"/>
      </w:r>
      <w:r w:rsidRPr="00B419C8">
        <w:instrText>ADDIN CSL_CITATION {"citationItems":[{"id":"ITEM-1","itemData":{"DOI":"10.1146/annurev.neuro.31.061307.090723","ISSN":"0147-006X","abstract":"More than three decades of research have demonstrated a role for hippocampal place cells in representation of the spatial environment in the brain. New studies have shown that place cells are part of a broader circuit for dynamic representation of self-location. A key component of this network is the entorhinal grid cells, which, by virtue of their tessellating firing fields, may provide the elements of a path integration–based neural map. Here we review how place cells and grid cells may form the basis for quantitative spatiotemporal representation of places, routes, and associated experiences during behavior and in memory. Because these cell types have some of the most conspicuous behavioral correlates among neurons in nonsensory cortical systems, and because their spatial firing structure reflects computations internally in the system, studies of entorhinal-hippocampal representations may offer considerable insight into general principles of cortical network dynamics.","author":[{"dropping-particle":"","family":"Moser","given":"Edvard I.","non-dropping-particle":"","parse-names":false,"suffix":""},{"dropping-particle":"","family":"Kropff","given":"Emilio","non-dropping-particle":"","parse-names":false,"suffix":""},{"dropping-particle":"","family":"Moser","given":"May-Britt","non-dropping-particle":"","parse-names":false,"suffix":""}],"container-title":"Annual Review of Neuroscience","id":"ITEM-1","issue":"1","issued":{"date-parts":[["2008","7","17"]]},"page":"69-89","publisher":" Annual Reviews ","title":"Place Cells, Grid Cells, and the Brain's Spatial Representation System","type":"article-journal","volume":"31"},"uris":["http://www.mendeley.com/documents/?uuid=dc2ea860-9c78-33f4-b8f3-579f85d4e52f"]},{"id":"ITEM-2","itemData":{"DOI":"10.1098/rstb.2012.0510","ISSN":"1471-2970","PMID":"24366125","abstract":"Over the past four decades, research has revealed that cells in the hippocampal formation provide an exquisitely detailed representation of an animal's current location and heading. These findings have provided the foundations for a growing understanding of the mechanisms of spatial cognition in mammals, including humans. We describe the key properties of the major categories of spatial cells: place cells, head direction cells, grid cells and boundary cells, each of which has a characteristic firing pattern that encodes spatial parameters relating to the animal's current position and orientation. These properties also include the theta oscillation, which appears to play a functional role in the representation and processing of spatial information. Reviewing recent work, we identify some themes of current research and introduce approaches to computational modelling that have helped to bridge the different levels of description at which these mechanisms have been investigated. These range from the level of molecular biology and genetics to the behaviour and brain activity of entire organisms. We argue that the neuroscience of spatial cognition is emerging as an exceptionally integrative field which provides an ideal test-bed for theories linking neural coding, learning, memory and cognition.","author":[{"dropping-particle":"","family":"Hartley","given":"Tom","non-dropping-particle":"","parse-names":false,"suffix":""},{"dropping-particle":"","family":"Lever","given":"Colin","non-dropping-particle":"","parse-names":false,"suffix":""},{"dropping-particle":"","family":"Burgess","given":"Neil","non-dropping-particle":"","parse-names":false,"suffix":""},{"dropping-particle":"","family":"O'Keefe","given":"John","non-dropping-particle":"","parse-names":false,"suffix":""}],"container-title":"Philosophical transactions of the Royal Society of London. Series B, Biological sciences","id":"ITEM-2","issue":"1635","issued":{"date-parts":[["2014","2","5"]]},"page":"20120510","publisher":"The Royal Society","title":"Space in the brain: how the hippocampal formation supports spatial cognition.","type":"article-journal","volume":"369"},"uris":["http://www.mendeley.com/documents/?uuid=86f27f97-0056-3903-bfb4-edcb82b5eb03"]}],"mendeley":{"formattedCitation":"(Hartley et al., 2014; Moser et al., 2008)","plainTextFormattedCitation":"(Hartley et al., 2014; Moser et al., 2008)","previouslyFormattedCitation":"(Hartley et al., 2014; Moser et al., 2008)"},"properties":{"noteIndex":0},"schema":"https://github.com/citation-style-language/schema/raw/master/csl-citation.json"}</w:instrText>
      </w:r>
      <w:r w:rsidRPr="00B419C8">
        <w:fldChar w:fldCharType="separate"/>
      </w:r>
      <w:r w:rsidRPr="00B419C8">
        <w:rPr>
          <w:noProof/>
        </w:rPr>
        <w:t>(Hartley et al., 2014; Moser et al., 2008)</w:t>
      </w:r>
      <w:r w:rsidRPr="00B419C8">
        <w:fldChar w:fldCharType="end"/>
      </w:r>
      <w:r w:rsidRPr="00B419C8">
        <w:t>. However, this mechanism could be extrapolated and generalized to non</w:t>
      </w:r>
      <w:r w:rsidR="00A11411">
        <w:t>-</w:t>
      </w:r>
      <w:r w:rsidRPr="00B419C8">
        <w:t xml:space="preserve">spatial features as well. Rather than representing strictly spatial location, neurons in the hippocampus could also model spatiotemporally-related events </w:t>
      </w:r>
      <w:r w:rsidRPr="00B419C8">
        <w:fldChar w:fldCharType="begin" w:fldLock="1"/>
      </w:r>
      <w:r w:rsidRPr="00B419C8">
        <w:instrText>ADDIN CSL_CITATION {"citationItems":[{"id":"ITEM-1","itemData":{"DOI":"10.1016/j.neuron.2014.07.032","ISSN":"08966273","author":[{"dropping-particle":"","family":"Eichenbaum","given":"Howard","non-dropping-particle":"","parse-names":false,"suffix":""},{"dropping-particle":"","family":"Cohen","given":"Neal J.","non-dropping-particle":"","parse-names":false,"suffix":""}],"container-title":"Neuron","id":"ITEM-1","issue":"4","issued":{"date-parts":[["2014"]]},"page":"764-770","publisher":"Elsevier Inc.","title":"Can We Reconcile the Declarative Memory and Spatial Navigation Views on Hippocampal Function?","type":"article-journal","volume":"83"},"uris":["http://www.mendeley.com/documents/?uuid=a78184d9-9227-4b34-916c-db59148234fa"]}],"mendeley":{"formattedCitation":"(Eichenbaum and Cohen, 2014)","plainTextFormattedCitation":"(Eichenbaum and Cohen, 2014)","previouslyFormattedCitation":"(Eichenbaum and Cohen, 2014)"},"properties":{"noteIndex":0},"schema":"https://github.com/citation-style-language/schema/raw/master/csl-citation.json"}</w:instrText>
      </w:r>
      <w:r w:rsidRPr="00B419C8">
        <w:fldChar w:fldCharType="separate"/>
      </w:r>
      <w:r w:rsidRPr="00B419C8">
        <w:rPr>
          <w:noProof/>
        </w:rPr>
        <w:t>(Eichenbaum and Cohen, 2014)</w:t>
      </w:r>
      <w:r w:rsidRPr="00B419C8">
        <w:fldChar w:fldCharType="end"/>
      </w:r>
      <w:r w:rsidRPr="00B419C8">
        <w:t xml:space="preserve">. Indeed, memory researchers are approaching the hippocampus from multiple avenues of investigation. </w:t>
      </w:r>
      <w:r w:rsidR="009A753B">
        <w:t>Generally</w:t>
      </w:r>
      <w:r w:rsidR="002D68BF">
        <w:t xml:space="preserve">, theories converge on a flexible role of the hippocampus for discovering associations across time and space, forecasting </w:t>
      </w:r>
      <w:r w:rsidR="009A753B">
        <w:t xml:space="preserve">future events </w:t>
      </w:r>
      <w:r w:rsidR="002D68BF">
        <w:t xml:space="preserve">given sparse cues </w:t>
      </w:r>
      <w:r w:rsidR="002D68BF">
        <w:fldChar w:fldCharType="begin" w:fldLock="1"/>
      </w:r>
      <w:r w:rsidR="00006492">
        <w:instrText>ADDIN CSL_CITATION {"citationItems":[{"id":"ITEM-1","itemData":{"DOI":"10.1016/j.brainres.2014.10.069","ISSN":"00068993","PMID":"25449892","abstract":"It has been hypothesized that one of the functions of the hippocampus is to enable the learning of relationships between different stimuli experienced in the environment. These relationships might be spatial (\"the bathroom is about 5m down the hall from the bedroom\") or temporal (\"the coffee is ready about 3 min after the button was pressed\"). Critically, these spatial and temporal relationships may exist on a variety of scales from a few hundred milliseconds up to minutes. In order to learn consistent relationships between stimuli separated by a variety of spatial and temporal scales using synaptic plasticity that has a fixed temporal window extending at most a few hundred milliseconds, information about the spatial and temporal relationships of distant stimuli must be available to the hippocampus in the present. Hippocampal place cells and time cells seem well suited to represent the spatial and temporal locations of distant stimuli in order to support learning of these relationships. We review a recent computational hypothesis that can be used to construct both spatial and temporal relationships. We suggest that there is a deep computational connection between spatial and temporal coding in the hippocampus and that both serve the overarching function of learning relationships between stimuli-constructing a \"memory space.\" This article is part of a Special Issue entitled SI: Brain and Memory.","author":[{"dropping-particle":"","family":"Howard","given":"Marc W.","non-dropping-particle":"","parse-names":false,"suffix":""},{"dropping-particle":"","family":"Eichenbaum","given":"Howard","non-dropping-particle":"","parse-names":false,"suffix":""}],"container-title":"Brain Research","id":"ITEM-1","issued":{"date-parts":[["2015","9","24"]]},"page":"345-354","title":"Time and space in the hippocampus","type":"article-journal","volume":"1621"},"uris":["http://www.mendeley.com/documents/?uuid=e5e47c41-fc54-3634-add1-dfd649e591e6"]},{"id":"ITEM-2","itemData":{"DOI":"10.1016/J.NEUNET.2005.08.005","ISSN":"0893-6080","abstract":"A model of hippocampal function, centered on region CA3, reproduces many of the cognitive and behavioral functions ascribed to the hippocampus. Where there is precise stimulus control and detailed quantitative data, this model reproduces the quantitative behavioral results. Underlying the model is a recoding conjecture of hippocampal computational function. The expanded conjecture includes a special role for randomization and, as recoding progresses with experience, the occurrence of sequence learning and sequence compression. These functions support the putative higher-order hippocampal function, i.e. production of representations readable by a linear decoder and suitable for both neocortical storage and forecasting. Simulations confirm the critical importance of randomly driven recoding and the neurocognitive relevance of sequence learning and compression. Two forms of sequence compression exist, on-line and off-line compression: both are conjectured to support neocortical encoding of context and declarative memory as described by Cohen and Eichenbaum (1993).","author":[{"dropping-particle":"","family":"Levy","given":"William B","non-dropping-particle":"","parse-names":false,"suffix":""},{"dropping-particle":"","family":"Hocking","given":"Ashlie B.","non-dropping-particle":"","parse-names":false,"suffix":""},{"dropping-particle":"","family":"Wu","given":"Xiangbao","non-dropping-particle":"","parse-names":false,"suffix":""}],"container-title":"Neural Networks","id":"ITEM-2","issue":"9","issued":{"date-parts":[["2005","11","1"]]},"page":"1242-1264","publisher":"Pergamon","title":"Interpreting hippocampal function as recoding and forecasting","type":"article-journal","volume":"18"},"uris":["http://www.mendeley.com/documents/?uuid=db6b8323-10e1-38bb-91d0-c1497c5159f8"]},{"id":"ITEM-3","itemData":{"DOI":"10.1098/rstb.2008.0316","PMID":"19528000","abstract":"Recordings of rat hippocampal place cells have provided information about how the hippocampus retrieves memory sequences. One line of evidence has to do with phase precession, a process organized by theta and gamma oscillations. This precession can be interpreted as the cued prediction of the sequence of upcoming positions. In support of this interpretation, experiments in two-dimensional environments and on a cue-rich linear track demonstrate that many cells represent a position ahead of the animal and that this position is the same irrespective of which direction the rat is coming from. Other lines of investigation have demonstrated that such predictive processes also occur in the non-spatial domain and that retrieval can be internally or externally cued. The mechanism of sequence retrieval and the usefulness of this retrieval to guide behaviour are discussed.","author":[{"dropping-particle":"","family":"Lisman","given":"John","non-dropping-particle":"","parse-names":false,"suffix":""},{"dropping-particle":"","family":"Redish","given":"A.D. D","non-dropping-particle":"","parse-names":false,"suffix":""}],"id":"ITEM-3","issue":"1521","issued":{"date-parts":[["2009","5","12"]]},"publisher":"The Royal Society","title":"Prediction, sequences and the hippocampus.","type":"article-journal","volume":"364"},"uris":["http://www.mendeley.com/documents/?uuid=fe43a715-84d0-4dd8-ae81-fe7962ce4a5e"]}],"mendeley":{"formattedCitation":"(Howard and Eichenbaum, 2015; Levy et al., 2005; Lisman and Redish, 2009)","plainTextFormattedCitation":"(Howard and Eichenbaum, 2015; Levy et al., 2005; Lisman and Redish, 2009)","previouslyFormattedCitation":"(Howard and Eichenbaum, 2015; Levy et al., 2005; Lisman and Redish, 2009)"},"properties":{"noteIndex":0},"schema":"https://github.com/citation-style-language/schema/raw/master/csl-citation.json"}</w:instrText>
      </w:r>
      <w:r w:rsidR="002D68BF">
        <w:fldChar w:fldCharType="separate"/>
      </w:r>
      <w:r w:rsidR="00781735" w:rsidRPr="00781735">
        <w:rPr>
          <w:noProof/>
        </w:rPr>
        <w:t>(Howard and Eichenbaum, 2015; Levy et al., 2005; Lisman and Redish, 2009)</w:t>
      </w:r>
      <w:r w:rsidR="002D68BF">
        <w:fldChar w:fldCharType="end"/>
      </w:r>
      <w:r w:rsidR="002D68BF">
        <w:t xml:space="preserve">. </w:t>
      </w:r>
      <w:r w:rsidRPr="00B419C8">
        <w:t xml:space="preserve">For the remainder of this chapter, I will </w:t>
      </w:r>
      <w:r w:rsidRPr="00B419C8">
        <w:lastRenderedPageBreak/>
        <w:t xml:space="preserve">broadly review these branches in the context of rodent neurophysiology and how they relate to associative memory. </w:t>
      </w:r>
    </w:p>
    <w:p w14:paraId="57413274" w14:textId="77777777" w:rsidR="00DC17D7" w:rsidRDefault="00DC17D7" w:rsidP="00A45CBA"/>
    <w:p w14:paraId="371B5246" w14:textId="7960D537" w:rsidR="00B2291A" w:rsidRDefault="00B2291A" w:rsidP="00B2291A">
      <w:pPr>
        <w:pStyle w:val="Heading3"/>
      </w:pPr>
      <w:bookmarkStart w:id="22" w:name="_Toc415341940"/>
      <w:r>
        <w:t xml:space="preserve">Place cells and </w:t>
      </w:r>
      <w:proofErr w:type="spellStart"/>
      <w:r>
        <w:t>allocentric</w:t>
      </w:r>
      <w:proofErr w:type="spellEnd"/>
      <w:r>
        <w:t xml:space="preserve"> spatial representation</w:t>
      </w:r>
      <w:bookmarkEnd w:id="22"/>
    </w:p>
    <w:p w14:paraId="1F5F8C21" w14:textId="0C423BAA" w:rsidR="00B2291A" w:rsidRPr="00B2291A" w:rsidRDefault="00B2291A" w:rsidP="00B2291A">
      <w:r>
        <w:tab/>
      </w:r>
      <w:r w:rsidRPr="00B2291A">
        <w:t xml:space="preserve">Edward </w:t>
      </w:r>
      <w:proofErr w:type="spellStart"/>
      <w:r w:rsidRPr="00B2291A">
        <w:t>Tolman</w:t>
      </w:r>
      <w:proofErr w:type="spellEnd"/>
      <w:r w:rsidRPr="00B2291A">
        <w:t xml:space="preserve"> first proposed the idea of a “cognitive map” when he discovered that rats are able to use a global representation of a maze to navigate via shortcuts </w:t>
      </w:r>
      <w:r w:rsidRPr="00B2291A">
        <w:fldChar w:fldCharType="begin" w:fldLock="1"/>
      </w:r>
      <w:r w:rsidRPr="00B2291A">
        <w:instrText>ADDIN CSL_CITATION {"citationItems":[{"id":"ITEM-1","itemData":{"ISSN":"0033-295X","PMID":"18870876","author":[{"dropping-particle":"","family":"Tolman","given":"Edward C.","non-dropping-particle":"","parse-names":false,"suffix":""}],"container-title":"Psychological review","id":"ITEM-1","issue":"4","issued":{"date-parts":[["1948","7"]]},"page":"189-208","title":"Cognitive maps in rats and men.","type":"article-journal","volume":"55"},"uris":["http://www.mendeley.com/documents/?uuid=b1400d84-e8f0-378e-ab84-2cddbf2c3a50"]}],"mendeley":{"formattedCitation":"(Tolman, 1948)","plainTextFormattedCitation":"(Tolman, 1948)","previouslyFormattedCitation":"(Tolman, 1948)"},"properties":{"noteIndex":0},"schema":"https://github.com/citation-style-language/schema/raw/master/csl-citation.json"}</w:instrText>
      </w:r>
      <w:r w:rsidRPr="00B2291A">
        <w:fldChar w:fldCharType="separate"/>
      </w:r>
      <w:r w:rsidRPr="00B2291A">
        <w:rPr>
          <w:noProof/>
        </w:rPr>
        <w:t>(Tolman, 1948)</w:t>
      </w:r>
      <w:r w:rsidRPr="00B2291A">
        <w:fldChar w:fldCharType="end"/>
      </w:r>
      <w:r w:rsidRPr="00B2291A">
        <w:t xml:space="preserve">. However, at the time, there was no indication that the brain was capable of producing any such representation. Decades later, hippocampal place cells were found to exhibit spatial selectivity in a fixed environment, thus providing </w:t>
      </w:r>
      <w:proofErr w:type="spellStart"/>
      <w:r w:rsidRPr="00B2291A">
        <w:t>Tolman</w:t>
      </w:r>
      <w:proofErr w:type="spellEnd"/>
      <w:r w:rsidRPr="00B2291A">
        <w:t xml:space="preserve"> with the neural substrate supporting his idea of a cognitive map </w:t>
      </w:r>
      <w:r w:rsidRPr="00B2291A">
        <w:fldChar w:fldCharType="begin" w:fldLock="1"/>
      </w:r>
      <w:r w:rsidRPr="00B2291A">
        <w:instrText>ADDIN CSL_CITATION {"citationItems":[{"id":"ITEM-1","itemData":{"DOI":"10.1016/0006-8993(71)90358-1","ISBN":"0006-8993 (Print)\\r0006-8993 (Linking)","ISSN":"00068993","PMID":"5124915","abstract":"Responses of cells in the dorsal hippocampus of rats to restraining tactile stimuli as a function of spatial orientation suggest that the hippocampus provides the rest of the brain with a spatial reference map. The activity of cells in such a map would specify the direction in which the s was pointing relative to environmental landmarks and the occurrence of particular tactile, visual, etc., stimuli while facing in that orientation. It is hypothesized that activation of those cells specifying a particular orientation together with a signal indicating movement or intention to move in space would tend to activate cells specifying adjacent or subsequent spatial orientations. In this way, the map would \"anticipate\" the sensory stimuli consequent to a particular movement.","author":[{"dropping-particle":"","family":"O'Keefe","given":"John M.","non-dropping-particle":"","parse-names":false,"suffix":""},{"dropping-particle":"","family":"Dostrovsky","given":"Jonathon O.","non-dropping-particle":"","parse-names":false,"suffix":""}],"container-title":"Brain research","id":"ITEM-1","issue":"1","issued":{"date-parts":[["1971"]]},"page":"171-175","title":"The hippocampus as a spatial map. Preliminary evidence from unit activity in the freely-moving rat.","type":"article-journal","volume":"34"},"uris":["http://www.mendeley.com/documents/?uuid=f7321cd8-5788-4c04-b628-62c7f1f45e92"]},{"id":"ITEM-2","itemData":{"ISBN":"0198572069","abstract":"Includes indexes.","author":[{"dropping-particle":"","family":"O'Keefe","given":"John.","non-dropping-particle":"","parse-names":false,"suffix":""},{"dropping-particle":"","family":"Nadel","given":"Lynn","non-dropping-particle":"","parse-names":false,"suffix":""}],"id":"ITEM-2","issued":{"date-parts":[["1978"]]},"number-of-pages":"570","publisher":"Clarendon Press","title":"The hippocampus as a cognitive map","type":"book"},"uris":["http://www.mendeley.com/documents/?uuid=c88d9cd1-8b4a-3d5a-bf24-83b289594b71"]}],"mendeley":{"formattedCitation":"(O’Keefe and Dostrovsky, 1971; O’Keefe and Nadel, 1978)","plainTextFormattedCitation":"(O’Keefe and Dostrovsky, 1971; O’Keefe and Nadel, 1978)","previouslyFormattedCitation":"(O’Keefe and Dostrovsky, 1971; O’Keefe and Nadel, 1978)"},"properties":{"noteIndex":0},"schema":"https://github.com/citation-style-language/schema/raw/master/csl-citation.json"}</w:instrText>
      </w:r>
      <w:r w:rsidRPr="00B2291A">
        <w:fldChar w:fldCharType="separate"/>
      </w:r>
      <w:r w:rsidRPr="00B2291A">
        <w:rPr>
          <w:noProof/>
        </w:rPr>
        <w:t>(O’Keefe and Dostrovsky, 1971; O’Keefe and Nadel, 1978)</w:t>
      </w:r>
      <w:r w:rsidRPr="00B2291A">
        <w:fldChar w:fldCharType="end"/>
      </w:r>
      <w:r w:rsidRPr="00B2291A">
        <w:t xml:space="preserve">. Shortly after, it was confirmed that hippocampal cells display spatially-modulated activity in an open field </w:t>
      </w:r>
      <w:r w:rsidRPr="00B2291A">
        <w:fldChar w:fldCharType="begin" w:fldLock="1"/>
      </w:r>
      <w:r w:rsidR="001069F1">
        <w:instrText>ADDIN CSL_CITATION {"citationItems":[{"id":"ITEM-1","itemData":{"DOI":"10.1016/S0301-0082(96)00019-6","ISBN":"0270-6474 (Print)\\n0270-6474 (Linking)","ISSN":"0270-6474","PMID":"3612225","abstract":"A TV/computer technique was used to simultaneously track a rat's position in a simple apparatus and record the firing of single hippocampal complex-spike neurons. The primary finding is that many of these neurons behave as \"place cells,\" as first described by O'Keefe and Dostrovsky (1971) and O'Keefe (1976). Each place cell fires rapidly only when the rat is in a delimited portion of the apparatus (the cell's \"firing field\"). In agreement with O'Keefe (1976) and many other authors, we have seen that the firing of place cells is highly correlated with the animal's position and is remarkably independent of other aspects of the animal's behavioral state. Several properties of firing fields were characterized. Firing fields are stable over long time intervals (days) if the environment is constant. They come in several shapes when the animal is in a cylindrical apparatus; moreover, the set of field shapes is different when the animal is in a rectangular apparatus. It also seems that a single cell may have more than one field in a given apparatus. By collecting a sample of 40 place cells in a fixed environment, it has been possible to describe certain features of the place cell population, including the spatial distribution of fields within the apparatus, the average size of fields, and the \"intensity\" of fields (as measured by maximum firing rate). We also tested the hypothesis that the firing rate of each place cell signals the animal's distance from a point (the field center) so that a weighted average of the firing of the individual cells encodes the animal's position within the apparatus. The animal's position, calculated according to this \"distance hypothesis,\" is systematically different from the animal's true position; this implies that the hypothesis in its simplest form is wrong.","author":[{"dropping-particle":"","family":"Muller","given":"Robert U","non-dropping-particle":"","parse-names":false,"suffix":""},{"dropping-particle":"","family":"Kubie","given":"John L","non-dropping-particle":"","parse-names":false,"suffix":""},{"dropping-particle":"","family":"Ranck","given":"J B","non-dropping-particle":"","parse-names":false,"suffix":""}],"container-title":"The Journal of neuroscience : the official journal of the Society for Neuroscience","id":"ITEM-1","issue":"7","issued":{"date-parts":[["1987"]]},"page":"1935-1950","title":"Spatial firing patterns of hippocampal complex-spike cells in a fixed environment.","type":"article-journal","volume":"7"},"uris":["http://www.mendeley.com/documents/?uuid=2cd57151-8c57-47f2-aec5-551931275c29"]}],"mendeley":{"formattedCitation":"(Muller et al., 1987a)","plainTextFormattedCitation":"(Muller et al., 1987a)","previouslyFormattedCitation":"(Muller et al., 1987a)"},"properties":{"noteIndex":0},"schema":"https://github.com/citation-style-language/schema/raw/master/csl-citation.json"}</w:instrText>
      </w:r>
      <w:r w:rsidRPr="00B2291A">
        <w:fldChar w:fldCharType="separate"/>
      </w:r>
      <w:r w:rsidR="00E17866" w:rsidRPr="00E17866">
        <w:rPr>
          <w:noProof/>
        </w:rPr>
        <w:t>(Muller et al., 1987a)</w:t>
      </w:r>
      <w:r w:rsidRPr="00B2291A">
        <w:fldChar w:fldCharType="end"/>
      </w:r>
      <w:r w:rsidRPr="00B2291A">
        <w:t xml:space="preserve"> and that those cells also track the position of distal cues in the environment </w:t>
      </w:r>
      <w:r w:rsidRPr="00B2291A">
        <w:fldChar w:fldCharType="begin" w:fldLock="1"/>
      </w:r>
      <w:r w:rsidR="001069F1">
        <w:instrText>ADDIN CSL_CITATION {"citationItems":[{"id":"ITEM-1","itemData":{"DOI":"10.1523/jneurosci.5329-07.2008","ISSN":"0270-6474","PMID":"3612226","abstract":"Using the techniques set out in the preceding paper (Muller et al., 1987), we investigated the response of place cells to changes in the animal's environment. The standard apparatus used was a cylinder, 76 cm in diameter, with walls 51 cm high. The interior was uniformly gray except for a white cue card that ran the full height of the wall and occupied 100 degrees of arc. The floor of the apparatus presented no obstacles to the animal's motions. Each of these major features of the apparatus was varied while the others were held constant. One set of manipulations involved the cue card. Rotating the cue card produced equal rotations of the firing fields of single cells. Changing the width of the card did not affect the size, shape, or radial position of firing fields, although sometimes the field rotated to a modest extent. Removing the cue card altogether also left the size, shape, and radial positions of firing fields unchanged, but caused fields to rotate to unpredictable angular positions. The second set of manipulations dealt with the size and shape of the apparatus wall. When the standard (small) cylinder was scaled up in diameter and height by a factor of 2, the firing fields of 36% of the cells observed in both cylinders also scaled, in the sense that the field stayed at the same angular position and at the same relative radial position. Of the cells recorded in both cylinders, 52% showed very different firing patterns in one cylinder than in the other. The remaining 12% of the cells were virtually silent in both cylinders. Similar results were obtained when individual cells were recorded in both a small and a large rectangular enclosure. By contrast, when the apparatus floor plan was changed from circular to rectangular, the firing pattern of a cell in an apparatus of one shape could not be predicted from a knowledge of the firing pattern in the other shape. The final manipulations involved placing vertical barriers into the otherwise unobstructed floor of the small cylinder. When an opaque barrier was set up to bisect a previously recorded firing field, in almost all cases the firing field was nearly abolished. This was true even though the barrier occupied only a small fraction of the firing field area. A transparent barrier was effective as the opaque barrier in attenuating firing fields. The lead base used to anchor the vertical barriers did not affect place cell firing.(ABSTRACT TRUNCATED AT 400 WORDS)","author":[{"dropping-particle":"","family":"Muller","given":"R U","non-dropping-particle":"","parse-names":false,"suffix":""},{"dropping-particle":"","family":"Kubie","given":"J L","non-dropping-particle":"","parse-names":false,"suffix":""},{"dropping-particle":"","family":"Hirase","given":"H.","non-dropping-particle":"","parse-names":false,"suffix":""},{"dropping-particle":"","family":"Leinekugel","given":"X.","non-dropping-particle":"","parse-names":false,"suffix":""},{"dropping-particle":"","family":"Dragoi","given":"G.","non-dropping-particle":"","parse-names":false,"suffix":""},{"dropping-particle":"","family":"Buzsáki","given":"György","non-dropping-particle":"","parse-names":false,"suffix":""}],"container-title":"The Journal of neuroscience : the official journal of the Society for Neuroscience","id":"ITEM-1","issue":"7","issued":{"date-parts":[["1987","7","2"]]},"page":"1951-68","publisher":"Society for Neuroscience","title":"The effects of changes in the environment on the spatial firing of hippocampal complex-spike cells.","type":"article-journal","volume":"7"},"uris":["http://www.mendeley.com/documents/?uuid=44d27575-3c41-4cae-941c-a81aa7a75bb2"]}],"mendeley":{"formattedCitation":"(Muller et al., 1987b)","plainTextFormattedCitation":"(Muller et al., 1987b)","previouslyFormattedCitation":"(Muller et al., 1987b)"},"properties":{"noteIndex":0},"schema":"https://github.com/citation-style-language/schema/raw/master/csl-citation.json"}</w:instrText>
      </w:r>
      <w:r w:rsidRPr="00B2291A">
        <w:fldChar w:fldCharType="separate"/>
      </w:r>
      <w:r w:rsidR="00E17866" w:rsidRPr="00E17866">
        <w:rPr>
          <w:noProof/>
        </w:rPr>
        <w:t>(Muller et al., 1987b)</w:t>
      </w:r>
      <w:r w:rsidRPr="00B2291A">
        <w:fldChar w:fldCharType="end"/>
      </w:r>
      <w:r w:rsidRPr="00B2291A">
        <w:t xml:space="preserve"> establishing the hippocampus as a locus for processing spatial information. </w:t>
      </w:r>
    </w:p>
    <w:p w14:paraId="2F8F9E3D" w14:textId="247EF714" w:rsidR="00B2291A" w:rsidRPr="00B2291A" w:rsidRDefault="00B2291A" w:rsidP="00B2291A">
      <w:r>
        <w:tab/>
      </w:r>
      <w:r w:rsidRPr="00B2291A">
        <w:t xml:space="preserve">Place cells are intimately involved in spatial memory. Place cells reliably fire in the same locations </w:t>
      </w:r>
      <w:r w:rsidR="00B45E8B">
        <w:t>over</w:t>
      </w:r>
      <w:r w:rsidRPr="00B2291A">
        <w:t xml:space="preserve"> repeated exposure</w:t>
      </w:r>
      <w:r w:rsidR="00B45E8B">
        <w:t>s</w:t>
      </w:r>
      <w:r w:rsidRPr="00B2291A">
        <w:t xml:space="preserve"> to </w:t>
      </w:r>
      <w:r w:rsidR="00B45E8B">
        <w:t>an environment</w:t>
      </w:r>
      <w:r w:rsidRPr="00B2291A">
        <w:t xml:space="preserve"> </w:t>
      </w:r>
      <w:r w:rsidR="009A753B">
        <w:t>across</w:t>
      </w:r>
      <w:r w:rsidRPr="00B2291A">
        <w:t xml:space="preserve"> long periods of time</w:t>
      </w:r>
      <w:r w:rsidR="00B45E8B">
        <w:t xml:space="preserve"> </w:t>
      </w:r>
      <w:r w:rsidR="00B45E8B" w:rsidRPr="00B2291A">
        <w:fldChar w:fldCharType="begin" w:fldLock="1"/>
      </w:r>
      <w:r w:rsidR="00B45E8B" w:rsidRPr="00B2291A">
        <w:instrText xml:space="preserve">ADDIN CSL_CITATION {"citationItems":[{"id":"ITEM-1","itemData":{"abstract":"Over 90% of all spontaneously active hippocampal pyramidal cells in freely moving rats signal the animal's spatial position by reliably changing their firing rate each time the animal enters a given place within an environment. This place-field activity exhibits plasticity when specific environmental variables are manipulated. Indeed, the hippocampus is perhaps best known as a system that serves as a model of neuronal plasticity. Although place-field activity has previously been examined only over relatively short experimental sessions, this behavioral correlate of hippocampal functional activity has been assumed to exhibit stability rather than plasticity in the absence of environmental changes. The present study shows that hippocampal neurons have stable place-field correlates that persist over very long periods of time. Single-unit activity was chronically recorded from the dorsal hippocampus of rats foraging repeatedly in a stable spatial environment. The location of the place fields of all units were stable over all time periods tested, for intervals up to 153 days in duration. The consistency of the information conveyed by this single-unit activity in a fixed spatial environment indicates that stability of neuronal activity may be as important as plasticity in the integrated processing of information that occurs in the hippocampus and throughout the nervous system.","author":[{"dropping-particle":"","family":"Thompson","given":"L T","non-dropping-particle":"","parse-names":false,"suffix":""},{"dropping-particle":"","family":"Best","given":"P J","non-dropping-particle":"","parse-names":false,"suffix":""}],"container-title":"Brain Research","id":"ITEM-1","issued":{"date-parts":[["1990"]]},"page":"299-308","title":"Long-term stability of the place-field activity of single units recorded from the dorsal hippocampus of freely behaving rats","type":"article-journal","volume":"509"},"uris":["http://www.mendeley.com/documents/?uuid=3f8b1e80-c2c5-38e9-873a-9e4e09a7eff4"]},{"id":"ITEM-2","itemData":{"DOI":"10.1038/nn.3329","ISSN":"1097-6256","PMID":"23396101","abstract":"Using Ca(2+) imaging in freely behaving mice that repeatedly explored a familiar environment, we tracked thousands of CA1 pyramidal cells' place fields over weeks. Place coding was dynamic, as each day the ensemble representation of this environment involved a unique subset of cells. However, cells in the </w:instrText>
      </w:r>
      <w:r w:rsidR="00B45E8B" w:rsidRPr="00B2291A">
        <w:rPr>
          <w:rFonts w:ascii="Lucida Sans Unicode" w:hAnsi="Lucida Sans Unicode" w:cs="Lucida Sans Unicode"/>
        </w:rPr>
        <w:instrText>∼</w:instrText>
      </w:r>
      <w:r w:rsidR="00B45E8B" w:rsidRPr="00B2291A">
        <w:instrText>15-25% overlap between any two of these subsets retained the same place fields, which sufficed to preserve an accurate spatial representation across weeks.","author":[{"dropping-particle":"","family":"Ziv","given":"Yaniv","non-dropping-particle":"","parse-names":false,"suffix":""},{"dropping-particle":"","family":"Burns","given":"Laurie D","non-dropping-particle":"","parse-names":false,"suffix":""},{"dropping-particle":"","family":"Cocker","given":"Eric D","non-dropping-particle":"","parse-names":false,"suffix":""},{"dropping-particle":"","family":"Hamel","given":"Elizabeth O","non-dropping-particle":"","parse-names":false,"suffix":""},{"dropping-particle":"","family":"Ghosh","given":"Kunal K","non-dropping-particle":"","parse-names":false,"suffix":""},{"dropping-particle":"","family":"Kitch","given":"Lacey J","non-dropping-particle":"","parse-names":false,"suffix":""},{"dropping-particle":"El","family":"Gamal","given":"Abbas","non-dropping-particle":"","parse-names":false,"suffix":""},{"dropping-particle":"","family":"Schnitzer","given":"Mark J","non-dropping-particle":"","parse-names":false,"suffix":""}],"container-title":"Nature Neuroscience","id":"ITEM-2","issue":"3","issued":{"date-parts":[["2013","2","10"]]},"page":"264-266","title":"Long-term dynamics of CA1 hippocampal place codes","type":"article-journal","volume":"16"},"uris":["http://www.mendeley.com/documents/?uuid=34ca9278-dc23-3efc-bdf7-40cf4f8fd14b"]}],"mendeley":{"formattedCitation":"(Thompson and Best, 1990; Ziv et al., 2013)","plainTextFormattedCitation":"(Thompson and Best, 1990; Ziv et al., 2013)","previouslyFormattedCitation":"(Thompson and Best, 1990; Ziv et al., 2013)"},"properties":{"noteIndex":0},"schema":"https://github.com/citation-style-language/schema/raw/master/csl-citation.json"}</w:instrText>
      </w:r>
      <w:r w:rsidR="00B45E8B" w:rsidRPr="00B2291A">
        <w:fldChar w:fldCharType="separate"/>
      </w:r>
      <w:r w:rsidR="00B45E8B" w:rsidRPr="00B2291A">
        <w:rPr>
          <w:noProof/>
        </w:rPr>
        <w:t>(Thompson and Best, 1990; Ziv et al., 2013)</w:t>
      </w:r>
      <w:r w:rsidR="00B45E8B" w:rsidRPr="00B2291A">
        <w:fldChar w:fldCharType="end"/>
      </w:r>
      <w:r w:rsidRPr="00B2291A">
        <w:t>, demonstrating that they</w:t>
      </w:r>
      <w:r w:rsidR="00B45E8B">
        <w:t xml:space="preserve"> can store spatial information </w:t>
      </w:r>
      <w:r w:rsidRPr="00B2291A">
        <w:t>to form associations between places or between locations and events</w:t>
      </w:r>
      <w:r w:rsidR="00B45E8B">
        <w:t>.</w:t>
      </w:r>
      <w:r w:rsidRPr="00B2291A">
        <w:t xml:space="preserve"> Sequences of place cells are also reactivated during rapid eye movement sleep, </w:t>
      </w:r>
      <w:r w:rsidR="00B45E8B">
        <w:t>perhaps</w:t>
      </w:r>
      <w:r w:rsidRPr="00B2291A">
        <w:t xml:space="preserve"> </w:t>
      </w:r>
      <w:r w:rsidR="00212BC2">
        <w:t>rehearsing</w:t>
      </w:r>
      <w:r w:rsidRPr="00B2291A">
        <w:t xml:space="preserve"> </w:t>
      </w:r>
      <w:r w:rsidR="004A733F">
        <w:t xml:space="preserve">ensemble dynamics encoding </w:t>
      </w:r>
      <w:r w:rsidRPr="00B2291A">
        <w:t xml:space="preserve">spatial layouts </w:t>
      </w:r>
      <w:r w:rsidRPr="00B2291A">
        <w:fldChar w:fldCharType="begin" w:fldLock="1"/>
      </w:r>
      <w:r w:rsidR="00A47602">
        <w:instrText>ADDIN CSL_CITATION {"citationItems":[{"id":"ITEM-1","itemData":{"DOI":"10.1016/S0896-6273(01)00186-6","ISSN":"0896-6273","abstract":"Human dreaming occurs during rapid eye movement (REM) sleep. To investigate the structure of neural activity during REM sleep, we simultaneously recorded the activity of multiple neurons in the rat hippocampus during both sleep and awake behavior. We show that temporally sequenced ensemble firing rate patterns reflecting tens of seconds to minutes of behavioral experience are reproduced during REM episodes at an equivalent timescale. Furthermore, within such REM episodes behavior-dependent modulation of the subcortically driven theta rhythm is also reproduced. These results demonstrate that long temporal sequences of patterned multineuronal activity suggestive of episodic memory traces are reactivated during REM sleep. Such reactivation may be important for memory processing and provides a basis for the electrophysiological examination of the content of dream states.","author":[{"dropping-particle":"","family":"Louie","given":"Kenway","non-dropping-particle":"","parse-names":false,"suffix":""},{"dropping-particle":"","family":"Wilson","given":"Matthew A","non-dropping-particle":"","parse-names":false,"suffix":""}],"container-title":"Neuron","id":"ITEM-1","issue":"1","issued":{"date-parts":[["2001","1","1"]]},"page":"145-156","publisher":"Cell Press","title":"Temporally Structured Replay of Awake Hippocampal Ensemble Activity during Rapid Eye Movement Sleep","type":"article-journal","volume":"29"},"uris":["http://www.mendeley.com/documents/?uuid=64dc5a44-4b94-3b66-a97a-a7d0a8d27308"]}],"mendeley":{"formattedCitation":"(Louie and Wilson, 2001)","plainTextFormattedCitation":"(Louie and Wilson, 2001)","previouslyFormattedCitation":"(Louie and Wilson, 2001)"},"properties":{"noteIndex":0},"schema":"https://github.com/citation-style-language/schema/raw/master/csl-citation.json"}</w:instrText>
      </w:r>
      <w:r w:rsidRPr="00B2291A">
        <w:fldChar w:fldCharType="separate"/>
      </w:r>
      <w:r w:rsidRPr="00B2291A">
        <w:rPr>
          <w:noProof/>
        </w:rPr>
        <w:t>(Louie and Wilson, 2001)</w:t>
      </w:r>
      <w:r w:rsidRPr="00B2291A">
        <w:fldChar w:fldCharType="end"/>
      </w:r>
      <w:r w:rsidRPr="00B2291A">
        <w:t xml:space="preserve">. Using large-scale recordings, the animal’s spatial position can be reliably inferred based on place cell ensemble activity </w:t>
      </w:r>
      <w:r w:rsidRPr="00B2291A">
        <w:fldChar w:fldCharType="begin" w:fldLock="1"/>
      </w:r>
      <w:r w:rsidR="00A47602">
        <w:instrText xml:space="preserve">ADDIN CSL_CITATION {"citationItems":[{"id":"ITEM-1","itemData":{"ISSN":"0036-8075","PMID":"8351520","abstract":"Ensemble recordings of 73 to 148 rat hippocampal neurons were used to predict accurately the animals' movement through their environment, which confirms that the hippocampus transmits an ensemble code for location. In a novel space, the ensemble code was initially less robust but improved rapidly with exploration. During this period, the activity of many inhibitory cells was suppressed, which suggests that new spatial information creates conditions in the hippocampal circuitry that are conducive to the synaptic modification presumed to be involved in learning. Development of a new population code for a novel environment did not substantially alter the code for a familiar one, which suggests that the interference between the two spatial representations was very small. The parallel recording methods outlined here make possible the study of the dynamics of neuronal interactions during unique behavioral events.","author":[{"dropping-particle":"","family":"Wilson","given":"Matthew A","non-dropping-particle":"","parse-names":false,"suffix":""},{"dropping-particle":"","family":"McNaughton","given":"B L","non-dropping-particle":"","parse-names":false,"suffix":""}],"container-title":"Science (New York, N.Y.)","id":"ITEM-1","issue":"5124","issued":{"date-parts":[["1993","8","20"]]},"page":"1055-8","title":"Dynamics of the hippocampal ensemble code for space.","type":"article-journal","volume":"261"},"uris":["http://www.mendeley.com/documents/?uuid=bb1099e3-9753-3502-a380-3874ea62f575"]},{"id":"ITEM-2","itemData":{"DOI":"10.1038/nn.3329","ISSN":"1097-6256","PMID":"23396101","abstract":"Using Ca(2+) imaging in freely behaving mice that repeatedly explored a familiar environment, we tracked thousands of CA1 pyramidal cells' place fields over weeks. Place coding was dynamic, as each day the ensemble representation of this environment involved a unique subset of cells. However, cells in the </w:instrText>
      </w:r>
      <w:r w:rsidR="00A47602">
        <w:rPr>
          <w:rFonts w:ascii="Lucida Sans Unicode" w:hAnsi="Lucida Sans Unicode" w:cs="Lucida Sans Unicode"/>
        </w:rPr>
        <w:instrText>∼</w:instrText>
      </w:r>
      <w:r w:rsidR="00A47602">
        <w:instrText>15-25% overlap between any two of these subsets retained the same place fields, which sufficed to preserve an accurate spatial representation across weeks.","author":[{"dropping-particle":"","family":"Ziv","given":"Yaniv","non-dropping-particle":"","parse-names":false,"suffix":""},{"dropping-particle":"","family":"Burns","given":"Laurie D","non-dropping-particle":"","parse-names":false,"suffix":""},{"dropping-particle":"","family":"Cocker","given":"Eric D","non-dropping-particle":"","parse-names":false,"suffix":""},{"dropping-particle":"","family":"Hamel","given":"Elizabeth O","non-dropping-particle":"","parse-names":false,"suffix":""},{"dropping-particle":"","family":"Ghosh","given":"Kunal K","non-dropping-particle":"","parse-names":false,"suffix":""},{"dropping-particle":"","family":"Kitch","given":"Lacey J","non-dropping-particle":"","parse-names":false,"suffix":""},{"dropping-particle":"El","family":"Gamal","given":"Abbas","non-dropping-particle":"","parse-names":false,"suffix":""},{"dropping-particle":"","family":"Schnitzer","given":"Mark J","non-dropping-particle":"","parse-names":false,"suffix":""}],"container-title":"Nature Neuroscience","id":"ITEM-2","issue":"3","issued":{"date-parts":[["2013","2","10"]]},"page":"264-266","title":"Long-term dynamics of CA1 hippocampal place codes","type":"article-journal","volume":"16"},"uris":["http://www.mendeley.com/documents/?uuid=34ca9278-dc23-3efc-bdf7-40cf4f8fd14b"]}],"mendeley":{"formattedCitation":"(Wilson and McNaughton, 1993; Ziv et al., 2013)","plainTextFormattedCitation":"(Wilson and McNaughton, 1993; Ziv et al., 2013)","previouslyFormattedCitation":"(Wilson and McNaughton, 1993; Ziv et al., 2013)"},"properties":{"noteIndex":0},"schema":"https://github.com/citation-style-language/schema/raw/master/csl-citation.json"}</w:instrText>
      </w:r>
      <w:r w:rsidRPr="00B2291A">
        <w:fldChar w:fldCharType="separate"/>
      </w:r>
      <w:r w:rsidRPr="00B2291A">
        <w:rPr>
          <w:noProof/>
        </w:rPr>
        <w:t>(Wilson and McNaughton, 1993; Ziv et al., 2013)</w:t>
      </w:r>
      <w:r w:rsidRPr="00B2291A">
        <w:fldChar w:fldCharType="end"/>
      </w:r>
      <w:r w:rsidRPr="00B2291A">
        <w:t xml:space="preserve">. In a </w:t>
      </w:r>
      <w:r w:rsidRPr="00B2291A">
        <w:lastRenderedPageBreak/>
        <w:t xml:space="preserve">broader context, place fields form a coherent relational structure that persists across time </w:t>
      </w:r>
      <w:r w:rsidRPr="00B2291A">
        <w:fldChar w:fldCharType="begin" w:fldLock="1"/>
      </w:r>
      <w:r w:rsidR="00957891">
        <w:instrText>ADDIN CSL_CITATION {"citationItems":[{"id":"ITEM-1","itemData":{"DOI":"10.1016/j.cub.2018.09.037","ISSN":"09609822","PMID":"30393037","abstract":"To provide a substrate for remembering where in space events have occurred, place cells must reliably encode the same positions across long timescales. However, in many cases, place cells exhibit instability by randomly reorganizing their place fields between experiences, challenging this premise. Recent evidence suggests that, in some cases, instability could also arise from coherent rotations of place fields, as well as from random reorganization. To investigate this possibility, we performed in vivo calcium imaging in dorsal hippocampal region CA1 of freely moving mice while they explored two arenas with different geometry and visual cues across 8 days. The two arenas were rotated randomly between sessions and then connected, allowing us to probe how cue rotations, the integration of new information about the environment, and the passage of time concurrently influenced the spatial coherence of place fields. We found that spatially coherent rotations of place-field maps in the same arena predominated, persisting up to 6 days later, and that they frequently rotated in a manner that did not match that of the arena rotation. Furthermore, place-field maps were flexible, as mice frequently employed a similar, coherent configuration of place fields to represent each arena despite their differing geometry and eventual connection. These results highlight the ability of the hippocampus to retain consistent relationships between cells across long timescales and suggest that, in many cases, apparent instability might result from a coherent rotation of place fields.","author":[{"dropping-particle":"","family":"Kinsky","given":"Nathaniel R.","non-dropping-particle":"","parse-names":false,"suffix":""},{"dropping-particle":"","family":"Sullivan","given":"David W.","non-dropping-particle":"","parse-names":false,"suffix":""},{"dropping-particle":"","family":"Mau","given":"William","non-dropping-particle":"","parse-names":false,"suffix":""},{"dropping-particle":"","family":"Hasselmo","given":"Michael E.","non-dropping-particle":"","parse-names":false,"suffix":""},{"dropping-particle":"","family":"Eichenbaum","given":"Howard","non-dropping-particle":"","parse-names":false,"suffix":""}],"container-title":"Current Biology","id":"ITEM-1","issue":"22","issued":{"date-parts":[["2018","11","19"]]},"page":"3578-3588.e6","title":"Hippocampal Place Fields Maintain a Coherent and Flexible Map across Long Timescales","type":"article-journal","volume":"28"},"uris":["http://www.mendeley.com/documents/?uuid=b6093dea-4b9a-4f32-aac5-22d00e868b02"]}],"mendeley":{"formattedCitation":"(Kinsky et al., 2018)","plainTextFormattedCitation":"(Kinsky et al., 2018)","previouslyFormattedCitation":"(Kinsky et al., 2018)"},"properties":{"noteIndex":0},"schema":"https://github.com/citation-style-language/schema/raw/master/csl-citation.json"}</w:instrText>
      </w:r>
      <w:r w:rsidRPr="00B2291A">
        <w:fldChar w:fldCharType="separate"/>
      </w:r>
      <w:r w:rsidRPr="00B2291A">
        <w:rPr>
          <w:noProof/>
        </w:rPr>
        <w:t>(Kinsky et al., 2018)</w:t>
      </w:r>
      <w:r w:rsidRPr="00B2291A">
        <w:fldChar w:fldCharType="end"/>
      </w:r>
      <w:r w:rsidRPr="00B2291A">
        <w:t xml:space="preserve">, suggesting that real-world spatial relationships are mapped onto place cell ensembles. Spatial features in the environment can also be linked to other variables, such as reward. In one intriguing study, the authors paired offline place cell reactivations (during sleep) with rewarding stimulations in the medial forebrain bundle. This procedure induced a behavioral place preference for the location of the place cell’s firing field and established a causal role for place cells in spatial navigation </w:t>
      </w:r>
      <w:r w:rsidRPr="00B2291A">
        <w:fldChar w:fldCharType="begin" w:fldLock="1"/>
      </w:r>
      <w:r w:rsidRPr="00B2291A">
        <w:instrText>ADDIN CSL_CITATION {"citationItems":[{"id":"ITEM-1","itemData":{"DOI":"10.1038/nn.3970","ISSN":"1097-6256","abstract":"The authors used rewarding stimulations triggered by place cell activity during sleep to create a place preference for the related place field in mice once they woke up. This shows that an explicit memory trace can be created during sleep and demonstrates a causal role of place cells in spatial navigation.","author":[{"dropping-particle":"","family":"Lavilléon","given":"Gaetan","non-dropping-particle":"de","parse-names":false,"suffix":""},{"dropping-particle":"","family":"Lacroix","given":"Marie Masako","non-dropping-particle":"","parse-names":false,"suffix":""},{"dropping-particle":"","family":"Rondi-Reig","given":"Laure","non-dropping-particle":"","parse-names":false,"suffix":""},{"dropping-particle":"","family":"Benchenane","given":"Karim","non-dropping-particle":"","parse-names":false,"suffix":""}],"container-title":"Nature Neuroscience","id":"ITEM-1","issue":"4","issued":{"date-parts":[["2015","4","9"]]},"page":"493-495","publisher":"Nature Publishing Group","title":"Explicit memory creation during sleep demonstrates a causal role of place cells in navigation","type":"article-journal","volume":"18"},"uris":["http://www.mendeley.com/documents/?uuid=27b9550a-3ca6-37cd-8fb4-e41ecf7398a7"]}],"mendeley":{"formattedCitation":"(de Lavilléon et al., 2015)","plainTextFormattedCitation":"(de Lavilléon et al., 2015)","previouslyFormattedCitation":"(de Lavilléon et al., 2015)"},"properties":{"noteIndex":0},"schema":"https://github.com/citation-style-language/schema/raw/master/csl-citation.json"}</w:instrText>
      </w:r>
      <w:r w:rsidRPr="00B2291A">
        <w:fldChar w:fldCharType="separate"/>
      </w:r>
      <w:r w:rsidRPr="00B2291A">
        <w:rPr>
          <w:noProof/>
        </w:rPr>
        <w:t>(de Lavilléon et al., 2015)</w:t>
      </w:r>
      <w:r w:rsidRPr="00B2291A">
        <w:fldChar w:fldCharType="end"/>
      </w:r>
      <w:r w:rsidRPr="00B2291A">
        <w:t xml:space="preserve">.  </w:t>
      </w:r>
    </w:p>
    <w:p w14:paraId="33B6523E" w14:textId="0736D55E" w:rsidR="00B2291A" w:rsidRPr="00B2291A" w:rsidRDefault="00B2291A" w:rsidP="00B2291A">
      <w:r>
        <w:tab/>
      </w:r>
      <w:r w:rsidRPr="00B2291A">
        <w:t xml:space="preserve">Place cell populations in the hippocampus are also responsible for spatial planning. Place cell firing predicts errors in navigation </w:t>
      </w:r>
      <w:r w:rsidRPr="00B2291A">
        <w:fldChar w:fldCharType="begin" w:fldLock="1"/>
      </w:r>
      <w:r w:rsidRPr="00B2291A">
        <w:instrText>ADDIN CSL_CITATION {"citationItems":[{"id":"ITEM-1","itemData":{"ISSN":"0014-4819","PMID":"3691688","abstract":"Single unit activity was recorded from complex spike cells in the hippocampus of the rat while the animal was performing a spatial memory task. The task required the animal to choose the correct arm of a 4 arm plus-shaped maze in order to obtain reward. The location of the goal arm was varied from trial to trial and was identified by 6 controlled spatial cues which were distributed around the enclosure and which were rotated in step with the goal. On some trials these spatial cues were present throughout the trial (spatial reference memory trials) while on other trials they were present during the first part of the trial but were removed before the rat was allowed to choose the goal (spatial working memory trials). On these latter trials the animal had to remember the location of the cues and/or goal during the delay in order to choose correctly. 55 units were recorded during sufficient reference memory trials for the relationship between their firing pattern and different spatial aspects of the environment to be determined. 33 units had fields with significant relations to the controlled cues while 16 had significant relations to the static background cues, those cues in the environment which did not change position from trial to trial. Of 43 units which could be tested for their relation to the shape of the maze arms themselves, 15 showed such a relationship. Therefore the place units can be influenced by different aspects of the spatial environment but those related to the task requirement appear to be more potent. Interaction effects between the different spatial factors also influenced the firing pattern of some units. Of particular interest was the interaction between the controlled cues and the static background cues found in some cells since this might shed some light on how the hippocampus enables the rat to solve the memory task. 30 units with place fields related to the controlled cues were recorded during successful performance on spatial working memory trials as well as during spatial reference memory trials. The place fields of 90% of these units were maintained during the retention phase of the memory trials. During the recording of some units, other types of trial were given as well. On control trials, the cues were removed before the rat was placed on the maze. These trials provided controls for the potential influence of information left behind by the controlled cues and for the influence of the animal's behaviour on the unit activity.…","author":[{"dropping-particle":"","family":"O'Keefe","given":"J","non-dropping-particle":"","parse-names":false,"suffix":""},{"dropping-particle":"","family":"Speakman","given":"A","non-dropping-particle":"","parse-names":false,"suffix":""}],"container-title":"Experimental brain research","id":"ITEM-1","issue":"1","issued":{"date-parts":[["1987"]]},"page":"1-27","title":"Single unit activity in the rat hippocampus during a spatial memory task.","type":"article-journal","volume":"68"},"uris":["http://www.mendeley.com/documents/?uuid=bc0e8c79-ceb5-361c-8814-9a2caa37dab5"]}],"mendeley":{"formattedCitation":"(O’Keefe and Speakman, 1987)","plainTextFormattedCitation":"(O’Keefe and Speakman, 1987)","previouslyFormattedCitation":"(O’Keefe and Speakman, 1987)"},"properties":{"noteIndex":0},"schema":"https://github.com/citation-style-language/schema/raw/master/csl-citation.json"}</w:instrText>
      </w:r>
      <w:r w:rsidRPr="00B2291A">
        <w:fldChar w:fldCharType="separate"/>
      </w:r>
      <w:r w:rsidRPr="00B2291A">
        <w:rPr>
          <w:noProof/>
        </w:rPr>
        <w:t>(O’Keefe and Speakman, 1987)</w:t>
      </w:r>
      <w:r w:rsidRPr="00B2291A">
        <w:fldChar w:fldCharType="end"/>
      </w:r>
      <w:r w:rsidRPr="00B2291A">
        <w:t xml:space="preserve"> and place field locations predict goal-seeking behavior </w:t>
      </w:r>
      <w:r w:rsidRPr="00B2291A">
        <w:fldChar w:fldCharType="begin" w:fldLock="1"/>
      </w:r>
      <w:r w:rsidR="00957891">
        <w:instrText>ADDIN CSL_CITATION {"citationItems":[{"id":"ITEM-1","itemData":{"DOI":"http://dx.doi.org/10.1016/j.cub.2016.11.046","ISSN":"0960-9822","PMID":"28089516","abstract":"Summary When a navigator’s internal sense of direction is disrupted, she must rely on external cues to regain her bearings, a process termed spatial reorientation. Extensive research has demonstrated that the geometric shape of the environment exerts powerful control over reorientation behavior, but the neural and cognitive mechanisms underlying this phenomenon are not well understood. Whereas some theories claim that geometry controls behavior through an allocentric mechanism potentially tied to the hippocampus, others postulate that disoriented navigators reach their goals by using an egocentric view-matching strategy. To resolve this debate, we characterized hippocampal representations during reorientation. We first recorded from {CA1} cells as disoriented mice foraged in chambers of various shapes. We found that the alignment of the recovered hippocampal map was determined by the geometry of the chamber, but not by nongeometric cues, even when these cues could be used to disambiguate geometric ambiguities. We then recorded hippocampal activity as disoriented mice performed a classical goal-directed spatial memory task in a rectangular chamber. Again, we found that the recovered hippocampal map aligned solely to the chamber geometry. Critically, we also found a strong correspondence between the hippocampal map alignment and the animal’s behavior, making it possible to predict the search location of the animal from neural responses on a trial-by-trial basis. Together, these results demonstrate that spatial reorientation involves the alignment of the hippocampal map to local geometry. We hypothesize that geometry may be an especially salient cue for reorientation because it is an inherently stable aspect of the environment. ","author":[{"dropping-particle":"","family":"Keinath","given":"Alex T","non-dropping-particle":"","parse-names":false,"suffix":""},{"dropping-particle":"","family":"Julian","given":"Joshua B","non-dropping-particle":"","parse-names":false,"suffix":""},{"dropping-particle":"","family":"Epstein","given":"Russell A.","non-dropping-particle":"","parse-names":false,"suffix":""},{"dropping-particle":"","family":"Muzzio","given":"Isabel A","non-dropping-particle":"","parse-names":false,"suffix":""}],"container-title":"Current Biology","id":"ITEM-1","issue":"3","issued":{"date-parts":[["2017"]]},"page":"-","publisher":"Elsevier Ltd.","title":"Environmental Geometry Aligns the Hippocampal Map during Spatial Reorientation","type":"article-journal","volume":"27"},"uris":["http://www.mendeley.com/documents/?uuid=95594b84-aead-489f-9260-226895b9aa7d"]},{"id":"ITEM-2","itemData":{"DOI":"10.1038/nn.2599","ISSN":"1097-6256","abstract":"The hippocampus has place cells that preferentially fire at a particular location of spatial arena. Dupret et al. report that place fields remapped as a result of goal-directed spatial learning and that sharp wave/ripple reactivation events seen during memory consolidation predicted the strength of subsequent spatial memory. Jeffery and Cacucci highlight this work in their News and View.","author":[{"dropping-particle":"","family":"Dupret","given":"David","non-dropping-particle":"","parse-names":false,"suffix":""},{"dropping-particle":"","family":"O'Neill","given":"Joseph","non-dropping-particle":"","parse-names":false,"suffix":""},{"dropping-particle":"","family":"Pleydell-Bouverie","given":"Barty","non-dropping-particle":"","parse-names":false,"suffix":""},{"dropping-particle":"","family":"Csicsvari","given":"Jozsef","non-dropping-particle":"","parse-names":false,"suffix":""}],"container-title":"Nature Neuroscience","id":"ITEM-2","issue":"8","issued":{"date-parts":[["2010","8","18"]]},"page":"995-1002","publisher":"Nature Publishing Group","title":"The reorganization and reactivation of hippocampal maps predict spatial memory performance","type":"article-journal","volume":"13"},"uris":["http://www.mendeley.com/documents/?uuid=1ad6f54a-3f50-361f-a0b8-62e3bfa5630c"]}],"mendeley":{"formattedCitation":"(Dupret et al., 2010; Keinath et al., 2017)","plainTextFormattedCitation":"(Dupret et al., 2010; Keinath et al., 2017)","previouslyFormattedCitation":"(Dupret et al., 2010; Keinath et al., 2017)"},"properties":{"noteIndex":0},"schema":"https://github.com/citation-style-language/schema/raw/master/csl-citation.json"}</w:instrText>
      </w:r>
      <w:r w:rsidRPr="00B2291A">
        <w:fldChar w:fldCharType="separate"/>
      </w:r>
      <w:r w:rsidRPr="00B2291A">
        <w:rPr>
          <w:noProof/>
        </w:rPr>
        <w:t>(Dupret et al., 2010; Keinath et al., 2017)</w:t>
      </w:r>
      <w:r w:rsidRPr="00B2291A">
        <w:fldChar w:fldCharType="end"/>
      </w:r>
      <w:r w:rsidRPr="00B2291A">
        <w:t>. During spatial navigation, temporally compressed place cell sequences depict future trajectories that are enacted shortly after the sequence</w:t>
      </w:r>
      <w:r w:rsidR="00D976EA">
        <w:t>, suggesting that internal planning precedes action</w:t>
      </w:r>
      <w:r w:rsidRPr="00B2291A">
        <w:t xml:space="preserve"> </w:t>
      </w:r>
      <w:r w:rsidRPr="00B2291A">
        <w:fldChar w:fldCharType="begin" w:fldLock="1"/>
      </w:r>
      <w:r w:rsidRPr="00B2291A">
        <w:instrText>ADDIN CSL_CITATION {"citationItems":[{"id":"ITEM-1","itemData":{"DOI":"10.1038/nn.3909","ISSN":"1097-6256","PMID":"25559082","abstract":"Hippocampal information processing is discretized by oscillations, and the ensemble activity of place cells is organized into temporal sequences bounded by theta cycles. Theta sequences represent time-compressed trajectories through space. Their forward-directed nature makes them an intuitive candidate mechanism for planning future trajectories, but their connection to goal-directed behavior remains unclear. As rats performed a value-guided decision-making task, the extent to which theta sequences projected ahead of the animal's current location varied on a moment-by-moment basis depending on the rat's goals. Look-ahead extended farther on journeys to distant goals than on journeys to more proximal goals and was predictive of the animal's destination. On arrival at goals, however, look-ahead was similar regardless of where the animal began its journey from. Together, these results provide evidence that hippocampal theta sequences contain information related to goals or intentions, pointing toward a potential spatial basis for planning.","author":[{"dropping-particle":"","family":"Wikenheiser","given":"Andrew M","non-dropping-particle":"","parse-names":false,"suffix":""},{"dropping-particle":"","family":"Redish","given":"A David","non-dropping-particle":"","parse-names":false,"suffix":""}],"container-title":"Nature Neuroscience","id":"ITEM-1","issue":"2","issued":{"date-parts":[["2015","2","5"]]},"page":"289-294","title":"Hippocampal theta sequences reflect current goals","type":"article-journal","volume":"18"},"uris":["http://www.mendeley.com/documents/?uuid=23f37271-bc2a-35f5-aa09-4fe80997e800"]},{"id":"ITEM-2","itemData":{"DOI":"10.1038/nature12112","ISSN":"0028-0836","PMID":"23594744","abstract":"Effective navigation requires planning extended routes to remembered goal locations. Hippocampal place cells have been proposed to have a role in navigational planning, but direct evidence has been lacking. Here we show that before goal-directed navigation in an open arena, the rat hippocampus generates brief sequences encoding spatial trajectories strongly biased to progress from the subject's current location to a known goal location. These sequences predict immediate future behaviour, even in cases in which the specific combination of start and goal locations is novel. These results indicate that hippocampal sequence events characterized previously in linearly constrained environments as 'replay' are also capable of supporting a goal-directed, trajectory-finding mechanism, which identifies important places and relevant behavioural paths, at specific times when memory retrieval is required, and in a manner that could be used to control subsequent navigational behaviour.","author":[{"dropping-particle":"","family":"Pfeiffer","given":"Brad E.","non-dropping-particle":"","parse-names":false,"suffix":""},{"dropping-particle":"","family":"Foster","given":"David J.","non-dropping-particle":"","parse-names":false,"suffix":""}],"container-title":"Nature","id":"ITEM-2","issue":"7447","issued":{"date-parts":[["2013","4","17"]]},"page":"74-79","title":"Hippocampal place-cell sequences depict future paths to remembered goals","type":"article-journal","volume":"497"},"uris":["http://www.mendeley.com/documents/?uuid=ddb2370f-9e7d-35dc-b597-fc5fa23c9c93"]}],"mendeley":{"formattedCitation":"(Pfeiffer and Foster, 2013; Wikenheiser and Redish, 2015)","plainTextFormattedCitation":"(Pfeiffer and Foster, 2013; Wikenheiser and Redish, 2015)","previouslyFormattedCitation":"(Pfeiffer and Foster, 2013; Wikenheiser and Redish, 2015)"},"properties":{"noteIndex":0},"schema":"https://github.com/citation-style-language/schema/raw/master/csl-citation.json"}</w:instrText>
      </w:r>
      <w:r w:rsidRPr="00B2291A">
        <w:fldChar w:fldCharType="separate"/>
      </w:r>
      <w:r w:rsidRPr="00B2291A">
        <w:rPr>
          <w:noProof/>
        </w:rPr>
        <w:t>(Pfeiffer and Foster, 2013; Wikenheiser and Redish, 2015)</w:t>
      </w:r>
      <w:r w:rsidRPr="00B2291A">
        <w:fldChar w:fldCharType="end"/>
      </w:r>
      <w:r w:rsidRPr="00B2291A">
        <w:t xml:space="preserve">. Place cell ensemble activations also correlate with mental exploration of space. Early in learning spatial decision tasks, rats will deliberate at the choice point, where they pause and consider future possible routes </w:t>
      </w:r>
      <w:r w:rsidRPr="00B2291A">
        <w:fldChar w:fldCharType="begin" w:fldLock="1"/>
      </w:r>
      <w:r w:rsidR="00CF047B">
        <w:instrText>ADDIN CSL_CITATION {"citationItems":[{"id":"ITEM-1","itemData":{"DOI":"10.1038/nrn.2015.30","ISSN":"1471-0048","PMID":"26891625","abstract":"When rats come to a decision point, they sometimes pause and look back and forth as if deliberating over the choice; at other times, they proceed as if they have already made their decision. In the 1930s, this pause-and-look behaviour was termed 'vicarious trial and error' (VTE), with the implication that the rat was 'thinking about the future'. The discovery in 2007 that the firing of hippocampal place cells gives rise to alternating representations of each of the potential path options in a serial manner during VTE suggested a possible neural mechanism that could underlie the representations of future outcomes. More-recent experiments examining VTE in rats suggest that there are direct parallels to human processes of deliberative decision making, working memory and mental time travel.","author":[{"dropping-particle":"","family":"Redish","given":"A David","non-dropping-particle":"","parse-names":false,"suffix":""}],"container-title":"Nature reviews. Neuroscience","id":"ITEM-1","issue":"3","issued":{"date-parts":[["2016","3"]]},"page":"147-59","publisher":"NIH Public Access","title":"Vicarious trial and error.","type":"article-journal","volume":"17"},"uris":["http://www.mendeley.com/documents/?uuid=4380383d-6c16-4726-a1af-898716bbdcf4"]}],"mendeley":{"formattedCitation":"(Redish, 2016)","plainTextFormattedCitation":"(Redish, 2016)","previouslyFormattedCitation":"(Redish, 2016)"},"properties":{"noteIndex":0},"schema":"https://github.com/citation-style-language/schema/raw/master/csl-citation.json"}</w:instrText>
      </w:r>
      <w:r w:rsidRPr="00B2291A">
        <w:fldChar w:fldCharType="separate"/>
      </w:r>
      <w:r w:rsidRPr="00B2291A">
        <w:rPr>
          <w:noProof/>
        </w:rPr>
        <w:t>(Redish, 2016)</w:t>
      </w:r>
      <w:r w:rsidRPr="00B2291A">
        <w:fldChar w:fldCharType="end"/>
      </w:r>
      <w:r w:rsidRPr="00B2291A">
        <w:t xml:space="preserve">. These “vicarious trial-and-error” (VTE) events are often </w:t>
      </w:r>
      <w:r w:rsidR="00BC6F52">
        <w:t>associated</w:t>
      </w:r>
      <w:r w:rsidRPr="00B2291A">
        <w:t xml:space="preserve"> with place cell activity that “sweeps” down possible paths </w:t>
      </w:r>
      <w:r w:rsidRPr="00B2291A">
        <w:fldChar w:fldCharType="begin" w:fldLock="1"/>
      </w:r>
      <w:r w:rsidR="00957891">
        <w:instrText>ADDIN CSL_CITATION {"citationItems":[{"id":"ITEM-1","itemData":{"DOI":"10.1523/JNEUROSCI.3761-07.2007","ISSN":"0270-6474","PMID":"17989284","abstract":"Neural ensembles were recorded from the CA3 region of rats running on T-based decision tasks. Examination of neural representations of space at fast time scales revealed a transient but repeatable phenomenon as rats made a decision: the location reconstructed from the neural ensemble swept forward, first down one path and then the other. Estimated representations were coherent and preferentially swept ahead of the animal rather than behind the animal, implying it represented future possibilities rather than recently traveled paths. Similar phenomena occurred at other important decisions (such as in recovery from an error). Local field potentials from these sites contained pronounced theta and gamma frequencies, but no sharp wave frequencies. Forward-shifted spatial representations were influenced by task demands and experience. These data suggest that the hippocampus does not represent space as a passive computation, but rather that hippocampal spatial processing is an active process likely regulated by cognitive mechanisms.","author":[{"dropping-particle":"","family":"Johnson","given":"Adam","non-dropping-particle":"","parse-names":false,"suffix":""},{"dropping-particle":"","family":"Redish","given":"A. David","non-dropping-particle":"","parse-names":false,"suffix":""}],"container-title":"Journal of Neuroscience","id":"ITEM-1","issue":"45","issued":{"date-parts":[["2007","11","7"]]},"page":"12176-12189","publisher":"Society for Neuroscience","title":"Neural Ensembles in CA3 Transiently Encode Paths Forward of the Animal at a Decision Point","type":"article-journal","volume":"27"},"uris":["http://www.mendeley.com/documents/?uuid=1e1c83bf-3707-4a7e-9d7f-8991ef251816"]}],"mendeley":{"formattedCitation":"(Johnson and Redish, 2007)","plainTextFormattedCitation":"(Johnson and Redish, 2007)","previouslyFormattedCitation":"(Johnson and Redish, 2007)"},"properties":{"noteIndex":0},"schema":"https://github.com/citation-style-language/schema/raw/master/csl-citation.json"}</w:instrText>
      </w:r>
      <w:r w:rsidRPr="00B2291A">
        <w:fldChar w:fldCharType="separate"/>
      </w:r>
      <w:r w:rsidRPr="00B2291A">
        <w:rPr>
          <w:noProof/>
        </w:rPr>
        <w:t>(Johnson and Redish, 2007)</w:t>
      </w:r>
      <w:r w:rsidRPr="00B2291A">
        <w:fldChar w:fldCharType="end"/>
      </w:r>
      <w:r w:rsidRPr="00B2291A">
        <w:t>, suggesting that the hippocampus is exploring decision space and subsequently selecting</w:t>
      </w:r>
      <w:r w:rsidR="00614EDF">
        <w:t xml:space="preserve"> beneficial routes</w:t>
      </w:r>
      <w:r w:rsidRPr="00B2291A">
        <w:t xml:space="preserve">. </w:t>
      </w:r>
    </w:p>
    <w:p w14:paraId="58712DC0" w14:textId="7E96A733" w:rsidR="008D49D8" w:rsidRDefault="00B2291A" w:rsidP="00B2291A">
      <w:r>
        <w:tab/>
      </w:r>
      <w:r w:rsidRPr="00B2291A">
        <w:t xml:space="preserve">In spite of all the evidence showing the hippocampus is involved in spatial memory, the term “place cell” might be a misnomer. For example, during navigation, </w:t>
      </w:r>
      <w:r w:rsidRPr="00B2291A">
        <w:lastRenderedPageBreak/>
        <w:t xml:space="preserve">hippocampal units disambiguate prospective (and retrospective) turns when the rat is at a spatial location that is shared between different </w:t>
      </w:r>
      <w:r w:rsidR="00D976EA">
        <w:t xml:space="preserve">routes </w:t>
      </w:r>
      <w:r w:rsidRPr="00B2291A">
        <w:fldChar w:fldCharType="begin" w:fldLock="1"/>
      </w:r>
      <w:r w:rsidR="00957891">
        <w:instrText>ADDIN CSL_CITATION {"citationItems":[{"id":"ITEM-1","itemData":{"ISSN":"0896-6273","PMID":"11055443","abstract":"Firing patterns of hippocampal complex-spike neurons were examined for the capacity to encode information important to the memory demands of a task even when the overt behavior and location of the animal are held constant. Neuronal activity was recorded as rats continuously alternated left and right turns from the central stem of a modified T maze. Two-thirds of the cells fired differentially as the rat traversed the common stem on left-turn and right-turn trials, even when potentially confounding variations in running speed, heading, and position on the stem were taken into account. Other cells fired differentially on the two trial types in combination with behavioral and spatial factors or appeared to fire similarly on both trial types. This pattern of results suggests that hippocampal representations encode some of the information necessary for representing specific memory episodes.","author":[{"dropping-particle":"","family":"Wood","given":"E R","non-dropping-particle":"","parse-names":false,"suffix":""},{"dropping-particle":"","family":"Dudchenko","given":"P a","non-dropping-particle":"","parse-names":false,"suffix":""},{"dropping-particle":"","family":"Robitsek","given":"R J","non-dropping-particle":"","parse-names":false,"suffix":""},{"dropping-particle":"","family":"Eichenbaum","given":"Howard","non-dropping-particle":"","parse-names":false,"suffix":""}],"container-title":"Neuron","id":"ITEM-1","issue":"3","issued":{"date-parts":[["2000","9"]]},"page":"623-33","title":"Hippocampal neurons encode information about different types of memory episodes occurring in the same location.","type":"article-journal","volume":"27"},"uris":["http://www.mendeley.com/documents/?uuid=99ea128a-2460-4b5f-89ae-2173ef69f384"]},{"id":"ITEM-2","itemData":{"DOI":"10.1016/S0896-6273(03)00752-9","ISBN":"0896-6273","PMID":"14687555","abstract":"The effect of memory on hippocampal neuronal activity was assessed as rats performed a spatial task that was impaired by fornix lesions. The influences of current location, recently entered places, and places about to be entered were compared. Three new findings emerged. (1) Current, retrospective, and prospective coding were common and recorded simultaneously in neural ensembles. (2) The origin of journeys influenced firing even when rats made detours, showing that recent memory could modulate neuronal activity more than spatial trajectory. (3) Diminished retrospective coding and, more markedly, reduced prospective coding in error trials suggested that the neuronal signal was important for task performance. The population of hippocampal neurons thus encoded information about the recent past, the present, and the imminent future, consistent with a neuronal mechanism for episodic memory.","author":[{"dropping-particle":"","family":"Ferbinteanu","given":"Janina","non-dropping-particle":"","parse-names":false,"suffix":""},{"dropping-particle":"","family":"Shapiro","given":"Matthew L.","non-dropping-particle":"","parse-names":false,"suffix":""}],"container-title":"Neuron","id":"ITEM-2","issue":"6","issued":{"date-parts":[["2003","12","18"]]},"page":"1227-1239","publisher":"Cell Press","title":"Prospective and retrospective memory coding in the hippocampus","type":"article-journal","volume":"40"},"uris":["http://www.mendeley.com/documents/?uuid=0661bb5d-5eb9-42fe-8aef-ec3b9e46b585"]}],"mendeley":{"formattedCitation":"(Ferbinteanu and Shapiro, 2003; Wood et al., 2000)","plainTextFormattedCitation":"(Ferbinteanu and Shapiro, 2003; Wood et al., 2000)","previouslyFormattedCitation":"(Ferbinteanu and Shapiro, 2003; Wood et al., 2000)"},"properties":{"noteIndex":0},"schema":"https://github.com/citation-style-language/schema/raw/master/csl-citation.json"}</w:instrText>
      </w:r>
      <w:r w:rsidRPr="00B2291A">
        <w:fldChar w:fldCharType="separate"/>
      </w:r>
      <w:r w:rsidRPr="00B2291A">
        <w:rPr>
          <w:noProof/>
        </w:rPr>
        <w:t>(Ferbinteanu and Shapiro, 2003; Wood et al., 2000)</w:t>
      </w:r>
      <w:r w:rsidRPr="00B2291A">
        <w:fldChar w:fldCharType="end"/>
      </w:r>
      <w:r w:rsidRPr="00B2291A">
        <w:t xml:space="preserve">. That is, despite the rat being in the same spatial location, hippocampal cells fire differently depending on the rat’s past and future trajectories. This finding refutes the idea that the hippocampus is devoted purely to storing spatial representations and instead suggests a broader role in organization of experience </w:t>
      </w:r>
      <w:r w:rsidR="00B707FB">
        <w:t xml:space="preserve">along any conceivable dimension </w:t>
      </w:r>
      <w:r w:rsidRPr="00B2291A">
        <w:fldChar w:fldCharType="begin" w:fldLock="1"/>
      </w:r>
      <w:r w:rsidRPr="00B2291A">
        <w:instrText>ADDIN CSL_CITATION {"citationItems":[{"id":"ITEM-1","itemData":{"DOI":"10.1016/j.tics.2018.07.006","author":[{"dropping-particle":"","family":"Buzsáki","given":"György","non-dropping-particle":"","parse-names":false,"suffix":""},{"dropping-particle":"","family":"Tingley","given":"David","non-dropping-particle":"","parse-names":false,"suffix":""}],"id":"ITEM-1","issued":{"date-parts":[["2018"]]},"title":"Special Issue: Time in the Brain Space and Time: The Hippocampus as a Sequence Generator","type":"article-journal"},"uris":["http://www.mendeley.com/documents/?uuid=9f163d3e-2b0c-33e4-b0da-f0b32388f20a"]},{"id":"ITEM-2","itemData":{"DOI":"10.1016/j.brainres.2014.10.069","ISSN":"00068993","PMID":"25449892","abstract":"It has been hypothesized that one of the functions of the hippocampus is to enable the learning of relationships between different stimuli experienced in the environment. These relationships might be spatial (\"the bathroom is about 5m down the hall from the bedroom\") or temporal (\"the coffee is ready about 3 min after the button was pressed\"). Critically, these spatial and temporal relationships may exist on a variety of scales from a few hundred milliseconds up to minutes. In order to learn consistent relationships between stimuli separated by a variety of spatial and temporal scales using synaptic plasticity that has a fixed temporal window extending at most a few hundred milliseconds, information about the spatial and temporal relationships of distant stimuli must be available to the hippocampus in the present. Hippocampal place cells and time cells seem well suited to represent the spatial and temporal locations of distant stimuli in order to support learning of these relationships. We review a recent computational hypothesis that can be used to construct both spatial and temporal relationships. We suggest that there is a deep computational connection between spatial and temporal coding in the hippocampus and that both serve the overarching function of learning relationships between stimuli-constructing a \"memory space.\" This article is part of a Special Issue entitled SI: Brain and Memory.","author":[{"dropping-particle":"","family":"Howard","given":"Marc W.","non-dropping-particle":"","parse-names":false,"suffix":""},{"dropping-particle":"","family":"Eichenbaum","given":"Howard","non-dropping-particle":"","parse-names":false,"suffix":""}],"container-title":"Brain Research","id":"ITEM-2","issued":{"date-parts":[["2015","9","24"]]},"page":"345-354","title":"Time and space in the hippocampus","type":"article-journal","volume":"1621"},"uris":["http://www.mendeley.com/documents/?uuid=e5e47c41-fc54-3634-add1-dfd649e591e6"]}],"mendeley":{"formattedCitation":"(Buzsáki and Tingley, 2018; Howard and Eichenbaum, 2015)","plainTextFormattedCitation":"(Buzsáki and Tingley, 2018; Howard and Eichenbaum, 2015)","previouslyFormattedCitation":"(Buzsáki and Tingley, 2018; Howard and Eichenbaum, 2015)"},"properties":{"noteIndex":0},"schema":"https://github.com/citation-style-language/schema/raw/master/csl-citation.json"}</w:instrText>
      </w:r>
      <w:r w:rsidRPr="00B2291A">
        <w:fldChar w:fldCharType="separate"/>
      </w:r>
      <w:r w:rsidRPr="00B2291A">
        <w:rPr>
          <w:noProof/>
        </w:rPr>
        <w:t>(Buzsáki and Tingley, 2018; Howard and Eichenbaum, 2015)</w:t>
      </w:r>
      <w:r w:rsidRPr="00B2291A">
        <w:fldChar w:fldCharType="end"/>
      </w:r>
      <w:r w:rsidRPr="00B2291A">
        <w:t xml:space="preserve">. </w:t>
      </w:r>
    </w:p>
    <w:p w14:paraId="747DE452" w14:textId="3437D8A0" w:rsidR="00B2291A" w:rsidRPr="00B2291A" w:rsidRDefault="008D49D8" w:rsidP="00B2291A">
      <w:r>
        <w:tab/>
      </w:r>
      <w:r w:rsidR="00B707FB">
        <w:t xml:space="preserve">Notably, neurons in the hippocampus have been found to </w:t>
      </w:r>
      <w:r w:rsidR="0009134A">
        <w:t xml:space="preserve">encode a huge host of stimuli. </w:t>
      </w:r>
      <w:r>
        <w:t>For one, t</w:t>
      </w:r>
      <w:r w:rsidR="0009134A">
        <w:t xml:space="preserve">hey exhibit firing fields during temporal intervals within a delay </w:t>
      </w:r>
      <w:r w:rsidR="0009134A">
        <w:fldChar w:fldCharType="begin" w:fldLock="1"/>
      </w:r>
      <w:r w:rsidR="0009134A">
        <w:instrText>ADDIN CSL_CITATION {"citationItems":[{"id":"ITEM-1","itemData":{"DOI":"10.1126/science.1159775","ISBN":"1095-9203 (Electronic)\\n0036-8075 (Linking)","ISSN":"00368075","PMID":"18772431","abstract":"A long-standing conjecture in neuroscience is that aspects of cognition depend on the brain's ability to self-generate sequential neuronal activity. We found that reliably and continually changing cell assemblies in the rat hippocampus appeared not only during spatial navigation but also in the absence of changing environmental or body-derived inputs. During the delay period of a memory task, each moment in time was characterized by the activity of a particular assembly of neurons. Identical initial conditions triggered a similar assembly sequence, whereas different conditions gave rise to different sequences, thereby predicting behavioral choices, including errors. Such sequences were not formed in control (nonmemory) tasks. We hypothesize that neuronal representations, evolved for encoding distance in spatial navigation, also support episodic recall and the planning of action sequences.","author":[{"dropping-particle":"","family":"Pastalkova","given":"Eva","non-dropping-particle":"","parse-names":false,"suffix":""},{"dropping-particle":"","family":"Itskov","given":"Vladimir","non-dropping-particle":"","parse-names":false,"suffix":""},{"dropping-particle":"","family":"Amarasingham","given":"Asohan","non-dropping-particle":"","parse-names":false,"suffix":""},{"dropping-particle":"","family":"Buzsáki","given":"György","non-dropping-particle":"","parse-names":false,"suffix":""}],"container-title":"Science","id":"ITEM-1","issue":"5894","issued":{"date-parts":[["2008"]]},"page":"1322-1327","title":"Internally generated cell assembly sequences in the rat hippocampus","type":"article-journal","volume":"321"},"uris":["http://www.mendeley.com/documents/?uuid=0161d58c-277e-4f09-8119-2e84f5ac77e3"]},{"id":"ITEM-2","itemData":{"DOI":"10.1016/j.neuron.2011.07.012","ISSN":"08966273","author":[{"dropping-particle":"","family":"MacDonald","given":"Christopher J.","non-dropping-particle":"","parse-names":false,"suffix":""},{"dropping-particle":"","family":"Lepage","given":"Kyle Q.","non-dropping-particle":"","parse-names":false,"suffix":""},{"dropping-particle":"","family":"Eden","given":"Uri T.","non-dropping-particle":"","parse-names":false,"suffix":""},{"dropping-particle":"","family":"Eichenbaum","given":"Howard","non-dropping-particle":"","parse-names":false,"suffix":""}],"container-title":"Neuron","id":"ITEM-2","issue":"4","issued":{"date-parts":[["2011"]]},"page":"737-749","publisher":"Elsevier Inc.","title":"Hippocampal “time cells” bridge the gap in memory for discontiguous events","type":"article-journal","volume":"71"},"uris":["http://www.mendeley.com/documents/?uuid=a66a7de3-605e-4de3-8341-00b1949a84b2"]},{"id":"ITEM-3","itemData":{"DOI":"10.1016/j.cub.2018.03.051","ISSN":"09609822","abstract":"© 2018 Elsevier Ltd It has long been hypothesized that a primary function of the hippocampus is to discover and exploit temporal relationships between events. Previously, it has been reported that sequences of “time cells” in the hippocampus extend for tens of seconds. Other studies have shown that neuronal firing in the hippocampus fluctuates over hours and days. Both of these mechanisms could enable temporal encoding of events over very different timescales. However, thus far, these two classes of phenomena have never been observed simultaneously, which is necessary to ascribe broad-range temporal coding to the hippocampus. Using in vivo calcium imaging in unrestrained mice, we observed sequences of hippocampal neurons that bridged a 10 s delay. Similar sequences were observed over multiple days, but the set of neurons participating in those sequences changed gradually. Thus, the same population of neurons that encodes temporal information over seconds can also be used to distinguish periods of time over much longer timescales. These results unify two previously separate paradigms of temporal processing in the hippocampus that support episodic memory. Episodic memories span timescales of seconds, minutes, and days. Mau et al. use calcium imaging to longitudinally monitor cell sequences in hippocampal CA1. Bayesian decoder analyses show that the same population of neurons carries information about time across all three scales.","author":[{"dropping-particle":"","family":"Mau","given":"W.","non-dropping-particle":"","parse-names":false,"suffix":""},{"dropping-particle":"","family":"Sullivan","given":"D.W.","non-dropping-particle":"","parse-names":false,"suffix":""},{"dropping-particle":"","family":"Kinsky","given":"N.R.","non-dropping-particle":"","parse-names":false,"suffix":""},{"dropping-particle":"","family":"Hasselmo","given":"M.E.","non-dropping-particle":"","parse-names":false,"suffix":""},{"dropping-particle":"","family":"Howard","given":"M.W.","non-dropping-particle":"","parse-names":false,"suffix":""},{"dropping-particle":"","family":"Eichenbaum","given":"Howard","non-dropping-particle":"","parse-names":false,"suffix":""}],"container-title":"Current Biology","id":"ITEM-3","issued":{"date-parts":[["2018"]]},"title":"The Same Hippocampal CA1 Population Simultaneously Codes Temporal Information over Multiple Timescales","type":"article-journal"},"uris":["http://www.mendeley.com/documents/?uuid=f64d6ef3-6f17-311a-ac5d-54b276e0e9af"]},{"id":"ITEM-4","itemData":{"DOI":"10.1016/j.neuron.2017.05.024","ISSN":"08966273","PMID":"28602691","abstract":"Although the hippocampus is critical to episodic memory, neuronal representations supporting this role, especially relating to nonspatial information, remain elusive. Here, we investigated rate and temporal coding of hippocampal CA1 neurons in rats performing a cue-combination task that requires the integration of sequentially provided sound and odor cues. The majority of CA1 neurons displayed sensory cue-, combination-, or choice-specific (simply, \"event\"-specific) elevated discharge activities, which were sustained throughout the event period. These event cells underwent transient theta phase precession at event onset, followed by sustained phase locking to the early theta phases. As a result of this unique single neuron behavior, the theta sequences of CA1 cell assemblies of the event sequences had discrete representations. These results help to update the conceptual framework for space encoding toward a more general model of episodic event representations in the hippocampus.","author":[{"dropping-particle":"","family":"Terada","given":"Satoshi","non-dropping-particle":"","parse-names":false,"suffix":""},{"dropping-particle":"","family":"Sakurai","given":"Yoshio","non-dropping-particle":"","parse-names":false,"suffix":""},{"dropping-particle":"","family":"Nakahara","given":"Hiroyuki","non-dropping-particle":"","parse-names":false,"suffix":""},{"dropping-particle":"","family":"Fujisawa","given":"Shigeyoshi","non-dropping-particle":"","parse-names":false,"suffix":""}],"container-title":"Neuron","id":"ITEM-4","issue":"6","issued":{"date-parts":[["2017","6","21"]]},"page":"1248-1262.e4","title":"Temporal and Rate Coding for Discrete Event Sequences in the Hippocampus","type":"article-journal","volume":"94"},"uris":["http://www.mendeley.com/documents/?uuid=34acbad1-8f24-3067-82db-9dd9947d8b79"]},{"id":"ITEM-5","itemData":{"DOI":"10.7554/eLife.01982","ISSN":"2050-084X","PMID":"24668171","abstract":"Animals can learn causal relationships between pairs of stimuli separated in time and this ability depends on the hippocampus. Such learning is believed to emerge from alterations in network connectivity, but large-scale connectivity is difficult to measure directly, especially during learning. Here, we show that area CA1 cells converge to time-locked firing sequences that bridge the two stimuli paired during training, and this phenomenon is coupled to a reorganization of network correlations. Using two-photon calcium imaging of mouse hippocampal neurons we find that co-time-tuned neurons exhibit enhanced spontaneous activity correlations that increase just prior to learning. While time-tuned cells are not spatially organized, spontaneously correlated cells do fall into distinct spatial clusters that change as a result of learning. We propose that the spatial re-organization of correlation clusters reflects global network connectivity changes that are responsible for the emergence of the sequentially-timed activity of cell-groups underlying the learned behavior.","author":[{"dropping-particle":"","family":"Modi","given":"Mehrab N.","non-dropping-particle":"","parse-names":false,"suffix":""},{"dropping-particle":"","family":"Dhawale","given":"Ashesh K.","non-dropping-particle":"","parse-names":false,"suffix":""},{"dropping-particle":"","family":"Bhalla","given":"Upinder S.","non-dropping-particle":"","parse-names":false,"suffix":""}],"container-title":"eLife","id":"ITEM-5","issue":"0","issued":{"date-parts":[["2014","3","25"]]},"page":"e01982","title":"CA1 cell activity sequences emerge after reorganization of network correlation structure during associative learning","type":"article-journal","volume":"3"},"uris":["http://www.mendeley.com/documents/?uuid=cb55a5df-8621-42f7-b4df-1dce12e24c9e"]}],"mendeley":{"formattedCitation":"(MacDonald et al., 2011; Mau et al., 2018; Modi et al., 2014; Pastalkova et al., 2008; Terada et al., 2017)","plainTextFormattedCitation":"(MacDonald et al., 2011; Mau et al., 2018; Modi et al., 2014; Pastalkova et al., 2008; Terada et al., 2017)","previouslyFormattedCitation":"(MacDonald et al., 2011; Mau et al., 2018; Modi et al., 2014; Pastalkova et al., 2008; Terada et al., 2017)"},"properties":{"noteIndex":0},"schema":"https://github.com/citation-style-language/schema/raw/master/csl-citation.json"}</w:instrText>
      </w:r>
      <w:r w:rsidR="0009134A">
        <w:fldChar w:fldCharType="separate"/>
      </w:r>
      <w:r w:rsidR="0009134A" w:rsidRPr="0009134A">
        <w:rPr>
          <w:noProof/>
        </w:rPr>
        <w:t>(MacDonald et al., 2011; Mau et al., 2018; Modi et al., 2014; Pastalkova et al., 2008; Terada et al., 2017)</w:t>
      </w:r>
      <w:r w:rsidR="0009134A">
        <w:fldChar w:fldCharType="end"/>
      </w:r>
      <w:r w:rsidR="0009134A">
        <w:t xml:space="preserve">. Hippocampal neurons also show selectivity towards sound frequencies </w:t>
      </w:r>
      <w:r w:rsidR="0009134A">
        <w:fldChar w:fldCharType="begin" w:fldLock="1"/>
      </w:r>
      <w:r w:rsidR="0009134A">
        <w:instrText>ADDIN CSL_CITATION {"citationItems":[{"id":"ITEM-1","itemData":{"DOI":"10.1038/nature21692","ISSN":"0028-0836","author":[{"dropping-particle":"","family":"Aronov","given":"Dmitriy","non-dropping-particle":"","parse-names":false,"suffix":""},{"dropping-particle":"","family":"Nevers","given":"Rhino","non-dropping-particle":"","parse-names":false,"suffix":""},{"dropping-particle":"","family":"Tank","given":"David W.","non-dropping-particle":"","parse-names":false,"suffix":""}],"container-title":"Nature","id":"ITEM-1","issue":"7647","issued":{"date-parts":[["2017"]]},"page":"719-722","publisher":"Nature Publishing Group","title":"Mapping of a non-spatial dimension by the hippocampal–entorhinal circuit","type":"article-journal","volume":"543"},"uris":["http://www.mendeley.com/documents/?uuid=5878b397-cb3c-4a52-9a89-6d287505a1ba"]}],"mendeley":{"formattedCitation":"(Aronov et al., 2017)","plainTextFormattedCitation":"(Aronov et al., 2017)","previouslyFormattedCitation":"(Aronov et al., 2017)"},"properties":{"noteIndex":0},"schema":"https://github.com/citation-style-language/schema/raw/master/csl-citation.json"}</w:instrText>
      </w:r>
      <w:r w:rsidR="0009134A">
        <w:fldChar w:fldCharType="separate"/>
      </w:r>
      <w:r w:rsidR="0009134A" w:rsidRPr="0009134A">
        <w:rPr>
          <w:noProof/>
        </w:rPr>
        <w:t>(Aronov et al., 2017)</w:t>
      </w:r>
      <w:r w:rsidR="0009134A">
        <w:fldChar w:fldCharType="end"/>
      </w:r>
      <w:r w:rsidR="0009134A">
        <w:t xml:space="preserve">, odors </w:t>
      </w:r>
      <w:r w:rsidR="0009134A">
        <w:fldChar w:fldCharType="begin" w:fldLock="1"/>
      </w:r>
      <w:r w:rsidR="0009134A">
        <w:instrText>ADDIN CSL_CITATION {"citationItems":[{"id":"ITEM-1","itemData":{"DOI":"10.1523/JNEUROSCI.2874-15.2016","ISSN":"0270-6474","PMID":"26843637","abstract":"UNLABELLED The hippocampus is critical to the memory for sequences of events, a defining feature of episodic memory. However, the fundamental neuronal mechanisms underlying this capacity remain elusive. While considerable research indicates hippocampal neurons can represent sequences of locations, direct evidence of coding for the memory of sequential relationships among nonspatial events remains lacking. To address this important issue, we recorded neural activity in CA1 as rats performed a hippocampus-dependent sequence-memory task. Briefly, the task involves the presentation of repeated sequences of odors at a single port and requires rats to identify each item as \"in sequence\" or \"out of sequence\". We report that, while the animals' location and behavior remained constant, hippocampal activity differed depending on the temporal context of items-in this case, whether they were presented in or out of sequence. Some neurons showed this effect across items or sequence positions (general sequence cells), while others exhibited selectivity for specific conjunctions of item and sequence position information (conjunctive sequence cells) or for specific probe types (probe-specific sequence cells). We also found that the temporal context of individual trials could be accurately decoded from the activity of neuronal ensembles, that sequence coding at the single-cell and ensemble level was linked to sequence memory performance, and that slow-gamma oscillations (20-40 Hz) were more strongly modulated by temporal context and performance than theta oscillations (4-12 Hz). These findings provide compelling evidence that sequence coding extends beyond the domain of spatial trajectories and is thus a fundamental function of the hippocampus. SIGNIFICANCE STATEMENT The ability to remember the order of life events depends on the hippocampus, but the underlying neural mechanisms remain poorly understood. Here we addressed this issue by recording neural activity in hippocampal region CA1 while rats performed a nonspatial sequence memory task. We found that hippocampal neurons code for the temporal context of items (whether odors were presented in the correct or incorrect sequential position) and that this activity is linked with memory performance. The discovery of this novel form of temporal coding in hippocampal neurons advances our fundamental understanding of the neurobiology of episodic memory and will serve as a foundation for our cross-species, multitechnique appro…","author":[{"dropping-particle":"","family":"Allen","given":"Timothy A.","non-dropping-particle":"","parse-names":false,"suffix":""},{"dropping-particle":"","family":"Salz","given":"Daniel M.","non-dropping-particle":"","parse-names":false,"suffix":""},{"dropping-particle":"","family":"McKenzie","given":"Sam","non-dropping-particle":"","parse-names":false,"suffix":""},{"dropping-particle":"","family":"Fortin","given":"Norbert J.","non-dropping-particle":"","parse-names":false,"suffix":""}],"container-title":"The Journal of Neuroscience","id":"ITEM-1","issue":"5","issued":{"date-parts":[["2016","2","3"]]},"page":"1547-1563","title":"Nonspatial sequence coding in CA1 neurons","type":"article-journal","volume":"36"},"uris":["http://www.mendeley.com/documents/?uuid=04795af9-2599-3efe-a2a2-9377df78c84d"]},{"id":"ITEM-2","itemData":{"DOI":"10.1016/j.neuron.2017.05.024","ISSN":"08966273","PMID":"28602691","abstract":"Although the hippocampus is critical to episodic memory, neuronal representations supporting this role, especially relating to nonspatial information, remain elusive. Here, we investigated rate and temporal coding of hippocampal CA1 neurons in rats performing a cue-combination task that requires the integration of sequentially provided sound and odor cues. The majority of CA1 neurons displayed sensory cue-, combination-, or choice-specific (simply, \"event\"-specific) elevated discharge activities, which were sustained throughout the event period. These event cells underwent transient theta phase precession at event onset, followed by sustained phase locking to the early theta phases. As a result of this unique single neuron behavior, the theta sequences of CA1 cell assemblies of the event sequences had discrete representations. These results help to update the conceptual framework for space encoding toward a more general model of episodic event representations in the hippocampus.","author":[{"dropping-particle":"","family":"Terada","given":"Satoshi","non-dropping-particle":"","parse-names":false,"suffix":""},{"dropping-particle":"","family":"Sakurai","given":"Yoshio","non-dropping-particle":"","parse-names":false,"suffix":""},{"dropping-particle":"","family":"Nakahara","given":"Hiroyuki","non-dropping-particle":"","parse-names":false,"suffix":""},{"dropping-particle":"","family":"Fujisawa","given":"Shigeyoshi","non-dropping-particle":"","parse-names":false,"suffix":""}],"container-title":"Neuron","id":"ITEM-2","issue":"6","issued":{"date-parts":[["2017","6","21"]]},"page":"1248-1262.e4","title":"Temporal and Rate Coding for Discrete Event Sequences in the Hippocampus","type":"article-journal","volume":"94"},"uris":["http://www.mendeley.com/documents/?uuid=34acbad1-8f24-3067-82db-9dd9947d8b79"]},{"id":"ITEM-3","itemData":{"DOI":"10.1523/JNEUROSCI.1537-13.2013","ISSN":"0270-6474","PMID":"24005311","abstract":"Previous studies have revealed the existence of hippocampal \"time cells,\" principal neurons in CA1 that fire at specific moments in temporally organized experiences. However, in all these studies, animals were in motion; and so, temporal modulation might be due, at least in part, to concurrent or planned movement through space or self-generated movement (path integration). Here the activity of hippocampal CA1 neurons was recorded in head-fixed and immobile rats while they remembered odor stimuli across a delay period. Many neurons selectively and reliably activated at brief moments during the delay, as confirmed by several analyses of temporal modulation, during a strong ongoing θ rhythm. Furthermore, each odor memory was represented by a temporally organized ensemble of time cells composed mostly of neurons that were unique to each memory and some that fired at the same or different moments among multiple memories. These results indicate that ongoing or intended movement through space is not necessary for temporal representations in the hippocampus, and highlight the potential role of time cells as a mechanism for representing the flow of time in distinct memories.","author":[{"dropping-particle":"","family":"MacDonald","given":"C. J.","non-dropping-particle":"","parse-names":false,"suffix":""},{"dropping-particle":"","family":"Carrow","given":"S.","non-dropping-particle":"","parse-names":false,"suffix":""},{"dropping-particle":"","family":"Place","given":"R.","non-dropping-particle":"","parse-names":false,"suffix":""},{"dropping-particle":"","family":"Eichenbaum","given":"Howard","non-dropping-particle":"","parse-names":false,"suffix":""}],"container-title":"Journal of Neuroscience","id":"ITEM-3","issue":"36","issued":{"date-parts":[["2013","9","4"]]},"page":"14607-14616","title":"Distinct hippocampal time cell sequences represent odor memories in immobilized rats","type":"article-journal","volume":"33"},"uris":["http://www.mendeley.com/documents/?uuid=6110bf20-6b7a-3392-9c96-d6fe3e2e2300"]}],"mendeley":{"formattedCitation":"(Allen et al., 2016; MacDonald et al., 2013; Terada et al., 2017)","plainTextFormattedCitation":"(Allen et al., 2016; MacDonald et al., 2013; Terada et al., 2017)","previouslyFormattedCitation":"(Allen et al., 2016; MacDonald et al., 2013; Terada et al., 2017)"},"properties":{"noteIndex":0},"schema":"https://github.com/citation-style-language/schema/raw/master/csl-citation.json"}</w:instrText>
      </w:r>
      <w:r w:rsidR="0009134A">
        <w:fldChar w:fldCharType="separate"/>
      </w:r>
      <w:r w:rsidR="0009134A" w:rsidRPr="0009134A">
        <w:rPr>
          <w:noProof/>
        </w:rPr>
        <w:t>(Allen et al., 2016; MacDonald et al., 2013; Terada et al., 2017)</w:t>
      </w:r>
      <w:r w:rsidR="0009134A">
        <w:fldChar w:fldCharType="end"/>
      </w:r>
      <w:r w:rsidR="0009134A">
        <w:t xml:space="preserve">, and the spatial locations of conspecifics </w:t>
      </w:r>
      <w:r w:rsidR="0009134A">
        <w:fldChar w:fldCharType="begin" w:fldLock="1"/>
      </w:r>
      <w:r w:rsidR="00905E8C">
        <w:instrText>ADDIN CSL_CITATION {"citationItems":[{"id":"ITEM-1","itemData":{"DOI":"10.1126/science.aao3474","ISSN":"0036-8075","PMID":"29326274","abstract":"Social animals have to know the spatial positions of conspecifics. However, it is unknown how the position of others is represented in the brain. We designed a spatial observational-learning task, in which an observer bat mimicked a demonstrator bat while we recorded hippocampal dorsal-CA1 neurons from the observer bat. A neuronal subpopulation represented the position of the other bat, in allocentric coordinates. About half of these \"social place-cells\" represented also the observer's own position-that is, were place cells. The representation of the demonstrator bat did not reflect self-movement or trajectory planning by the observer. Some neurons represented also the position of inanimate moving objects; however, their representation differed from the representation of the demonstrator bat. This suggests a role for hippocampal CA1 neurons in social-spatial cognition.","author":[{"dropping-particle":"","family":"Omer","given":"David B.","non-dropping-particle":"","parse-names":false,"suffix":""},{"dropping-particle":"","family":"Maimon","given":"Shir R.","non-dropping-particle":"","parse-names":false,"suffix":""},{"dropping-particle":"","family":"Las","given":"Liora","non-dropping-particle":"","parse-names":false,"suffix":""},{"dropping-particle":"","family":"Ulanovsky","given":"Nachum","non-dropping-particle":"","parse-names":false,"suffix":""}],"container-title":"Science","id":"ITEM-1","issue":"6372","issued":{"date-parts":[["2018","1","12"]]},"page":"218-224","title":"Social place-cells in the bat hippocampus","type":"article-journal","volume":"359"},"uris":["http://www.mendeley.com/documents/?uuid=eaf9f122-fe4a-3905-96d4-723cd91ade51"]},{"id":"ITEM-2","itemData":{"DOI":"10.1126/science.aao3898","ISSN":"1095-9203","PMID":"29326273","abstract":"An animal's awareness of its location in space depends on the activity of place cells in the hippocampus. How the brain encodes the spatial position of others has not yet been identified. We investigated neuronal representations of other animals' locations in the dorsal CA1 region of the hippocampus with an observational T-maze task in which one rat was required to observe another rat's trajectory to successfully retrieve a reward. Information reflecting the spatial location of both the self and the other was jointly and discretely encoded by CA1 pyramidal cells in the observer rat. A subset of CA1 pyramidal cells exhibited spatial receptive fields that were identical for the self and the other. These findings demonstrate that hippocampal spatial representations include dimensions for both self and nonself.","author":[{"dropping-particle":"","family":"Danjo","given":"Teruko","non-dropping-particle":"","parse-names":false,"suffix":""},{"dropping-particle":"","family":"Toyoizumi","given":"Taro","non-dropping-particle":"","parse-names":false,"suffix":""},{"dropping-particle":"","family":"Fujisawa","given":"Shigeyoshi","non-dropping-particle":"","parse-names":false,"suffix":""}],"container-title":"Science (New York, N.Y.)","id":"ITEM-2","issue":"6372","issued":{"date-parts":[["2018","1","12"]]},"page":"213-218","publisher":"American Association for the Advancement of Science","title":"Spatial representations of self and other in the hippocampus.","type":"article-journal","volume":"359"},"uris":["http://www.mendeley.com/documents/?uuid=8d950dd2-a3b6-3015-ad7e-676944c50e7b"]},{"id":"ITEM-3","itemData":{"DOI":"10.7554/eLife.18022","ISSN":"2050-084X","abstract":"&lt;p&gt;Humans and animals frequently learn through observing or interacting with others. The local enhancement theory proposes that presence of social subjects in an environment facilitates other subjects' understanding of the environment. To explore the neural basis of this theory, we examined hippocampal place cells, which represent spatial information, in rats as they stayed in a small box while a demonstrator rat running on a separate, nearby linear track, and as they ran on the same track themselves. We found that place cell firing sequences during self-running on the track also appeared in the box. This cross-environment activation occurred even prior to any self-running experience on the track and was absent without a demonstrator. Our data thus suggest that social observation can facilitate the observer’s spatial representation of an environment without actual self-exploration. This finding may contribute to neural mechanisms of local enhancement.&lt;/p&gt;","author":[{"dropping-particle":"","family":"Mou","given":"Xiang","non-dropping-particle":"","parse-names":false,"suffix":""},{"dropping-particle":"","family":"Ji","given":"Daoyun","non-dropping-particle":"","parse-names":false,"suffix":""}],"container-title":"eLife","id":"ITEM-3","issued":{"date-parts":[["2016","10","3"]]},"title":"Social observation enhances cross-environment activation of hippocampal place cell patterns","type":"article-journal","volume":"5"},"uris":["http://www.mendeley.com/documents/?uuid=a964c768-bb5c-3ebb-a4bb-824e5a0206a5"]}],"mendeley":{"formattedCitation":"(Danjo et al., 2018; Mou and Ji, 2016; Omer et al., 2018)","plainTextFormattedCitation":"(Danjo et al., 2018; Mou and Ji, 2016; Omer et al., 2018)","previouslyFormattedCitation":"(Danjo et al., 2018; Mou and Ji, 2016; Omer et al., 2018)"},"properties":{"noteIndex":0},"schema":"https://github.com/citation-style-language/schema/raw/master/csl-citation.json"}</w:instrText>
      </w:r>
      <w:r w:rsidR="0009134A">
        <w:fldChar w:fldCharType="separate"/>
      </w:r>
      <w:r w:rsidR="0009134A" w:rsidRPr="0009134A">
        <w:rPr>
          <w:noProof/>
        </w:rPr>
        <w:t>(Danjo et al., 2018; Mou and Ji, 2016; Omer et al., 2018)</w:t>
      </w:r>
      <w:r w:rsidR="0009134A">
        <w:fldChar w:fldCharType="end"/>
      </w:r>
      <w:r w:rsidR="0009134A">
        <w:t xml:space="preserve">. </w:t>
      </w:r>
      <w:r>
        <w:t xml:space="preserve">CA2 in particular is </w:t>
      </w:r>
      <w:r w:rsidR="00905E8C">
        <w:t xml:space="preserve">especially sensitive to social contexts </w:t>
      </w:r>
      <w:r w:rsidR="00905E8C">
        <w:fldChar w:fldCharType="begin" w:fldLock="1"/>
      </w:r>
      <w:r w:rsidR="00905E8C">
        <w:instrText>ADDIN CSL_CITATION {"citationItems":[{"id":"ITEM-1","itemData":{"DOI":"10.1038/nature13028","ISSN":"0028-0836","abstract":"CA2 neuron inactivation leads to a severe deficit in social memory, while having little effect on other well-known hippocampal functions such as contextual or spatial memory.","author":[{"dropping-particle":"","family":"Hitti","given":"Frederick L.","non-dropping-particle":"","parse-names":false,"suffix":""},{"dropping-particle":"","family":"Siegelbaum","given":"Steven A.","non-dropping-particle":"","parse-names":false,"suffix":""}],"container-title":"Nature","id":"ITEM-1","issue":"7494","issued":{"date-parts":[["2014","4","23"]]},"page":"88-92","publisher":"Nature Publishing Group","title":"The hippocampal CA2 region is essential for social memory","type":"article-journal","volume":"508"},"uris":["http://www.mendeley.com/documents/?uuid=f5bbe9d3-9e83-30df-9d97-d6b626cb8747"]}],"mendeley":{"formattedCitation":"(Hitti and Siegelbaum, 2014)","plainTextFormattedCitation":"(Hitti and Siegelbaum, 2014)","previouslyFormattedCitation":"(Hitti and Siegelbaum, 2014)"},"properties":{"noteIndex":0},"schema":"https://github.com/citation-style-language/schema/raw/master/csl-citation.json"}</w:instrText>
      </w:r>
      <w:r w:rsidR="00905E8C">
        <w:fldChar w:fldCharType="separate"/>
      </w:r>
      <w:r w:rsidR="00905E8C" w:rsidRPr="00905E8C">
        <w:rPr>
          <w:noProof/>
        </w:rPr>
        <w:t>(Hitti and Siegelbaum, 2014)</w:t>
      </w:r>
      <w:r w:rsidR="00905E8C">
        <w:fldChar w:fldCharType="end"/>
      </w:r>
      <w:r w:rsidR="00905E8C">
        <w:t xml:space="preserve">. </w:t>
      </w:r>
      <w:r>
        <w:t>Overall, hippocampal responses are extremely diverse</w:t>
      </w:r>
      <w:r w:rsidR="00905E8C">
        <w:t xml:space="preserve"> </w:t>
      </w:r>
      <w:r w:rsidR="00905E8C">
        <w:fldChar w:fldCharType="begin" w:fldLock="1"/>
      </w:r>
      <w:r w:rsidR="002D50E5">
        <w:instrText>ADDIN CSL_CITATION {"citationItems":[{"id":"ITEM-1","itemData":{"DOI":"10.1016/j.neuron.2014.05.019","ISSN":"1097-4199","PMID":"24910078","abstract":"Recent evidence suggests that the hippocampus may integrate overlapping memories into relational representations, or schemas, that link indirectly related events and support flexible memory expression. Here we explored the nature of hippocampal neural population representations for multiple features of events and the locations and contexts in which they occurred. Hippocampal networks developed hierarchical organizations of associated elements of related but separately acquired memories within a context, and distinct organizations for memories where the contexts differentiated object-reward associations. These findings reveal neural mechanisms for the development and organization of relational representations.","author":[{"dropping-particle":"","family":"McKenzie","given":"Sam","non-dropping-particle":"","parse-names":false,"suffix":""},{"dropping-particle":"","family":"Frank","given":"Andrea J","non-dropping-particle":"","parse-names":false,"suffix":""},{"dropping-particle":"","family":"Kinsky","given":"Nathaniel R","non-dropping-particle":"","parse-names":false,"suffix":""},{"dropping-particle":"","family":"Porter","given":"Blake","non-dropping-particle":"","parse-names":false,"suffix":""},{"dropping-particle":"","family":"Rivière","given":"Pamela D","non-dropping-particle":"","parse-names":false,"suffix":""},{"dropping-particle":"","family":"Eichenbaum","given":"Howard","non-dropping-particle":"","parse-names":false,"suffix":""}],"container-title":"Neuron","id":"ITEM-1","issue":"1","issued":{"date-parts":[["2014","7","2"]]},"page":"202-15","publisher":"Elsevier","title":"Hippocampal representation of related and opposing memories develop within distinct, hierarchically organized neural schemas.","type":"article-journal","volume":"83"},"uris":["http://www.mendeley.com/documents/?uuid=40309034-be58-3f27-b27c-38d8a58a0ea4"]}],"mendeley":{"formattedCitation":"(McKenzie et al., 2014)","plainTextFormattedCitation":"(McKenzie et al., 2014)","previouslyFormattedCitation":"(McKenzie et al., 2014)"},"properties":{"noteIndex":0},"schema":"https://github.com/citation-style-language/schema/raw/master/csl-citation.json"}</w:instrText>
      </w:r>
      <w:r w:rsidR="00905E8C">
        <w:fldChar w:fldCharType="separate"/>
      </w:r>
      <w:r w:rsidR="00905E8C" w:rsidRPr="00905E8C">
        <w:rPr>
          <w:noProof/>
        </w:rPr>
        <w:t>(McKenzie et al., 2014)</w:t>
      </w:r>
      <w:r w:rsidR="00905E8C">
        <w:fldChar w:fldCharType="end"/>
      </w:r>
      <w:r>
        <w:t xml:space="preserve">, and not specifically bound to </w:t>
      </w:r>
      <w:r w:rsidR="00905E8C">
        <w:t xml:space="preserve">the spatial dimension. </w:t>
      </w:r>
    </w:p>
    <w:p w14:paraId="02B4F77C" w14:textId="77777777" w:rsidR="00B2291A" w:rsidRDefault="00B2291A" w:rsidP="00A45CBA"/>
    <w:p w14:paraId="43A47624" w14:textId="7E52765E" w:rsidR="00071A04" w:rsidRDefault="00071A04" w:rsidP="00071A04">
      <w:pPr>
        <w:pStyle w:val="Heading3"/>
      </w:pPr>
      <w:bookmarkStart w:id="23" w:name="_Toc415341941"/>
      <w:r>
        <w:t>Theta sequences</w:t>
      </w:r>
      <w:bookmarkEnd w:id="23"/>
    </w:p>
    <w:p w14:paraId="300D23F7" w14:textId="6CC92179" w:rsidR="00071A04" w:rsidRPr="00071A04" w:rsidRDefault="00071A04" w:rsidP="00071A04">
      <w:r>
        <w:tab/>
      </w:r>
      <w:r w:rsidRPr="00071A04">
        <w:t xml:space="preserve">Though the majority of the hippocampal literature in the past five decades has focused on spatial correlates, the function of hippocampal spikes may be more accurately described by their temporal organization. The first discussion of temporal relationships </w:t>
      </w:r>
      <w:r w:rsidRPr="00071A04">
        <w:lastRenderedPageBreak/>
        <w:t xml:space="preserve">between hippocampal spikes originates from the initial observations of phase precession </w:t>
      </w:r>
      <w:r w:rsidRPr="00071A04">
        <w:fldChar w:fldCharType="begin" w:fldLock="1"/>
      </w:r>
      <w:r w:rsidRPr="00071A04">
        <w:instrText>ADDIN CSL_CITATION {"citationItems":[{"id":"ITEM-1","itemData":{"DOI":"10.1002/hipo.450030307","ISSN":"1050-9631","PMID":"8353611","abstract":"Many complex spike cells in the hippocampus of the freely moving rat have as their primary correlate the animal's location in an environment (place cells). In contrast, the hippocampal electroencephalograph theta pattern of rhythmical waves (7-12 Hz) is better correlated with a class of movements that change the rat's location in an environment. During movement through the place field, the complex spike cells often fire in a bursting pattern with an interburst frequency in the same range as the concurrent electroencephalograph theta. The present study examined the phase of the theta wave at which the place cells fired. It was found that firing consistently began at a particular phase as the rat entered the field but then shifted in a systematic way during traversal of the field, moving progressively forward on each theta cycle. This precession of the phase ranged from 100 degrees to 355 degrees in different cells. The effect appeared to be due to the fact that individual cells had a higher interburst rate than the theta frequency. The phase was highly correlated with spatial location and less well correlated with temporal aspects of behavior, such as the time after place field entry. These results have implications for several aspects of hippocampal function. First, by using the phase relationship as well as the firing rate, place cells can improve the accuracy of place coding. Second, the characteristics of the phase shift constrain the models that define the construction of place fields. Third, the results restrict the temporal and spatial circumstances under which synapses in the hippocampus could be modified.","author":[{"dropping-particle":"","family":"O'Keefe","given":"John","non-dropping-particle":"","parse-names":false,"suffix":""},{"dropping-particle":"","family":"Recce","given":"Michael L.","non-dropping-particle":"","parse-names":false,"suffix":""}],"container-title":"Hippocampus","id":"ITEM-1","issue":"3","issued":{"date-parts":[["1993","7"]]},"page":"317-330","title":"Phase relationship between hippocampal place units and the EEG theta rhythm","type":"article-journal","volume":"3"},"uris":["http://www.mendeley.com/documents/?uuid=cde8e191-d6f5-35fd-8d62-eaf4d1652ae6"]}],"mendeley":{"formattedCitation":"(O’Keefe and Recce, 1993)","plainTextFormattedCitation":"(O’Keefe and Recce, 1993)","previouslyFormattedCitation":"(O’Keefe and Recce, 1993)"},"properties":{"noteIndex":0},"schema":"https://github.com/citation-style-language/schema/raw/master/csl-citation.json"}</w:instrText>
      </w:r>
      <w:r w:rsidRPr="00071A04">
        <w:fldChar w:fldCharType="separate"/>
      </w:r>
      <w:r w:rsidRPr="00071A04">
        <w:rPr>
          <w:noProof/>
        </w:rPr>
        <w:t>(O’Keefe and Recce, 1993)</w:t>
      </w:r>
      <w:r w:rsidRPr="00071A04">
        <w:fldChar w:fldCharType="end"/>
      </w:r>
      <w:r w:rsidRPr="00071A04">
        <w:t xml:space="preserve">. During active exploration, there is a prominent 4-12 Hz oscillation in the rodent hippocampus called the theta rhythm </w:t>
      </w:r>
      <w:r w:rsidRPr="00071A04">
        <w:fldChar w:fldCharType="begin" w:fldLock="1"/>
      </w:r>
      <w:r w:rsidRPr="00071A04">
        <w:instrText>ADDIN CSL_CITATION {"citationItems":[{"id":"ITEM-1","itemData":{"ISSN":"0896-6273","PMID":"11832222","abstract":"Theta oscillations represent the \"on-line\" state of the hippocampus. The extracellular currents underlying theta waves are generated mainly by the entorhinal input, CA3 (Schaffer) collaterals, and voltage-dependent Ca(2+) currents in pyramidal cell dendrites. The rhythm is believed to be critical for temporal coding/decoding of active neuronal ensembles and the modification of synaptic weights. Nevertheless, numerous critical issues regarding both the generation of theta oscillations and their functional significance remain challenges for future research.","author":[{"dropping-particle":"","family":"Buzsáki","given":"György","non-dropping-particle":"","parse-names":false,"suffix":""}],"container-title":"Neuron","id":"ITEM-1","issue":"3","issued":{"date-parts":[["2002","1","31"]]},"page":"325-40","title":"Theta oscillations in the hippocampus.","type":"article-journal","volume":"33"},"uris":["http://www.mendeley.com/documents/?uuid=f48713e6-eb8e-3f9c-b446-6b0addadfcfd"]},{"id":"ITEM-2","itemData":{"DOI":"10.1002/hipo.20116","ISSN":"1050-9631","PMID":"16158423","abstract":"The extensive physiological data on hippocampal theta rhythm provide an opportunity to evaluate hypotheses about the role of theta rhythm for hippocampal network function. Computational models based on these hypotheses help to link behavioral data with physiological measurements of different variables during theta rhythm. This paper reviews work on network models in which theta rhythm contributes to the following functions: (1) separating the dynamics of encoding and retrieval, (2) enhancing the context-dependent retrieval of sequences, (3) buffering of novel information in entorhinal cortex (EC) for episodic encoding, and (4) timing interactions between prefrontal cortex and hippocampus for memory-guided action selection. Modeling shows how these functional mechanisms are related to physiological data from the hippocampal formation, including (1) the phase relationships of synaptic currents during theta rhythm measured by current source density analysis of electroencephalographic data from region CA1 and dentate gyrus, (2) the timing of action potentials, including the theta phase precession of single place cells during running on a linear track, the context-dependent changes in theta phase precession across trials on each day, and the context-dependent firing properties of hippocampal neurons in spatial alternation (e.g., \"splitter cells\"), (3) the cholinergic regulation of sustained activity in entorhinal cortical neurons, and (4) the phasic timing of prefrontal cortical neurons relative to hippocampal theta rhythm.","author":[{"dropping-particle":"","family":"Hasselmo","given":"Michael E.","non-dropping-particle":"","parse-names":false,"suffix":""}],"container-title":"Hippocampus","id":"ITEM-2","issue":"7","issued":{"date-parts":[["2005"]]},"page":"936-949","title":"What is the function of hippocampal theta rhythm?—Linking behavioral data to phasic properties of field potential and unit recording data","type":"article-journal","volume":"15"},"uris":["http://www.mendeley.com/documents/?uuid=ef3ea0d1-f945-3a55-a1e5-2fa277886e21"]}],"mendeley":{"formattedCitation":"(Buzsáki, 2002; Hasselmo, 2005)","plainTextFormattedCitation":"(Buzsáki, 2002; Hasselmo, 2005)","previouslyFormattedCitation":"(Buzsáki, 2002; Hasselmo, 2005)"},"properties":{"noteIndex":0},"schema":"https://github.com/citation-style-language/schema/raw/master/csl-citation.json"}</w:instrText>
      </w:r>
      <w:r w:rsidRPr="00071A04">
        <w:fldChar w:fldCharType="separate"/>
      </w:r>
      <w:r w:rsidRPr="00071A04">
        <w:rPr>
          <w:noProof/>
        </w:rPr>
        <w:t>(Buzsáki, 2002; Hasselmo, 2005)</w:t>
      </w:r>
      <w:r w:rsidRPr="00071A04">
        <w:fldChar w:fldCharType="end"/>
      </w:r>
      <w:r w:rsidRPr="00071A04">
        <w:t xml:space="preserve">, which entrains hippocampal pyramidal cells. Because pyramidal cells burst at slightly higher frequencies than theta, this causes phase precession whereby spikes occur at progressively earlier phases of theta as the animal passes through a place field </w:t>
      </w:r>
      <w:r w:rsidRPr="00071A04">
        <w:fldChar w:fldCharType="begin" w:fldLock="1"/>
      </w:r>
      <w:r w:rsidRPr="00071A04">
        <w:instrText>ADDIN CSL_CITATION {"citationItems":[{"id":"ITEM-1","itemData":{"DOI":"10.1002/hipo.450030307","ISSN":"1050-9631","PMID":"8353611","abstract":"Many complex spike cells in the hippocampus of the freely moving rat have as their primary correlate the animal's location in an environment (place cells). In contrast, the hippocampal electroencephalograph theta pattern of rhythmical waves (7-12 Hz) is better correlated with a class of movements that change the rat's location in an environment. During movement through the place field, the complex spike cells often fire in a bursting pattern with an interburst frequency in the same range as the concurrent electroencephalograph theta. The present study examined the phase of the theta wave at which the place cells fired. It was found that firing consistently began at a particular phase as the rat entered the field but then shifted in a systematic way during traversal of the field, moving progressively forward on each theta cycle. This precession of the phase ranged from 100 degrees to 355 degrees in different cells. The effect appeared to be due to the fact that individual cells had a higher interburst rate than the theta frequency. The phase was highly correlated with spatial location and less well correlated with temporal aspects of behavior, such as the time after place field entry. These results have implications for several aspects of hippocampal function. First, by using the phase relationship as well as the firing rate, place cells can improve the accuracy of place coding. Second, the characteristics of the phase shift constrain the models that define the construction of place fields. Third, the results restrict the temporal and spatial circumstances under which synapses in the hippocampus could be modified.","author":[{"dropping-particle":"","family":"O'Keefe","given":"John","non-dropping-particle":"","parse-names":false,"suffix":""},{"dropping-particle":"","family":"Recce","given":"Michael L.","non-dropping-particle":"","parse-names":false,"suffix":""}],"container-title":"Hippocampus","id":"ITEM-1","issue":"3","issued":{"date-parts":[["1993","7"]]},"page":"317-330","title":"Phase relationship between hippocampal place units and the EEG theta rhythm","type":"article-journal","volume":"3"},"uris":["http://www.mendeley.com/documents/?uuid=cde8e191-d6f5-35fd-8d62-eaf4d1652ae6"]}],"mendeley":{"formattedCitation":"(O’Keefe and Recce, 1993)","plainTextFormattedCitation":"(O’Keefe and Recce, 1993)","previouslyFormattedCitation":"(O’Keefe and Recce, 1993)"},"properties":{"noteIndex":0},"schema":"https://github.com/citation-style-language/schema/raw/master/csl-citation.json"}</w:instrText>
      </w:r>
      <w:r w:rsidRPr="00071A04">
        <w:fldChar w:fldCharType="separate"/>
      </w:r>
      <w:r w:rsidRPr="00071A04">
        <w:rPr>
          <w:noProof/>
        </w:rPr>
        <w:t>(O’Keefe and Recce, 1993)</w:t>
      </w:r>
      <w:r w:rsidRPr="00071A04">
        <w:fldChar w:fldCharType="end"/>
      </w:r>
      <w:r w:rsidRPr="00071A04">
        <w:t xml:space="preserve">. Phase precession has been hypothesized to serve a variety of functions, one of which is that high-resolution spatial location can be encoded in the theta phase information of pyramidal spikes </w:t>
      </w:r>
      <w:r w:rsidRPr="00071A04">
        <w:fldChar w:fldCharType="begin" w:fldLock="1"/>
      </w:r>
      <w:r w:rsidR="00F46B39">
        <w:instrText>ADDIN CSL_CITATION {"citationItems":[{"id":"ITEM-1","itemData":{"DOI":"10.1002/(SICI)1098-1063(1996)6:2&lt;149::AID-HIPO6&gt;3.0.CO;2-K","ISSN":"1050-9631","author":[{"dropping-particle":"","family":"Skaggs","given":"William E.","non-dropping-particle":"","parse-names":false,"suffix":""},{"dropping-particle":"","family":"McNaughton","given":"Bruce L.","non-dropping-particle":"","parse-names":false,"suffix":""},{"dropping-particle":"","family":"Wilson","given":"Matthew A","non-dropping-particle":"","parse-names":false,"suffix":""},{"dropping-particle":"","family":"Barnes","given":"Carol A.","non-dropping-particle":"","parse-names":false,"suffix":""}],"container-title":"Hippocampus","id":"ITEM-1","issue":"2","issued":{"date-parts":[["1996","1","1"]]},"page":"149-172","publisher":"Wiley-Blackwell","title":"Theta phase precession in hippocampal neuronal populations and the compression of temporal sequences","type":"article-journal","volume":"6"},"uris":["http://www.mendeley.com/documents/?uuid=1faa0e1a-3c27-3e15-b79b-14710c240299"]},{"id":"ITEM-2","itemData":{"DOI":"10.1152/jn.2000.83.5.2602","ISSN":"0022-3077","PMID":"10805660","abstract":"Previous analysis of the firing of individual rat hippocampal place cells has shown that their firing rate increases when they enter a place field and that their phase of firing relative to the ongoing theta oscillation (7-12 Hz) varies systematically as the rat traverses the place field, a phenomenon termed the theta phase precession. To study the relative contribution of phased-coded and rate-coded information, we reconstructed the animal's position on a linear track using spikes recorded simultaneously from 38 hippocampal neurons. Two previous studies of this kind found no evidence that phase information substantially improves reconstruction accuracy. We have found that reconstruction is improved provided epochs with large, systematic errors are first excluded. With this condition, use of both phase and rate information improves the reconstruction accuracy by &gt;43% as compared with the use of rate information alone. Furthermore, it becomes possible to predict the rat's position on a 204-cm track with very high accuracy (error of &lt;3 cm). The best reconstructions were obtained with more than three phase divisions per theta cycle. These results strengthen the hypothesis that information in rat hippocampal place cells is encoded by the phase of theta at which cells fire.","author":[{"dropping-particle":"","family":"Jensen","given":"Ole","non-dropping-particle":"","parse-names":false,"suffix":""},{"dropping-particle":"","family":"Lisman","given":"John E.","non-dropping-particle":"","parse-names":false,"suffix":""}],"container-title":"Journal of Neurophysiology","id":"ITEM-2","issue":"5","issued":{"date-parts":[["2000","5"]]},"page":"2602-2609","title":"Position Reconstruction From an Ensemble of Hippocampal Place Cells: Contribution of Theta Phase Coding","type":"article-journal","volume":"83"},"uris":["http://www.mendeley.com/documents/?uuid=9881eb16-7d4a-3420-9177-8741f1e5f77f"]}],"mendeley":{"formattedCitation":"(Jensen and Lisman, 2000; Skaggs et al., 1996)","plainTextFormattedCitation":"(Jensen and Lisman, 2000; Skaggs et al., 1996)","previouslyFormattedCitation":"(Jensen and Lisman, 2000; Skaggs et al., 1996)"},"properties":{"noteIndex":0},"schema":"https://github.com/citation-style-language/schema/raw/master/csl-citation.json"}</w:instrText>
      </w:r>
      <w:r w:rsidRPr="00071A04">
        <w:fldChar w:fldCharType="separate"/>
      </w:r>
      <w:r w:rsidR="00631A34" w:rsidRPr="00631A34">
        <w:rPr>
          <w:noProof/>
        </w:rPr>
        <w:t>(Jensen and Lisman, 2000; Skaggs et al., 1996)</w:t>
      </w:r>
      <w:r w:rsidRPr="00071A04">
        <w:fldChar w:fldCharType="end"/>
      </w:r>
      <w:r w:rsidRPr="00071A04">
        <w:t>. Also, because multiple place cells with overlapping fields are undergoing precession simultaneously, place cells with fields early on the track will tend to fire before ones with fields later on the track</w:t>
      </w:r>
      <w:r w:rsidR="00D976EA">
        <w:t xml:space="preserve"> within a single theta cycle</w:t>
      </w:r>
      <w:r w:rsidRPr="00071A04">
        <w:t xml:space="preserve">. Consequently, </w:t>
      </w:r>
      <w:r w:rsidR="00762913">
        <w:t xml:space="preserve">within these theta cycles, </w:t>
      </w:r>
      <w:r w:rsidR="00BD4FB5">
        <w:t xml:space="preserve">packets of </w:t>
      </w:r>
      <w:r w:rsidRPr="00071A04">
        <w:t xml:space="preserve">place cell assemblies are organized into “theta sequences” </w:t>
      </w:r>
      <w:r w:rsidR="006259B6">
        <w:t>that encode time-compressed, discrete units</w:t>
      </w:r>
      <w:r w:rsidRPr="00071A04">
        <w:t xml:space="preserve"> of traversals through multiple place fields </w:t>
      </w:r>
      <w:r w:rsidRPr="00071A04">
        <w:fldChar w:fldCharType="begin" w:fldLock="1"/>
      </w:r>
      <w:r w:rsidR="00877990">
        <w:instrText>ADDIN CSL_CITATION {"citationItems":[{"id":"ITEM-1","itemData":{"DOI":"10.1016/j.neuron.2006.02.023","ISSN":"08966273","PMID":"16600862","abstract":"Both episodic memory and spatial navigation require temporal encoding of the relationships between events or locations. In a linear maze, ordered spatial distances between sequential locations were represented by the temporal relations of hippocampal place cell pairs within cycles of theta oscillation in a compressed manner. Such correlations could arise due to spike \"phase precession\" of independent neurons driven by common theta pacemaker or as a result of temporal coordination among specific hippocampal cell assemblies. We found that temporal correlation between place cell pairs was stronger than predicted by a pacemaker drive of independent neurons, indicating a critical role for synaptic interactions and precise timing within and across cell assemblies in place sequence representation. CA1 and CA3 ensembles, identifying spatial locations, were active preferentially on opposite phases of theta cycles. These observations suggest that interleaving CA3 neuronal sequences bind CA1 assemblies representing overlapping past, present, and future locations into single episodes.","author":[{"dropping-particle":"","family":"Dragoi","given":"George","non-dropping-particle":"","parse-names":false,"suffix":""},{"dropping-particle":"","family":"Buzsáki","given":"György","non-dropping-particle":"","parse-names":false,"suffix":""}],"container-title":"Neuron","id":"ITEM-1","issue":"1","issued":{"date-parts":[["2006","4","6"]]},"page":"145-157","title":"Temporal Encoding of Place Sequences by Hippocampal Cell Assemblies","type":"article-journal","volume":"50"},"uris":["http://www.mendeley.com/documents/?uuid=ff49015d-20ab-3e0d-bd4b-013bec21d0bf"]},{"id":"ITEM-2","itemData":{"DOI":"10.1002/hipo.20345","ISSN":"10509631","author":[{"dropping-particle":"","family":"Foster","given":"David J.","non-dropping-particle":"","parse-names":false,"suffix":""},{"dropping-particle":"","family":"Wilson","given":"Matthew A","non-dropping-particle":"","parse-names":false,"suffix":""}],"container-title":"Hippocampus","id":"ITEM-2","issue":"11","issued":{"date-parts":[["2007","11","1"]]},"page":"1093-1099","publisher":"Wiley-Blackwell","title":"Hippocampal theta sequences","type":"article-journal","volume":"17"},"uris":["http://www.mendeley.com/documents/?uuid=75eae4f7-0f23-33d4-bcad-91067ae8f8ad"]},{"id":"ITEM-3","itemData":{"DOI":"10.1038/nature10439","ISSN":"0028-0836","abstract":"Theta-paced flickering between place-cell maps in the hippocampus","author":[{"dropping-particle":"","family":"Jezek","given":"Karel","non-dropping-particle":"","parse-names":false,"suffix":""},{"dropping-particle":"","family":"Henriksen","given":"Espen J.","non-dropping-particle":"","parse-names":false,"suffix":""},{"dropping-particle":"","family":"Treves","given":"Alessandro","non-dropping-particle":"","parse-names":false,"suffix":""},{"dropping-particle":"","family":"Moser","given":"Edvard I.","non-dropping-particle":"","parse-names":false,"suffix":""},{"dropping-particle":"","family":"Moser","given":"May-Britt","non-dropping-particle":"","parse-names":false,"suffix":""}],"container-title":"Nature","id":"ITEM-3","issue":"7368","issued":{"date-parts":[["2011","10","28"]]},"page":"246-249","publisher":"Nature Publishing Group","title":"Theta-paced flickering between place-cell maps in the hippocampus","type":"article-journal","volume":"478"},"uris":["http://www.mendeley.com/documents/?uuid=d26d5801-d32a-3996-9dd1-64f1736a9c04"]}],"mendeley":{"formattedCitation":"(Dragoi and Buzsáki, 2006; Foster and Wilson, 2007; Jezek et al., 2011)","plainTextFormattedCitation":"(Dragoi and Buzsáki, 2006; Foster and Wilson, 2007; Jezek et al., 2011)","previouslyFormattedCitation":"(Dragoi and Buzsáki, 2006; Foster and Wilson, 2007; Jezek et al., 2011)"},"properties":{"noteIndex":0},"schema":"https://github.com/citation-style-language/schema/raw/master/csl-citation.json"}</w:instrText>
      </w:r>
      <w:r w:rsidRPr="00071A04">
        <w:fldChar w:fldCharType="separate"/>
      </w:r>
      <w:r w:rsidR="006259B6" w:rsidRPr="006259B6">
        <w:rPr>
          <w:noProof/>
        </w:rPr>
        <w:t>(Dragoi and Buzsáki, 2006; Foster and Wilson, 2007; Jezek et al., 2011)</w:t>
      </w:r>
      <w:r w:rsidRPr="00071A04">
        <w:fldChar w:fldCharType="end"/>
      </w:r>
      <w:r w:rsidRPr="00071A04">
        <w:t xml:space="preserve">. </w:t>
      </w:r>
    </w:p>
    <w:p w14:paraId="03298523" w14:textId="2229C09C" w:rsidR="00071A04" w:rsidRPr="00071A04" w:rsidRDefault="00071A04" w:rsidP="00071A04">
      <w:r>
        <w:tab/>
      </w:r>
      <w:r w:rsidRPr="00071A04">
        <w:t xml:space="preserve">Theta sequences are the ordered firing patterns </w:t>
      </w:r>
      <w:r w:rsidR="00896524" w:rsidRPr="00071A04">
        <w:t xml:space="preserve">of a place cell </w:t>
      </w:r>
      <w:r w:rsidR="00BD4FB5">
        <w:t>sub</w:t>
      </w:r>
      <w:r w:rsidR="00896524" w:rsidRPr="00071A04">
        <w:t xml:space="preserve">population </w:t>
      </w:r>
      <w:r w:rsidRPr="00071A04">
        <w:t xml:space="preserve">occurring within single theta cycles. </w:t>
      </w:r>
      <w:r w:rsidR="003E2A0C">
        <w:t>While the mechanistic relationship between phase precession and t</w:t>
      </w:r>
      <w:r w:rsidRPr="00071A04">
        <w:t xml:space="preserve">heta sequences </w:t>
      </w:r>
      <w:r w:rsidR="003E2A0C">
        <w:t xml:space="preserve">is still unclear, early theories suggested that the temporal compression of place cell sequences afforded by phase precession </w:t>
      </w:r>
      <w:r w:rsidR="006259B6">
        <w:t>helps to give rise to theta sequences</w:t>
      </w:r>
      <w:r w:rsidRPr="00071A04">
        <w:t xml:space="preserve"> </w:t>
      </w:r>
      <w:r w:rsidR="003E2A0C">
        <w:fldChar w:fldCharType="begin" w:fldLock="1"/>
      </w:r>
      <w:r w:rsidR="006259B6">
        <w:instrText>ADDIN CSL_CITATION {"citationItems":[{"id":"ITEM-1","itemData":{"DOI":"10.1002/(SICI)1098-1063(1996)6:2&lt;149::AID-HIPO6&gt;3.0.CO;2-K","ISSN":"1050-9631","author":[{"dropping-particle":"","family":"Skaggs","given":"William E.","non-dropping-particle":"","parse-names":false,"suffix":""},{"dropping-particle":"","family":"McNaughton","given":"Bruce L.","non-dropping-particle":"","parse-names":false,"suffix":""},{"dropping-particle":"","family":"Wilson","given":"Matthew A","non-dropping-particle":"","parse-names":false,"suffix":""},{"dropping-particle":"","family":"Barnes","given":"Carol A.","non-dropping-particle":"","parse-names":false,"suffix":""}],"container-title":"Hippocampus","id":"ITEM-1","issue":"2","issued":{"date-parts":[["1996","1","1"]]},"page":"149-172","publisher":"Wiley-Blackwell","title":"Theta phase precession in hippocampal neuronal populations and the compression of temporal sequences","type":"article-journal","volume":"6"},"uris":["http://www.mendeley.com/documents/?uuid=1faa0e1a-3c27-3e15-b79b-14710c240299"]}],"mendeley":{"formattedCitation":"(Skaggs et al., 1996)","plainTextFormattedCitation":"(Skaggs et al., 1996)","previouslyFormattedCitation":"(Skaggs et al., 1996)"},"properties":{"noteIndex":0},"schema":"https://github.com/citation-style-language/schema/raw/master/csl-citation.json"}</w:instrText>
      </w:r>
      <w:r w:rsidR="003E2A0C">
        <w:fldChar w:fldCharType="separate"/>
      </w:r>
      <w:r w:rsidR="003E2A0C" w:rsidRPr="003E2A0C">
        <w:rPr>
          <w:noProof/>
        </w:rPr>
        <w:t>(Skaggs et al., 1996)</w:t>
      </w:r>
      <w:r w:rsidR="003E2A0C">
        <w:fldChar w:fldCharType="end"/>
      </w:r>
      <w:r w:rsidR="006259B6">
        <w:t>.</w:t>
      </w:r>
      <w:r w:rsidRPr="00071A04">
        <w:t xml:space="preserve"> </w:t>
      </w:r>
      <w:r w:rsidR="005D4B62">
        <w:t>However, r</w:t>
      </w:r>
      <w:r w:rsidR="008F3CE1">
        <w:t xml:space="preserve">ecent work has shown that phase precession can actually be disassociated from theta sequences </w:t>
      </w:r>
      <w:r w:rsidR="008F3CE1">
        <w:fldChar w:fldCharType="begin" w:fldLock="1"/>
      </w:r>
      <w:r w:rsidR="00065B49">
        <w:instrText>ADDIN CSL_CITATION {"citationItems":[{"id":"ITEM-1","itemData":{"DOI":"10.1038/nn.4311","ISSN":"1097-6256","abstract":"The circuit mechanisms underlying temporal coding in hippocampal area CA1 are poorly understood. The authors demonstrate that genetically removing CA3 input to CA1 disrupts temporally compressed ensemble-wide theta sequences in CA1 while sparing single-cell place coding, suggesting a crucial role for CA3 input in organizing the ensemble code for space.","author":[{"dropping-particle":"","family":"Middleton","given":"Steven J","non-dropping-particle":"","parse-names":false,"suffix":""},{"dropping-particle":"","family":"McHugh","given":"Thomas J","non-dropping-particle":"","parse-names":false,"suffix":""}],"container-title":"Nature Neuroscience","id":"ITEM-1","issue":"7","issued":{"date-parts":[["2016","7","30"]]},"page":"945-951","publisher":"Nature Publishing Group","title":"Silencing CA3 disrupts temporal coding in the CA1 ensemble","type":"article-journal","volume":"19"},"uris":["http://www.mendeley.com/documents/?uuid=7d3cf05f-61bb-3cd4-8a3a-ffe9d39cd4e3"]},{"id":"ITEM-2","itemData":{"DOI":"10.1523/JNEUROSCI.2614-14.2015","ISSN":"0270-6474","PMID":"25810520","abstract":"Theta sequences are circuit-level activity patterns produced when groups of hippocampal place cells fire in sequences that reflect a compressed behavioral order of place fields within each theta cycle. The high temporal coordination between place cells exhibited in theta sequences is compatible with the induction of synaptic plasticity and has been proposed as one of the mechanisms underlying the encoding of episodic memory of recently acquired experience. Yet how theta sequences develop with experience has not been directly addressed. Here we simultaneously recorded large numbers of cells in the dorsal hippocampal CA1 area from rats exploring on a novmel linear track. Although place cell firing activities accurately represented the animal's current location, distinct theta sequences were absent on the first lap but emerged immediately thereafter and remained stable once established. The absence of theta sequences on the first lap was not due to place field instability, decreased overall excitability of place cells, behavior variables, or the absence of individual neuronal phase precession. We observed strong single-lap phase precession in a significant percentage of place fields on the first lap and throughout the recording. Individual neuronal phase precession was stable from the first lap to subsequent laps but, across neurons, phase precession became more synchronized after experience, suggesting a novel mechanism for the generation of theta sequences. These results suggest that experience-independent temporal coding in individual neurons is combined with rapid plasticity of hippocampal neural networks during experience to acquire predictive representations of the immediate future.","author":[{"dropping-particle":"","family":"Feng","given":"Ting","non-dropping-particle":"","parse-names":false,"suffix":""},{"dropping-particle":"","family":"Silva","given":"Delia","non-dropping-particle":"","parse-names":false,"suffix":""},{"dropping-particle":"","family":"Foster","given":"David J.","non-dropping-particle":"","parse-names":false,"suffix":""}],"container-title":"Journal of Neuroscience","id":"ITEM-2","issue":"12","issued":{"date-parts":[["2015","3","25"]]},"page":"4890-4902","publisher":"Society for Neuroscience","title":"Dissociation between the Experience-Dependent Development of Hippocampal Theta Sequences and Single-Trial Phase Precession","type":"article-journal","volume":"35"},"uris":["http://www.mendeley.com/documents/?uuid=a60cdb7e-80d5-37e7-95da-aaf27472888d"]}],"mendeley":{"formattedCitation":"(Feng et al., 2015; Middleton and McHugh, 2016)","plainTextFormattedCitation":"(Feng et al., 2015; Middleton and McHugh, 2016)","previouslyFormattedCitation":"(Feng et al., 2015; Middleton and McHugh, 2016)"},"properties":{"noteIndex":0},"schema":"https://github.com/citation-style-language/schema/raw/master/csl-citation.json"}</w:instrText>
      </w:r>
      <w:r w:rsidR="008F3CE1">
        <w:fldChar w:fldCharType="separate"/>
      </w:r>
      <w:r w:rsidR="008F3CE1" w:rsidRPr="008F3CE1">
        <w:rPr>
          <w:noProof/>
        </w:rPr>
        <w:t>(Feng et al., 2015; Middleton and McHugh, 2016)</w:t>
      </w:r>
      <w:r w:rsidR="008F3CE1">
        <w:fldChar w:fldCharType="end"/>
      </w:r>
      <w:r w:rsidR="008F3CE1">
        <w:t xml:space="preserve">, and theta sequences </w:t>
      </w:r>
      <w:r w:rsidR="00065B49">
        <w:t xml:space="preserve">in CA1 </w:t>
      </w:r>
      <w:r w:rsidR="008F3CE1">
        <w:t xml:space="preserve">might </w:t>
      </w:r>
      <w:r w:rsidR="005D4B62">
        <w:t xml:space="preserve">instead </w:t>
      </w:r>
      <w:r w:rsidR="00065B49">
        <w:t xml:space="preserve">be coordinated </w:t>
      </w:r>
      <w:r w:rsidR="00065B49">
        <w:lastRenderedPageBreak/>
        <w:t>by</w:t>
      </w:r>
      <w:r w:rsidR="008F3CE1">
        <w:t xml:space="preserve"> CA3 and MEC inputs </w:t>
      </w:r>
      <w:r w:rsidR="00065B49">
        <w:fldChar w:fldCharType="begin" w:fldLock="1"/>
      </w:r>
      <w:r w:rsidR="005D4B62">
        <w:instrText>ADDIN CSL_CITATION {"citationItems":[{"id":"ITEM-1","itemData":{"DOI":"10.1038/nn.4056","ISSN":"1097-6256","abstract":"Specialized cell types in the medial entorhinal cortex (MEC), such as grid cells, are thought to provide spatial information to the hippocampus. Here the authors show that MEC lesions disrupt hippocampal theta phase precession, which suggests that the MEC is critical for cognitive functions that depend on precisely timed neuronal activity.","author":[{"dropping-particle":"","family":"Schlesiger","given":"Magdalene I","non-dropping-particle":"","parse-names":false,"suffix":""},{"dropping-particle":"","family":"Cannova","given":"Christopher C","non-dropping-particle":"","parse-names":false,"suffix":""},{"dropping-particle":"","family":"Boublil","given":"Brittney L","non-dropping-particle":"","parse-names":false,"suffix":""},{"dropping-particle":"","family":"Hales","given":"Jena B","non-dropping-particle":"","parse-names":false,"suffix":""},{"dropping-particle":"","family":"Mankin","given":"Emily A","non-dropping-particle":"","parse-names":false,"suffix":""},{"dropping-particle":"","family":"Brandon","given":"Mark P.","non-dropping-particle":"","parse-names":false,"suffix":""},{"dropping-particle":"","family":"Leutgeb","given":"Jill K","non-dropping-particle":"","parse-names":false,"suffix":""},{"dropping-particle":"","family":"Leibold","given":"Christian","non-dropping-particle":"","parse-names":false,"suffix":""},{"dropping-particle":"","family":"Leutgeb","given":"Stefan","non-dropping-particle":"","parse-names":false,"suffix":""}],"container-title":"Nature Neuroscience","id":"ITEM-1","issue":"8","issued":{"date-parts":[["2015","8","29"]]},"page":"1123-1132","publisher":"Nature Publishing Group","title":"The medial entorhinal cortex is necessary for temporal organization of hippocampal neuronal activity","type":"article-journal","volume":"18"},"uris":["http://www.mendeley.com/documents/?uuid=48ca35a0-fc4f-3532-9b04-9dedb8c980af"]},{"id":"ITEM-2","itemData":{"DOI":"10.1038/nn.4311","ISSN":"1097-6256","abstract":"The circuit mechanisms underlying temporal coding in hippocampal area CA1 are poorly understood. The authors demonstrate that genetically removing CA3 input to CA1 disrupts temporally compressed ensemble-wide theta sequences in CA1 while sparing single-cell place coding, suggesting a crucial role for CA3 input in organizing the ensemble code for space.","author":[{"dropping-particle":"","family":"Middleton","given":"Steven J","non-dropping-particle":"","parse-names":false,"suffix":""},{"dropping-particle":"","family":"McHugh","given":"Thomas J","non-dropping-particle":"","parse-names":false,"suffix":""}],"container-title":"Nature Neuroscience","id":"ITEM-2","issue":"7","issued":{"date-parts":[["2016","7","30"]]},"page":"945-951","publisher":"Nature Publishing Group","title":"Silencing CA3 disrupts temporal coding in the CA1 ensemble","type":"article-journal","volume":"19"},"uris":["http://www.mendeley.com/documents/?uuid=7d3cf05f-61bb-3cd4-8a3a-ffe9d39cd4e3"]}],"mendeley":{"formattedCitation":"(Middleton and McHugh, 2016; Schlesiger et al., 2015)","plainTextFormattedCitation":"(Middleton and McHugh, 2016; Schlesiger et al., 2015)","previouslyFormattedCitation":"(Middleton and McHugh, 2016; Schlesiger et al., 2015)"},"properties":{"noteIndex":0},"schema":"https://github.com/citation-style-language/schema/raw/master/csl-citation.json"}</w:instrText>
      </w:r>
      <w:r w:rsidR="00065B49">
        <w:fldChar w:fldCharType="separate"/>
      </w:r>
      <w:r w:rsidR="00065B49" w:rsidRPr="00065B49">
        <w:rPr>
          <w:noProof/>
        </w:rPr>
        <w:t>(Middleton and McHugh, 2016; Schlesiger et al., 2015)</w:t>
      </w:r>
      <w:r w:rsidR="00065B49">
        <w:fldChar w:fldCharType="end"/>
      </w:r>
      <w:r w:rsidR="00065B49">
        <w:t xml:space="preserve">. </w:t>
      </w:r>
      <w:r w:rsidR="005D4B62">
        <w:t>Nevertheless, b</w:t>
      </w:r>
      <w:r w:rsidRPr="00071A04">
        <w:t xml:space="preserve">ecause </w:t>
      </w:r>
      <w:r w:rsidR="00BD4FB5">
        <w:t>multiple place fields</w:t>
      </w:r>
      <w:r w:rsidRPr="00071A04">
        <w:t xml:space="preserve"> fit </w:t>
      </w:r>
      <w:r w:rsidR="00BD4FB5">
        <w:t>into</w:t>
      </w:r>
      <w:r w:rsidRPr="00071A04">
        <w:t xml:space="preserve"> single theta cycles, theta sequences are temporally compressed (into milliseconds) </w:t>
      </w:r>
      <w:r w:rsidR="00D976EA">
        <w:t>from</w:t>
      </w:r>
      <w:r w:rsidRPr="00071A04">
        <w:t xml:space="preserve"> behavioral-timescale (seconds) place cell sequences. This temporal compression enables a variety of physiological mechanisms. By condensing a sequence of place field traversals down to biophysical timescales, it falls under canonical temporal windows for plasticity and the strengthening of synaptic contacts </w:t>
      </w:r>
      <w:r w:rsidRPr="00071A04">
        <w:fldChar w:fldCharType="begin" w:fldLock="1"/>
      </w:r>
      <w:r w:rsidR="005D4B62">
        <w:instrText>ADDIN CSL_CITATION {"citationItems":[{"id":"ITEM-1","itemData":{"DOI":"10.1038/nature00807","ISSN":"0028-0836","abstract":"Role of experience and oscillations in transforming a rate code into a temporal code","author":[{"dropping-particle":"","family":"Mehta","given":"M. R.","non-dropping-particle":"","parse-names":false,"suffix":""},{"dropping-particle":"","family":"Lee","given":"A. K.","non-dropping-particle":"","parse-names":false,"suffix":""},{"dropping-particle":"","family":"Wilson","given":"M. A.","non-dropping-particle":"","parse-names":false,"suffix":""}],"container-title":"Nature","id":"ITEM-1","issue":"6890","issued":{"date-parts":[["2002","6","13"]]},"page":"741-746","publisher":"Nature Publishing Group","title":"Role of experience and oscillations in transforming a rate code into a temporal code","type":"article-journal","volume":"417"},"uris":["http://www.mendeley.com/documents/?uuid=e541b303-3292-391e-b791-529de39e4b18"]},{"id":"ITEM-2","itemData":{"DOI":"10.1038/361031a0","ISSN":"0028-0836","PMID":"8421494","abstract":"Long-term potentiation of synaptic transmission in the hippocampus is the primary experimental model for investigating the synaptic basis of learning and memory in vertebrates. The best understood form of long-term potentiation is induced by the activation of the N-methyl-D-aspartate receptor complex. This subtype of glutamate receptor endows long-term potentiation with Hebbian characteristics, and allows electrical events at the postsynaptic membrane to be transduced into chemical signals which, in turn, are thought to activate both pre- and postsynaptic mechanisms to generate a persistent increase in synaptic strength.","author":[{"dropping-particle":"","family":"Bliss","given":"T. V. P.","non-dropping-particle":"","parse-names":false,"suffix":""},{"dropping-particle":"","family":"Collingridge","given":"G. L.","non-dropping-particle":"","parse-names":false,"suffix":""}],"container-title":"Nature","id":"ITEM-2","issue":"6407","issued":{"date-parts":[["1993","1","7"]]},"page":"31-39","title":"A synaptic model of memory: long-term potentiation in the hippocampus","type":"article-journal","volume":"361"},"uris":["http://www.mendeley.com/documents/?uuid=a1a8dc50-831e-3513-85a8-7929e5b5718f"]},{"id":"ITEM-3","itemData":{"ISSN":"0270-6474","PMID":"9852584","abstract":"In cultures of dissociated rat hippocampal neurons, persistent potentiation and depression of glutamatergic synapses were induced by correlated spiking of presynaptic and postsynaptic neurons. The relative timing between the presynaptic and postsynaptic spiking determined the direction and the extent of synaptic changes. Repetitive postsynaptic spiking within a time window of 20 msec after presynaptic activation resulted in long-term potentiation (LTP), whereas postsynaptic spiking within a window of 20 msec before the repetitive presynaptic activation led to long-term depression (LTD). Significant LTP occurred only at synapses with relatively low initial strength, whereas the extent of LTD did not show obvious dependence on the initial synaptic strength. Both LTP and LTD depended on the activation of NMDA receptors and were absent in cases in which the postsynaptic neurons were GABAergic in nature. Blockade of L-type calcium channels with nimodipine abolished the induction of LTD and reduced the extent of LTP. These results underscore the importance of precise spike timing, synaptic strength, and postsynaptic cell type in the activity-induced modification of central synapses and suggest that Hebb's rule may need to incorporate a quantitative consideration of spike timing that reflects the narrow and asymmetric window for the induction of synaptic modification.","author":[{"dropping-particle":"","family":"Bi","given":"G Q","non-dropping-particle":"","parse-names":false,"suffix":""},{"dropping-particle":"","family":"Poo","given":"M M","non-dropping-particle":"","parse-names":false,"suffix":""}],"container-title":"The Journal of neuroscience : the official journal of the Society for Neuroscience","id":"ITEM-3","issue":"24","issued":{"date-parts":[["1998","12","15"]]},"page":"10464-72","title":"Synaptic modifications in cultured hippocampal neurons: dependence on spike timing, synaptic strength, and postsynaptic cell type.","type":"article-journal","volume":"18"},"uris":["http://www.mendeley.com/documents/?uuid=732860f4-4c74-34aa-a66d-282efc07c5dd"]},{"id":"ITEM-4","itemData":{"ISSN":"0036-8075","PMID":"8985013","abstract":"The role of back-propagating dendritic action potentials in the induction of long-term potentiation (LTP) was investigated in CA1 neurons by means of dendritic patch recordings and simultaneous calcium imaging. Pairing of subthreshold excitatory postsynaptic potentials (EPSPs) with back-propagating action potentials resulted in an amplification of dendritic action potentials and evoked calcium influx near the site of synaptic input. This pairing also induced a robust LTP, which was reduced when EPSPs were paired with non-back-propagating action potentials or when stimuli were unpaired. Action potentials thus provide a synaptically controlled, associative signal to the dendrites for Hebbian modifications of synaptic strength.","author":[{"dropping-particle":"","family":"Magee","given":"J C","non-dropping-particle":"","parse-names":false,"suffix":""},{"dropping-particle":"","family":"Johnston","given":"D","non-dropping-particle":"","parse-names":false,"suffix":""}],"container-title":"Science (New York, N.Y.)","id":"ITEM-4","issue":"5297","issued":{"date-parts":[["1997","1","10"]]},"page":"209-13","title":"A synaptically controlled, associative signal for Hebbian plasticity in hippocampal neurons.","type":"article-journal","volume":"275"},"uris":["http://www.mendeley.com/documents/?uuid=aa735045-d0e8-3c3c-8928-ebd73e0e9a3e"]}],"mendeley":{"formattedCitation":"(Bi and Poo, 1998; Bliss and Collingridge, 1993; Magee and Johnston, 1997; Mehta et al., 2002)","plainTextFormattedCitation":"(Bi and Poo, 1998; Bliss and Collingridge, 1993; Magee and Johnston, 1997; Mehta et al., 2002)","previouslyFormattedCitation":"(Bi and Poo, 1998; Bliss and Collingridge, 1993; Magee and Johnston, 1997; Mehta et al., 2002)"},"properties":{"noteIndex":0},"schema":"https://github.com/citation-style-language/schema/raw/master/csl-citation.json"}</w:instrText>
      </w:r>
      <w:r w:rsidRPr="00071A04">
        <w:fldChar w:fldCharType="separate"/>
      </w:r>
      <w:r w:rsidR="005D4B62" w:rsidRPr="005D4B62">
        <w:rPr>
          <w:noProof/>
        </w:rPr>
        <w:t>(Bi and Poo, 1998; Bliss and Collingridge, 1993; Magee and Johnston, 1997; Mehta et al., 2002)</w:t>
      </w:r>
      <w:r w:rsidRPr="00071A04">
        <w:fldChar w:fldCharType="end"/>
      </w:r>
      <w:r w:rsidRPr="00071A04">
        <w:t xml:space="preserve">. Under this framework, temporally coordinated place cells with adjacent fields </w:t>
      </w:r>
      <w:r w:rsidR="00870850">
        <w:t>can be</w:t>
      </w:r>
      <w:r w:rsidRPr="00071A04">
        <w:t xml:space="preserve"> bound together via </w:t>
      </w:r>
      <w:proofErr w:type="spellStart"/>
      <w:r w:rsidRPr="00071A04">
        <w:t>Hebbian</w:t>
      </w:r>
      <w:proofErr w:type="spellEnd"/>
      <w:r w:rsidRPr="00071A04">
        <w:t xml:space="preserve"> plasticity over learning </w:t>
      </w:r>
      <w:r w:rsidRPr="00071A04">
        <w:fldChar w:fldCharType="begin" w:fldLock="1"/>
      </w:r>
      <w:r w:rsidR="00F46B39">
        <w:instrText>ADDIN CSL_CITATION {"citationItems":[{"id":"ITEM-1","itemData":{"DOI":"10.1073/pnas.0708711105","ISSN":"0027-8424","author":[{"dropping-particle":"","family":"Leibold","given":"C.","non-dropping-particle":"","parse-names":false,"suffix":""},{"dropping-particle":"","family":"Gundlfinger","given":"A.","non-dropping-particle":"","parse-names":false,"suffix":""},{"dropping-particle":"","family":"Schmidt","given":"R.","non-dropping-particle":"","parse-names":false,"suffix":""},{"dropping-particle":"","family":"Thurley","given":"K.","non-dropping-particle":"","parse-names":false,"suffix":""},{"dropping-particle":"","family":"Schmitz","given":"D.","non-dropping-particle":"","parse-names":false,"suffix":""},{"dropping-particle":"","family":"Kempter","given":"R.","non-dropping-particle":"","parse-names":false,"suffix":""}],"container-title":"Proceedings of the National Academy of Sciences","id":"ITEM-1","issue":"11","issued":{"date-parts":[["2008","3","18"]]},"page":"4417-4422","title":"Temporal compression mediated by short-term synaptic plasticity","type":"article-journal","volume":"105"},"uris":["http://www.mendeley.com/documents/?uuid=5535a97b-c046-30c7-b7b9-6d07257ce66c"]},{"id":"ITEM-2","itemData":{"DOI":"10.1038/nn2037","ISSN":"1097-6256","abstract":"Reactivation of experience-dependent cell assembly patterns in the hippocampus","author":[{"dropping-particle":"","family":"O'Neill","given":"Joseph","non-dropping-particle":"","parse-names":false,"suffix":""},{"dropping-particle":"","family":"Senior","given":"Timothy J","non-dropping-particle":"","parse-names":false,"suffix":""},{"dropping-particle":"","family":"Allen","given":"Kevin","non-dropping-particle":"","parse-names":false,"suffix":""},{"dropping-particle":"","family":"Huxter","given":"John R","non-dropping-particle":"","parse-names":false,"suffix":""},{"dropping-particle":"","family":"Csicsvari","given":"Jozsef","non-dropping-particle":"","parse-names":false,"suffix":""}],"container-title":"Nature Neuroscience","id":"ITEM-2","issue":"2","issued":{"date-parts":[["2008","2","13"]]},"page":"209-215","publisher":"Nature Publishing Group","title":"Reactivation of experience-dependent cell assembly patterns in the hippocampus","type":"article-journal","volume":"11"},"uris":["http://www.mendeley.com/documents/?uuid=8a59f318-36ba-3ec1-bdb4-dfd028536da7"]}],"mendeley":{"formattedCitation":"(Leibold et al., 2008; O’Neill et al., 2008)","plainTextFormattedCitation":"(Leibold et al., 2008; O’Neill et al., 2008)","previouslyFormattedCitation":"(Leibold et al., 2008; O’Neill et al., 2008)"},"properties":{"noteIndex":0},"schema":"https://github.com/citation-style-language/schema/raw/master/csl-citation.json"}</w:instrText>
      </w:r>
      <w:r w:rsidRPr="00071A04">
        <w:fldChar w:fldCharType="separate"/>
      </w:r>
      <w:r w:rsidR="00F46B39" w:rsidRPr="00F46B39">
        <w:rPr>
          <w:noProof/>
        </w:rPr>
        <w:t>(Leibold et al., 2008; O’Neill et al., 2008)</w:t>
      </w:r>
      <w:r w:rsidRPr="00071A04">
        <w:fldChar w:fldCharType="end"/>
      </w:r>
      <w:r w:rsidRPr="00071A04">
        <w:t>. Then, as a result, each sweep of the theta sequence can predict immediate future spatial locations ahead of the animal</w:t>
      </w:r>
      <w:r w:rsidR="003E2A0C">
        <w:t xml:space="preserve"> </w:t>
      </w:r>
      <w:r w:rsidR="003E2A0C">
        <w:fldChar w:fldCharType="begin" w:fldLock="1"/>
      </w:r>
      <w:r w:rsidR="00894783">
        <w:instrText>ADDIN CSL_CITATION {"citationItems":[{"id":"ITEM-1","itemData":{"DOI":"10.1016/j.neuron.2010.01.034","ISSN":"08966273","PMID":"20223204","abstract":"Replay of behavioral sequences in the hippocampus during sharp wave ripple complexes (SWRs) provides a potential mechanism for memory consolidation and the learning of knowledge structures. Current hypotheses imply that replay should straightforwardly reflect recent experience. However, we find these hypotheses to be incompatible with the content of replay on a task with two distinct behavioral sequences (A and B). We observed forward and backward replay of B even when rats had been performing A for &gt;10 min. Furthermore, replay of nonlocal sequence B occurred more often when B was infrequently experienced. Neither forward nor backward sequences preferentially represented highly experienced trajectories within a session. Additionally, we observed the construction of never-experienced novel-path sequences. These observations challenge the idea that sequence activation during SWRs is a simple replay of recent experience. Instead, replay reflected all physically available trajectories within the environment, suggesting a potential role in active learning and maintenance of the cognitive map.","author":[{"dropping-particle":"","family":"Gupta","given":"Anoopum S.","non-dropping-particle":"","parse-names":false,"suffix":""},{"dropping-particle":"","family":"Meer","given":"Matthijs A.A.","non-dropping-particle":"van der","parse-names":false,"suffix":""},{"dropping-particle":"","family":"Touretzky","given":"David S.","non-dropping-particle":"","parse-names":false,"suffix":""},{"dropping-particle":"","family":"Redish","given":"A. David","non-dropping-particle":"","parse-names":false,"suffix":""}],"container-title":"Neuron","id":"ITEM-1","issue":"5","issued":{"date-parts":[["2010","3","11"]]},"page":"695-705","title":"Hippocampal Replay Is Not a Simple Function of Experience","type":"article-journal","volume":"65"},"uris":["http://www.mendeley.com/documents/?uuid=8a396ec4-e69c-368c-9b83-ab2a39966846"]},{"id":"ITEM-2","itemData":{"DOI":"10.1038/nn.3909","ISSN":"1097-6256","PMID":"25559082","abstract":"Hippocampal information processing is discretized by oscillations, and the ensemble activity of place cells is organized into temporal sequences bounded by theta cycles. Theta sequences represent time-compressed trajectories through space. Their forward-directed nature makes them an intuitive candidate mechanism for planning future trajectories, but their connection to goal-directed behavior remains unclear. As rats performed a value-guided decision-making task, the extent to which theta sequences projected ahead of the animal's current location varied on a moment-by-moment basis depending on the rat's goals. Look-ahead extended farther on journeys to distant goals than on journeys to more proximal goals and was predictive of the animal's destination. On arrival at goals, however, look-ahead was similar regardless of where the animal began its journey from. Together, these results provide evidence that hippocampal theta sequences contain information related to goals or intentions, pointing toward a potential spatial basis for planning.","author":[{"dropping-particle":"","family":"Wikenheiser","given":"Andrew M","non-dropping-particle":"","parse-names":false,"suffix":""},{"dropping-particle":"","family":"Redish","given":"A David","non-dropping-particle":"","parse-names":false,"suffix":""}],"container-title":"Nature Neuroscience","id":"ITEM-2","issue":"2","issued":{"date-parts":[["2015","2","5"]]},"page":"289-294","title":"Hippocampal theta sequences reflect current goals","type":"article-journal","volume":"18"},"uris":["http://www.mendeley.com/documents/?uuid=23f37271-bc2a-35f5-aa09-4fe80997e800"]},{"id":"ITEM-3","itemData":{"DOI":"10.1038/nature12112","ISSN":"0028-0836","PMID":"23594744","abstract":"Effective navigation requires planning extended routes to remembered goal locations. Hippocampal place cells have been proposed to have a role in navigational planning, but direct evidence has been lacking. Here we show that before goal-directed navigation in an open arena, the rat hippocampus generates brief sequences encoding spatial trajectories strongly biased to progress from the subject's current location to a known goal location. These sequences predict immediate future behaviour, even in cases in which the specific combination of start and goal locations is novel. These results indicate that hippocampal sequence events characterized previously in linearly constrained environments as 'replay' are also capable of supporting a goal-directed, trajectory-finding mechanism, which identifies important places and relevant behavioural paths, at specific times when memory retrieval is required, and in a manner that could be used to control subsequent navigational behaviour.","author":[{"dropping-particle":"","family":"Pfeiffer","given":"Brad E.","non-dropping-particle":"","parse-names":false,"suffix":""},{"dropping-particle":"","family":"Foster","given":"David J.","non-dropping-particle":"","parse-names":false,"suffix":""}],"container-title":"Nature","id":"ITEM-3","issue":"7447","issued":{"date-parts":[["2013","4","17"]]},"page":"74-79","title":"Hippocampal place-cell sequences depict future paths to remembered goals","type":"article-journal","volume":"497"},"uris":["http://www.mendeley.com/documents/?uuid=ddb2370f-9e7d-35dc-b597-fc5fa23c9c93"]}],"mendeley":{"formattedCitation":"(Gupta et al., 2010; Pfeiffer and Foster, 2013; Wikenheiser and Redish, 2015)","plainTextFormattedCitation":"(Gupta et al., 2010; Pfeiffer and Foster, 2013; Wikenheiser and Redish, 2015)","previouslyFormattedCitation":"(Gupta et al., 2010; Pfeiffer and Foster, 2013; Wikenheiser and Redish, 2015)"},"properties":{"noteIndex":0},"schema":"https://github.com/citation-style-language/schema/raw/master/csl-citation.json"}</w:instrText>
      </w:r>
      <w:r w:rsidR="003E2A0C">
        <w:fldChar w:fldCharType="separate"/>
      </w:r>
      <w:r w:rsidR="00894783" w:rsidRPr="00894783">
        <w:rPr>
          <w:noProof/>
        </w:rPr>
        <w:t>(Gupta et al., 2010; Pfeiffer and Foster, 2013; Wikenheiser and Redish, 2015)</w:t>
      </w:r>
      <w:r w:rsidR="003E2A0C">
        <w:fldChar w:fldCharType="end"/>
      </w:r>
      <w:r w:rsidRPr="00071A04">
        <w:t xml:space="preserve">. This </w:t>
      </w:r>
      <w:r w:rsidR="00A93C65">
        <w:t xml:space="preserve">temporal organization </w:t>
      </w:r>
      <w:r w:rsidRPr="00071A04">
        <w:t xml:space="preserve">requires learning, which is consistent with findings that theta sequences take a number of trials to fully mature </w:t>
      </w:r>
      <w:r w:rsidRPr="00071A04">
        <w:fldChar w:fldCharType="begin" w:fldLock="1"/>
      </w:r>
      <w:r w:rsidRPr="00071A04">
        <w:instrText>ADDIN CSL_CITATION {"citationItems":[{"id":"ITEM-1","itemData":{"DOI":"10.1523/JNEUROSCI.2614-14.2015","ISSN":"0270-6474","PMID":"25810520","abstract":"Theta sequences are circuit-level activity patterns produced when groups of hippocampal place cells fire in sequences that reflect a compressed behavioral order of place fields within each theta cycle. The high temporal coordination between place cells exhibited in theta sequences is compatible with the induction of synaptic plasticity and has been proposed as one of the mechanisms underlying the encoding of episodic memory of recently acquired experience. Yet how theta sequences develop with experience has not been directly addressed. Here we simultaneously recorded large numbers of cells in the dorsal hippocampal CA1 area from rats exploring on a novmel linear track. Although place cell firing activities accurately represented the animal's current location, distinct theta sequences were absent on the first lap but emerged immediately thereafter and remained stable once established. The absence of theta sequences on the first lap was not due to place field instability, decreased overall excitability of place cells, behavior variables, or the absence of individual neuronal phase precession. We observed strong single-lap phase precession in a significant percentage of place fields on the first lap and throughout the recording. Individual neuronal phase precession was stable from the first lap to subsequent laps but, across neurons, phase precession became more synchronized after experience, suggesting a novel mechanism for the generation of theta sequences. These results suggest that experience-independent temporal coding in individual neurons is combined with rapid plasticity of hippocampal neural networks during experience to acquire predictive representations of the immediate future.","author":[{"dropping-particle":"","family":"Feng","given":"Ting","non-dropping-particle":"","parse-names":false,"suffix":""},{"dropping-particle":"","family":"Silva","given":"Delia","non-dropping-particle":"","parse-names":false,"suffix":""},{"dropping-particle":"","family":"Foster","given":"David J.","non-dropping-particle":"","parse-names":false,"suffix":""}],"container-title":"Journal of Neuroscience","id":"ITEM-1","issue":"12","issued":{"date-parts":[["2015","3","25"]]},"page":"4890-4902","publisher":"Society for Neuroscience","title":"Dissociation between the Experience-Dependent Development of Hippocampal Theta Sequences and Single-Trial Phase Precession","type":"article-journal","volume":"35"},"uris":["http://www.mendeley.com/documents/?uuid=a60cdb7e-80d5-37e7-95da-aaf27472888d"]},{"id":"ITEM-2","itemData":{"DOI":"10.1038/nature00807","ISSN":"0028-0836","abstract":"Role of experience and oscillations in transforming a rate code into a temporal code","author":[{"dropping-particle":"","family":"Mehta","given":"M. R.","non-dropping-particle":"","parse-names":false,"suffix":""},{"dropping-particle":"","family":"Lee","given":"A. K.","non-dropping-particle":"","parse-names":false,"suffix":""},{"dropping-particle":"","family":"Wilson","given":"M. A.","non-dropping-particle":"","parse-names":false,"suffix":""}],"container-title":"Nature","id":"ITEM-2","issue":"6890","issued":{"date-parts":[["2002","6","13"]]},"page":"741-746","publisher":"Nature Publishing Group","title":"Role of experience and oscillations in transforming a rate code into a temporal code","type":"article-journal","volume":"417"},"uris":["http://www.mendeley.com/documents/?uuid=e541b303-3292-391e-b791-529de39e4b18"]}],"mendeley":{"formattedCitation":"(Feng et al., 2015; Mehta et al., 2002)","plainTextFormattedCitation":"(Feng et al., 2015; Mehta et al., 2002)","previouslyFormattedCitation":"(Feng et al., 2015; Mehta et al., 2002)"},"properties":{"noteIndex":0},"schema":"https://github.com/citation-style-language/schema/raw/master/csl-citation.json"}</w:instrText>
      </w:r>
      <w:r w:rsidRPr="00071A04">
        <w:fldChar w:fldCharType="separate"/>
      </w:r>
      <w:r w:rsidRPr="00071A04">
        <w:rPr>
          <w:noProof/>
        </w:rPr>
        <w:t>(Feng et al., 2015; Mehta et al., 2002)</w:t>
      </w:r>
      <w:r w:rsidRPr="00071A04">
        <w:fldChar w:fldCharType="end"/>
      </w:r>
      <w:r w:rsidRPr="00071A04">
        <w:t xml:space="preserve"> despite phase precession being present on the very first trial </w:t>
      </w:r>
      <w:r w:rsidRPr="00071A04">
        <w:fldChar w:fldCharType="begin" w:fldLock="1"/>
      </w:r>
      <w:r w:rsidR="001D043D">
        <w:instrText>ADDIN CSL_CITATION {"citationItems":[{"id":"ITEM-1","itemData":{"DOI":"10.1523/JNEUROSCI.2270-09.2009","ISSN":"0270-6474","PMID":"19846711","abstract":"During the crossing of the place field of a pyramidal cell in the rat hippocampus, the firing phase of the cell decreases with respect to the local theta rhythm. This phase precession is usually studied on the basis of data in which many place field traversals are pooled together. Here we study properties of phase precession in single trials. We found that single-trial and pooled-trial phase precession were different with respect to phase-position correlation, phase-time correlation, and phase range. Whereas pooled-trial phase precession may span 360 degrees , the most frequent single-trial phase range was only approximately 180 degrees. In pooled trials, the correlation between phase and position (r = -0.58) was stronger than the correlation between phase and time (r = -0.27), whereas in single trials these correlations (r = -0.61 for both) were not significantly different. Next, we demonstrated that phase precession exhibited a large trial-to-trial variability. Overall, only a small fraction of the trial-to-trial variability in measures of phase precession (e.g., slope or offset) could be explained by other single-trial properties (such as running speed or firing rate), whereas the larger part of the variability remains to be explained. Finally, we found that surrogate single trials, created by randomly drawing spikes from the pooled data, are not equivalent to experimental single trials: pooling over trials therefore changes basic measures of phase precession. These findings indicate that single trials may be better suited for encoding temporally structured events than is suggested by the pooled data.","author":[{"dropping-particle":"","family":"Schmidt","given":"R.","non-dropping-particle":"","parse-names":false,"suffix":""},{"dropping-particle":"","family":"Diba","given":"K.","non-dropping-particle":"","parse-names":false,"suffix":""},{"dropping-particle":"","family":"Leibold","given":"C.","non-dropping-particle":"","parse-names":false,"suffix":""},{"dropping-particle":"","family":"Schmitz","given":"D.","non-dropping-particle":"","parse-names":false,"suffix":""},{"dropping-particle":"","family":"Buzsáki","given":"György","non-dropping-particle":"","parse-names":false,"suffix":""},{"dropping-particle":"","family":"Kempter","given":"R.","non-dropping-particle":"","parse-names":false,"suffix":""}],"container-title":"Journal of Neuroscience","id":"ITEM-1","issue":"42","issued":{"date-parts":[["2009","10","21"]]},"page":"13232-13241","title":"Single-Trial Phase Precession in the Hippocampus","type":"article-journal","volume":"29"},"uris":["http://www.mendeley.com/documents/?uuid=3b64bd9f-cbb1-3861-bd74-2628610cdd78"]},{"id":"ITEM-2","itemData":{"DOI":"10.1523/JNEUROSCI.2614-14.2015","ISSN":"0270-6474","PMID":"25810520","abstract":"Theta sequences are circuit-level activity patterns produced when groups of hippocampal place cells fire in sequences that reflect a compressed behavioral order of place fields within each theta cycle. The high temporal coordination between place cells exhibited in theta sequences is compatible with the induction of synaptic plasticity and has been proposed as one of the mechanisms underlying the encoding of episodic memory of recently acquired experience. Yet how theta sequences develop with experience has not been directly addressed. Here we simultaneously recorded large numbers of cells in the dorsal hippocampal CA1 area from rats exploring on a novmel linear track. Although place cell firing activities accurately represented the animal's current location, distinct theta sequences were absent on the first lap but emerged immediately thereafter and remained stable once established. The absence of theta sequences on the first lap was not due to place field instability, decreased overall excitability of place cells, behavior variables, or the absence of individual neuronal phase precession. We observed strong single-lap phase precession in a significant percentage of place fields on the first lap and throughout the recording. Individual neuronal phase precession was stable from the first lap to subsequent laps but, across neurons, phase precession became more synchronized after experience, suggesting a novel mechanism for the generation of theta sequences. These results suggest that experience-independent temporal coding in individual neurons is combined with rapid plasticity of hippocampal neural networks during experience to acquire predictive representations of the immediate future.","author":[{"dropping-particle":"","family":"Feng","given":"Ting","non-dropping-particle":"","parse-names":false,"suffix":""},{"dropping-particle":"","family":"Silva","given":"Delia","non-dropping-particle":"","parse-names":false,"suffix":""},{"dropping-particle":"","family":"Foster","given":"David J.","non-dropping-particle":"","parse-names":false,"suffix":""}],"container-title":"Journal of Neuroscience","id":"ITEM-2","issue":"12","issued":{"date-parts":[["2015","3","25"]]},"page":"4890-4902","publisher":"Society for Neuroscience","title":"Dissociation between the Experience-Dependent Development of Hippocampal Theta Sequences and Single-Trial Phase Precession","type":"article-journal","volume":"35"},"uris":["http://www.mendeley.com/documents/?uuid=a60cdb7e-80d5-37e7-95da-aaf27472888d"]}],"mendeley":{"formattedCitation":"(Feng et al., 2015; Schmidt et al., 2009)","plainTextFormattedCitation":"(Feng et al., 2015; Schmidt et al., 2009)","previouslyFormattedCitation":"(Feng et al., 2015; Schmidt et al., 2009)"},"properties":{"noteIndex":0},"schema":"https://github.com/citation-style-language/schema/raw/master/csl-citation.json"}</w:instrText>
      </w:r>
      <w:r w:rsidRPr="00071A04">
        <w:fldChar w:fldCharType="separate"/>
      </w:r>
      <w:r w:rsidR="001D043D" w:rsidRPr="001D043D">
        <w:rPr>
          <w:noProof/>
        </w:rPr>
        <w:t>(Feng et al., 2015; Schmidt et al., 2009)</w:t>
      </w:r>
      <w:r w:rsidRPr="00071A04">
        <w:fldChar w:fldCharType="end"/>
      </w:r>
      <w:r w:rsidRPr="00071A04">
        <w:t>. Additionally, under</w:t>
      </w:r>
      <w:r w:rsidR="00C17AE3">
        <w:t xml:space="preserve"> experimentally-defined</w:t>
      </w:r>
      <w:r w:rsidRPr="00071A04">
        <w:t xml:space="preserve"> circumstances where the rat is moving backwards in space, theta sequences appropriately flip to predict upcoming locations in reverse order </w:t>
      </w:r>
      <w:r w:rsidRPr="00071A04">
        <w:fldChar w:fldCharType="begin" w:fldLock="1"/>
      </w:r>
      <w:r w:rsidRPr="00071A04">
        <w:instrText>ADDIN CSL_CITATION {"citationItems":[{"id":"ITEM-1","itemData":{"DOI":"10.1038/nn.3698","ISSN":"1097-6256","abstract":"Cei and colleagues used a model train to transport rats forward or backward on a circular track while the animals walked on a miniature treadmill. The authors found that the firing fields of hippocampal place cells remained stable across travel directions and that, when the train transported the rat backward, theta sequences of hippocampal cell assemblies and theta phase precession still represented the trajectory and the distance traveled through place fields.","author":[{"dropping-particle":"","family":"Cei","given":"Anne","non-dropping-particle":"","parse-names":false,"suffix":""},{"dropping-particle":"","family":"Girardeau","given":"Gabrielle","non-dropping-particle":"","parse-names":false,"suffix":""},{"dropping-particle":"","family":"Drieu","given":"Céline","non-dropping-particle":"","parse-names":false,"suffix":""},{"dropping-particle":"El","family":"Kanbi","given":"Karim","non-dropping-particle":"","parse-names":false,"suffix":""},{"dropping-particle":"","family":"Zugaro","given":"Michaël","non-dropping-particle":"","parse-names":false,"suffix":""}],"container-title":"Nature Neuroscience","id":"ITEM-1","issue":"5","issued":{"date-parts":[["2014","5","25"]]},"page":"719-724","publisher":"Nature Publishing Group","title":"Reversed theta sequences of hippocampal cell assemblies during backward travel","type":"article-journal","volume":"17"},"uris":["http://www.mendeley.com/documents/?uuid=20757db9-e559-31cf-b07f-34535b3c8ca6"]}],"mendeley":{"formattedCitation":"(Cei et al., 2014)","plainTextFormattedCitation":"(Cei et al., 2014)","previouslyFormattedCitation":"(Cei et al., 2014)"},"properties":{"noteIndex":0},"schema":"https://github.com/citation-style-language/schema/raw/master/csl-citation.json"}</w:instrText>
      </w:r>
      <w:r w:rsidRPr="00071A04">
        <w:fldChar w:fldCharType="separate"/>
      </w:r>
      <w:r w:rsidRPr="00071A04">
        <w:rPr>
          <w:noProof/>
        </w:rPr>
        <w:t>(Cei et al., 2014)</w:t>
      </w:r>
      <w:r w:rsidRPr="00071A04">
        <w:fldChar w:fldCharType="end"/>
      </w:r>
      <w:r w:rsidRPr="00071A04">
        <w:t xml:space="preserve">. Finally as mentioned earlier, VTE events are accompanied by theta sequences with each sequence sweeping through possible future trajectories, enabling the rat to use learned knowledge about spatial layout to guide future decisions </w:t>
      </w:r>
      <w:r w:rsidRPr="00071A04">
        <w:fldChar w:fldCharType="begin" w:fldLock="1"/>
      </w:r>
      <w:r w:rsidR="00957891">
        <w:instrText>ADDIN CSL_CITATION {"citationItems":[{"id":"ITEM-1","itemData":{"DOI":"10.1523/JNEUROSCI.3761-07.2007","ISSN":"0270-6474","PMID":"17989284","abstract":"Neural ensembles were recorded from the CA3 region of rats running on T-based decision tasks. Examination of neural representations of space at fast time scales revealed a transient but repeatable phenomenon as rats made a decision: the location reconstructed from the neural ensemble swept forward, first down one path and then the other. Estimated representations were coherent and preferentially swept ahead of the animal rather than behind the animal, implying it represented future possibilities rather than recently traveled paths. Similar phenomena occurred at other important decisions (such as in recovery from an error). Local field potentials from these sites contained pronounced theta and gamma frequencies, but no sharp wave frequencies. Forward-shifted spatial representations were influenced by task demands and experience. These data suggest that the hippocampus does not represent space as a passive computation, but rather that hippocampal spatial processing is an active process likely regulated by cognitive mechanisms.","author":[{"dropping-particle":"","family":"Johnson","given":"Adam","non-dropping-particle":"","parse-names":false,"suffix":""},{"dropping-particle":"","family":"Redish","given":"A. David","non-dropping-particle":"","parse-names":false,"suffix":""}],"container-title":"Journal of Neuroscience","id":"ITEM-1","issue":"45","issued":{"date-parts":[["2007","11","7"]]},"page":"12176-12189","publisher":"Society for Neuroscience","title":"Neural Ensembles in CA3 Transiently Encode Paths Forward of the Animal at a Decision Point","type":"article-journal","volume":"27"},"uris":["http://www.mendeley.com/documents/?uuid=1e1c83bf-3707-4a7e-9d7f-8991ef251816"]}],"mendeley":{"formattedCitation":"(Johnson and Redish, 2007)","plainTextFormattedCitation":"(Johnson and Redish, 2007)","previouslyFormattedCitation":"(Johnson and Redish, 2007)"},"properties":{"noteIndex":0},"schema":"https://github.com/citation-style-language/schema/raw/master/csl-citation.json"}</w:instrText>
      </w:r>
      <w:r w:rsidRPr="00071A04">
        <w:fldChar w:fldCharType="separate"/>
      </w:r>
      <w:r w:rsidRPr="00071A04">
        <w:rPr>
          <w:noProof/>
        </w:rPr>
        <w:t>(Johnson and Redish, 2007)</w:t>
      </w:r>
      <w:r w:rsidRPr="00071A04">
        <w:fldChar w:fldCharType="end"/>
      </w:r>
      <w:r w:rsidRPr="00071A04">
        <w:t xml:space="preserve">. </w:t>
      </w:r>
    </w:p>
    <w:p w14:paraId="13D08D8B" w14:textId="51A25455" w:rsidR="00071A04" w:rsidRDefault="00071A04" w:rsidP="00071A04">
      <w:r>
        <w:lastRenderedPageBreak/>
        <w:tab/>
      </w:r>
      <w:r w:rsidRPr="00071A04">
        <w:t xml:space="preserve">Phase precession </w:t>
      </w:r>
      <w:r w:rsidR="00CD02E1">
        <w:t xml:space="preserve">is also present during </w:t>
      </w:r>
      <w:r w:rsidRPr="00071A04">
        <w:t xml:space="preserve">the formation and </w:t>
      </w:r>
      <w:r w:rsidR="00C32CAC">
        <w:t>activity</w:t>
      </w:r>
      <w:r w:rsidRPr="00071A04">
        <w:t xml:space="preserve"> of cell assembly sequences outside of the spatial domain. During stationary running, where spatial input is fixed, cells with temporally-locked firing fields during the run still phase </w:t>
      </w:r>
      <w:proofErr w:type="spellStart"/>
      <w:r w:rsidRPr="00071A04">
        <w:t>precess</w:t>
      </w:r>
      <w:proofErr w:type="spellEnd"/>
      <w:r w:rsidRPr="00071A04">
        <w:t xml:space="preserve"> </w:t>
      </w:r>
      <w:r w:rsidRPr="00071A04">
        <w:fldChar w:fldCharType="begin" w:fldLock="1"/>
      </w:r>
      <w:r w:rsidRPr="00071A04">
        <w:instrText>ADDIN CSL_CITATION {"citationItems":[{"id":"ITEM-1","itemData":{"DOI":"10.1126/science.1159775","ISBN":"1095-9203 (Electronic)\\n0036-8075 (Linking)","ISSN":"00368075","PMID":"18772431","abstract":"A long-standing conjecture in neuroscience is that aspects of cognition depend on the brain's ability to self-generate sequential neuronal activity. We found that reliably and continually changing cell assemblies in the rat hippocampus appeared not only during spatial navigation but also in the absence of changing environmental or body-derived inputs. During the delay period of a memory task, each moment in time was characterized by the activity of a particular assembly of neurons. Identical initial conditions triggered a similar assembly sequence, whereas different conditions gave rise to different sequences, thereby predicting behavioral choices, including errors. Such sequences were not formed in control (nonmemory) tasks. We hypothesize that neuronal representations, evolved for encoding distance in spatial navigation, also support episodic recall and the planning of action sequences.","author":[{"dropping-particle":"","family":"Pastalkova","given":"Eva","non-dropping-particle":"","parse-names":false,"suffix":""},{"dropping-particle":"","family":"Itskov","given":"Vladimir","non-dropping-particle":"","parse-names":false,"suffix":""},{"dropping-particle":"","family":"Amarasingham","given":"Asohan","non-dropping-particle":"","parse-names":false,"suffix":""},{"dropping-particle":"","family":"Buzsáki","given":"György","non-dropping-particle":"","parse-names":false,"suffix":""}],"container-title":"Science","id":"ITEM-1","issue":"5894","issued":{"date-parts":[["2008"]]},"page":"1322-1327","title":"Internally generated cell assembly sequences in the rat hippocampus","type":"article-journal","volume":"321"},"uris":["http://www.mendeley.com/documents/?uuid=0161d58c-277e-4f09-8119-2e84f5ac77e3"]}],"mendeley":{"formattedCitation":"(Pastalkova et al., 2008)","plainTextFormattedCitation":"(Pastalkova et al., 2008)","previouslyFormattedCitation":"(Pastalkova et al., 2008)"},"properties":{"noteIndex":0},"schema":"https://github.com/citation-style-language/schema/raw/master/csl-citation.json"}</w:instrText>
      </w:r>
      <w:r w:rsidRPr="00071A04">
        <w:fldChar w:fldCharType="separate"/>
      </w:r>
      <w:r w:rsidRPr="00071A04">
        <w:rPr>
          <w:noProof/>
        </w:rPr>
        <w:t>(Pastalkova et al., 2008)</w:t>
      </w:r>
      <w:r w:rsidRPr="00071A04">
        <w:fldChar w:fldCharType="end"/>
      </w:r>
      <w:r w:rsidRPr="00071A04">
        <w:t xml:space="preserve">. Inhibiting the theta pacemaker, the medial septum, disrupts these behavioral-timescale hippocampal sequences during stationary running, </w:t>
      </w:r>
      <w:r w:rsidR="00576A83">
        <w:t>demonstrating</w:t>
      </w:r>
      <w:r w:rsidRPr="00071A04">
        <w:t xml:space="preserve"> that </w:t>
      </w:r>
      <w:r w:rsidR="00576A83">
        <w:t>these sequences</w:t>
      </w:r>
      <w:r w:rsidRPr="00071A04">
        <w:t xml:space="preserve"> require theta modulation </w:t>
      </w:r>
      <w:r w:rsidRPr="00071A04">
        <w:fldChar w:fldCharType="begin" w:fldLock="1"/>
      </w:r>
      <w:r w:rsidR="00161809">
        <w:instrText>ADDIN CSL_CITATION {"citationItems":[{"id":"ITEM-1","itemData":{"DOI":"10.1038/nn.3904","ISSN":"1097-6256","PMID":"25531571","abstract":"Sensory cue inputs and memory-related internal brain activities govern the firing of hippocampal neurons, but which specific firing patterns are induced by either of the two processes remains unclear. We found that sensory cues guided the firing of neurons in rats on a timescale of seconds and supported the formation of spatial firing fields. Independently of the sensory inputs, the memory-related network activity coordinated the firing of neurons not only on a second-long timescale, but also on a millisecond-long timescale, and was dependent on medial septum inputs. We propose a network mechanism that might coordinate this internally generated firing. Overall, we suggest that two independent mechanisms support the formation of spatial firing fields in hippocampus, but only the internally organized system supports short-timescale sequential firing and episodic memory.","author":[{"dropping-particle":"","family":"Wang","given":"Yingxue","non-dropping-particle":"","parse-names":false,"suffix":""},{"dropping-particle":"","family":"Romani","given":"Sandro","non-dropping-particle":"","parse-names":false,"suffix":""},{"dropping-particle":"","family":"Lustig","given":"Brian","non-dropping-particle":"","parse-names":false,"suffix":""},{"dropping-particle":"","family":"Leonardo","given":"Anthony","non-dropping-particle":"","parse-names":false,"suffix":""},{"dropping-particle":"","family":"Pastalkova","given":"Eva","non-dropping-particle":"","parse-names":false,"suffix":""}],"container-title":"Nature Neuroscience","id":"ITEM-1","issue":"2","issued":{"date-parts":[["2015"]]},"page":"282-288","title":"Theta sequences are essential for internally generated hippocampal firing fields","type":"article-journal","volume":"18"},"uris":["http://www.mendeley.com/documents/?uuid=512e1149-ab6a-4fc4-acd5-b3f9c7916348"]}],"mendeley":{"formattedCitation":"(Wang et al., 2015)","plainTextFormattedCitation":"(Wang et al., 2015)","previouslyFormattedCitation":"(Wang et al., 2015)"},"properties":{"noteIndex":0},"schema":"https://github.com/citation-style-language/schema/raw/master/csl-citation.json"}</w:instrText>
      </w:r>
      <w:r w:rsidRPr="00071A04">
        <w:fldChar w:fldCharType="separate"/>
      </w:r>
      <w:r w:rsidR="00161809" w:rsidRPr="00161809">
        <w:rPr>
          <w:noProof/>
        </w:rPr>
        <w:t>(Wang et al., 2015)</w:t>
      </w:r>
      <w:r w:rsidRPr="00071A04">
        <w:fldChar w:fldCharType="end"/>
      </w:r>
      <w:r w:rsidRPr="00071A04">
        <w:t xml:space="preserve">. CA1 neurons also form discrete theta sequences for distinct non-spatial events, such as odor-tone-reward pairings and jump events </w:t>
      </w:r>
      <w:r w:rsidRPr="00071A04">
        <w:fldChar w:fldCharType="begin" w:fldLock="1"/>
      </w:r>
      <w:r w:rsidRPr="00071A04">
        <w:instrText>ADDIN CSL_CITATION {"citationItems":[{"id":"ITEM-1","itemData":{"DOI":"10.1016/j.neuron.2017.05.024","ISSN":"08966273","PMID":"28602691","abstract":"Although the hippocampus is critical to episodic memory, neuronal representations supporting this role, especially relating to nonspatial information, remain elusive. Here, we investigated rate and temporal coding of hippocampal CA1 neurons in rats performing a cue-combination task that requires the integration of sequentially provided sound and odor cues. The majority of CA1 neurons displayed sensory cue-, combination-, or choice-specific (simply, \"event\"-specific) elevated discharge activities, which were sustained throughout the event period. These event cells underwent transient theta phase precession at event onset, followed by sustained phase locking to the early theta phases. As a result of this unique single neuron behavior, the theta sequences of CA1 cell assemblies of the event sequences had discrete representations. These results help to update the conceptual framework for space encoding toward a more general model of episodic event representations in the hippocampus.","author":[{"dropping-particle":"","family":"Terada","given":"Satoshi","non-dropping-particle":"","parse-names":false,"suffix":""},{"dropping-particle":"","family":"Sakurai","given":"Yoshio","non-dropping-particle":"","parse-names":false,"suffix":""},{"dropping-particle":"","family":"Nakahara","given":"Hiroyuki","non-dropping-particle":"","parse-names":false,"suffix":""},{"dropping-particle":"","family":"Fujisawa","given":"Shigeyoshi","non-dropping-particle":"","parse-names":false,"suffix":""}],"container-title":"Neuron","id":"ITEM-1","issue":"6","issued":{"date-parts":[["2017","6","21"]]},"page":"1248-1262.e4","title":"Temporal and Rate Coding for Discrete Event Sequences in the Hippocampus","type":"article-journal","volume":"94"},"uris":["http://www.mendeley.com/documents/?uuid=34acbad1-8f24-3067-82db-9dd9947d8b79"]},{"id":"ITEM-2","itemData":{"DOI":"10.1523/JNEUROSCI.5329-07.2008","ISSN":"1529-2401","PMID":"18596153","abstract":"We recorded single hippocampal cells while rats performed a jump avoidance task. In this task, a rat was dropped onto the metal floor of a 33 cm gray wooden cube and was given a mild electric shock if it did not jump up onto the box rim in &lt;15 s. We found that many hippocampal pyramidal cells and most interneurons discharged preferentially at the drop, the jump, or on both events. By simultaneously recording the hippocampal EEG, we found that the discharge of most of the event-related pyramidal cells was modulated by the theta rhythm and moreover that discharge precessed with theta cycles in the same manner seen for pyramidal cells in their role as place cells. The elevations of firing rate at drop and jump were accompanied by increases in theta frequency. We conclude that many of the features of event-related discharge can be interpreted as being equivalent to the activity of place cells with firing fields above the box floor. Nevertheless, there are sufficient differences between expectations from place cells and observed activity to indicate that pyramidal cells may be able to signal events as well as location.","author":[{"dropping-particle":"","family":"Lenck-Santini","given":"Pierre-Pascal","non-dropping-particle":"","parse-names":false,"suffix":""},{"dropping-particle":"","family":"Fenton","given":"André A","non-dropping-particle":"","parse-names":false,"suffix":""},{"dropping-particle":"","family":"Muller","given":"Robert U","non-dropping-particle":"","parse-names":false,"suffix":""}],"container-title":"The Journal of neuroscience : the official journal of the Society for Neuroscience","id":"ITEM-2","issue":"27","issued":{"date-parts":[["2008","7","2"]]},"page":"6773-86","publisher":"NIH Public Access","title":"Discharge properties of hippocampal neurons during performance of a jump avoidance task.","type":"article-journal","volume":"28"},"uris":["http://www.mendeley.com/documents/?uuid=26fcc282-c476-3c2d-af24-8655330c3a0c"]}],"mendeley":{"formattedCitation":"(Lenck-Santini et al., 2008; Terada et al., 2017)","plainTextFormattedCitation":"(Lenck-Santini et al., 2008; Terada et al., 2017)","previouslyFormattedCitation":"(Lenck-Santini et al., 2008; Terada et al., 2017)"},"properties":{"noteIndex":0},"schema":"https://github.com/citation-style-language/schema/raw/master/csl-citation.json"}</w:instrText>
      </w:r>
      <w:r w:rsidRPr="00071A04">
        <w:fldChar w:fldCharType="separate"/>
      </w:r>
      <w:r w:rsidRPr="00071A04">
        <w:rPr>
          <w:noProof/>
        </w:rPr>
        <w:t>(Lenck-Santini et al., 2008; Terada et al., 2017)</w:t>
      </w:r>
      <w:r w:rsidRPr="00071A04">
        <w:fldChar w:fldCharType="end"/>
      </w:r>
      <w:r w:rsidRPr="00071A04">
        <w:t>. As</w:t>
      </w:r>
      <w:r w:rsidR="002E5749">
        <w:t xml:space="preserve"> these studies show</w:t>
      </w:r>
      <w:r w:rsidRPr="00071A04">
        <w:t xml:space="preserve">, the theta oscillation and phase precession may be organizing structured information from the external environment to inform upcoming behavior. </w:t>
      </w:r>
    </w:p>
    <w:p w14:paraId="4CF961A2" w14:textId="77777777" w:rsidR="00A93C65" w:rsidRDefault="00A93C65" w:rsidP="00071A04"/>
    <w:p w14:paraId="42D2B85B" w14:textId="0DCF256C" w:rsidR="00071A04" w:rsidRDefault="00071A04" w:rsidP="00071A04">
      <w:pPr>
        <w:pStyle w:val="Heading3"/>
      </w:pPr>
      <w:bookmarkStart w:id="24" w:name="_Toc415341942"/>
      <w:r>
        <w:t>Replay events</w:t>
      </w:r>
      <w:bookmarkEnd w:id="24"/>
    </w:p>
    <w:p w14:paraId="5C7D6948" w14:textId="1FACE749" w:rsidR="00071A04" w:rsidRPr="00071A04" w:rsidRDefault="00071A04" w:rsidP="00071A04">
      <w:r>
        <w:tab/>
      </w:r>
      <w:r w:rsidRPr="00071A04">
        <w:t xml:space="preserve">Sequences of hippocampal spikes are also played out during another LFP signature, the sharp wave (SPW). SPWs are large, transient deflections in the LFP that are often accompanied by a high frequency oscillation (110-200 Hz) called the ripple, and collectively this complex is often referred to as a sharp wave ripple (SPW-R). In contrast to the theta state which is present during rapid eye movement (REM) sleep, locomotion, rearing and sniffing, SPW-Rs occur primarily during slow-wave sleep (SWS), immobility, eating, and grooming </w:t>
      </w:r>
      <w:r w:rsidRPr="00071A04">
        <w:fldChar w:fldCharType="begin" w:fldLock="1"/>
      </w:r>
      <w:r w:rsidR="00957891">
        <w:instrText>ADDIN CSL_CITATION {"citationItems":[{"id":"ITEM-1","itemData":{"DOI":"10.1002/hipo.22488","ISSN":"10509631","author":[{"dropping-particle":"","family":"Buzsáki","given":"György","non-dropping-particle":"","parse-names":false,"suffix":""}],"container-title":"Hippocampus","id":"ITEM-1","issue":"10","issued":{"date-parts":[["2015","10","1"]]},"page":"1073-1188","publisher":"John Wiley &amp; Sons, Ltd","title":"Hippocampal sharp wave-ripple: A cognitive biomarker for episodic memory and planning","type":"article-journal","volume":"25"},"uris":["http://www.mendeley.com/documents/?uuid=b8fbfcd7-dd01-3172-bdfa-9935e2b374da"]},{"id":"ITEM-2","itemData":{"ISSN":"0036-8075","PMID":"1589772","abstract":"Pyramidal cells in the CA1 hippocampal region displayed transient network oscillations (200 hertz) during behavioral immobility, consummatory behaviors, and slow-wave sleep. Simultaneous, multisite recordings revealed temporal and spatial coherence of neuronal activity during population oscillations. Participating pyramidal cells discharged at a rate lower than the frequency of the population oscillation, and their action potentials were phase locked to the negative phase of the simultaneously recorded oscillatory field potentials. In contrast, interneurons discharged at population frequency during the field oscillations. Thus, synchronous output of cooperating CA1 pyramidal cells may serve to induce synaptic enhancement in target structures of the hippocampus.","author":[{"dropping-particle":"","family":"Buzsáki","given":"György","non-dropping-particle":"","parse-names":false,"suffix":""},{"dropping-particle":"","family":"Horváth","given":"Z","non-dropping-particle":"","parse-names":false,"suffix":""},{"dropping-particle":"","family":"Urioste","given":"R","non-dropping-particle":"","parse-names":false,"suffix":""},{"dropping-particle":"","family":"Hetke","given":"J","non-dropping-particle":"","parse-names":false,"suffix":""},{"dropping-particle":"","family":"Wise","given":"K","non-dropping-particle":"","parse-names":false,"suffix":""}],"container-title":"Science (New York, N.Y.)","id":"ITEM-2","issue":"5059","issued":{"date-parts":[["1992","5","15"]]},"page":"1025-7","title":"High-frequency network oscillation in the hippocampus.","type":"article-journal","volume":"256"},"uris":["http://www.mendeley.com/documents/?uuid=d479d078-085f-391b-ab64-aa89a9d56b38"]},{"id":"ITEM-3","itemData":{"ISSN":"0006-8993","PMID":"6357356","abstract":"Rats implanted with recording and stimulating electrodes were trained to run in an activity wheel for a water reward. Unitary discharges and slow activity were recorded by a movable tungsten microelectrode and by fixed electrodes. Single cells were classified according to their spontaneous and evoked response properties as pyramidal cells, granule cells and interneurons. Unit activity, EEG and their interrelations were studied by spectral and spike-triggered averaging methods. Gradual phase-shifts of RSA were observed both in CA1 and the dentate gyrus. Movement-related RSA was correlated with a decrease in firing rate of pyramidal cells and an increase in the firing of both interneurons and granule cells. In the CA1 region pyramidal cells and interneurons fired preferentially on the negative and positive phases of the locally derived RSA, respectively. In the dentate gyrus both granule cells and interneurons discharged mainly on the positive portion of the local RSA waves, about 90 degrees before the CA1 pyramidal cells. Fourier analysis of the spike trains of interneurons and granule cells showed high power at RSA frequency, coherent with the concurrent EEG. Phase relations between discharges of interneurons and RSA remained unchanged following urethane anesthesia. In waking rats, atropine administration resulted in a decreased discharge of interneurons at RSA frequency, and reduced coherence with RSA. Lesions of the septum or the fimbria-fornix abolished RSA and the rhythmic discharges of the interneurons. Isolation of the entorhinal cortex (EC) from its cortical inputs did not change either EEG or neuronal firing. However, in such a preparation atropine completely abolished RSA and related rhythmicity of interneurons. During drinking and immobility but not during walking, sharp waves (SPW) of about 40-100 ms duration appeared in the EEG. SPWs were invariably accompanied by synchronous discharges of several pyramidal cells and interneurons. CA3 pyramidal cells also discharged in synchronous bursts but without local SPWs. Laminar profiles of SPWs and the field potentials evoked by stimulation of Schaffer collaterals were essentially identical. The behavior-dependent occurrence of SPWs was retained following atropine administration, septal lesion or EC isolation but was lost after fimbria-fornix-neocortex lesion or following atropine administration in EC isolated rats. In addition to relations to RSA and SPWs, interneurons were phase-locked to the fast …","author":[{"dropping-particle":"","family":"Buzsáki","given":"György","non-dropping-particle":"","parse-names":false,"suffix":""},{"dropping-particle":"","family":"Leung","given":"L W","non-dropping-particle":"","parse-names":false,"suffix":""},{"dropping-particle":"","family":"Vanderwolf","given":"C H","non-dropping-particle":"","parse-names":false,"suffix":""}],"container-title":"Brain research","id":"ITEM-3","issue":"2","issued":{"date-parts":[["1983","10"]]},"page":"139-71","title":"Cellular bases of hippocampal EEG in the behaving rat.","type":"article-journal","volume":"287"},"uris":["http://www.mendeley.com/documents/?uuid=d60aedfd-f234-3b7c-bdcf-6a78be29f319"]},{"id":"ITEM-4","itemData":{"ISBN":"0198572069","abstract":"Includes indexes.","author":[{"dropping-particle":"","family":"O'Keefe","given":"John.","non-dropping-particle":"","parse-names":false,"suffix":""},{"dropping-particle":"","family":"Nadel","given":"Lynn","non-dropping-particle":"","parse-names":false,"suffix":""}],"id":"ITEM-4","issued":{"date-parts":[["1978"]]},"number-of-pages":"570","publisher":"Clarendon Press","title":"The hippocampus as a cognitive map","type":"book"},"uris":["http://www.mendeley.com/documents/?uuid=c88d9cd1-8b4a-3d5a-bf24-83b289594b71"]}],"mendeley":{"formattedCitation":"(Buzsáki, 2015; Buzsáki et al., 1983, 1992; O’Keefe and Nadel, 1978)","plainTextFormattedCitation":"(Buzsáki, 2015; Buzsáki et al., 1983, 1992; O’Keefe and Nadel, 1978)","previouslyFormattedCitation":"(Buzsáki, 2015; Buzsáki et al., 1983, 1992; O’Keefe and Nadel, 1978)"},"properties":{"noteIndex":0},"schema":"https://github.com/citation-style-language/schema/raw/master/csl-citation.json"}</w:instrText>
      </w:r>
      <w:r w:rsidRPr="00071A04">
        <w:fldChar w:fldCharType="separate"/>
      </w:r>
      <w:r w:rsidRPr="00071A04">
        <w:rPr>
          <w:noProof/>
        </w:rPr>
        <w:t>(Buzsáki, 2015; Buzsáki et al., 1983, 1992; O’Keefe and Nadel, 1978)</w:t>
      </w:r>
      <w:r w:rsidRPr="00071A04">
        <w:fldChar w:fldCharType="end"/>
      </w:r>
      <w:r w:rsidRPr="00071A04">
        <w:t xml:space="preserve"> and co-occur with large, synchronous spiking events from single units. </w:t>
      </w:r>
    </w:p>
    <w:p w14:paraId="523CDEE0" w14:textId="2D2F2BBC" w:rsidR="00071A04" w:rsidRPr="00071A04" w:rsidRDefault="00071A04" w:rsidP="00071A04">
      <w:r>
        <w:tab/>
      </w:r>
      <w:r w:rsidRPr="00071A04">
        <w:t xml:space="preserve">Early observations of CA1 pyramidal cells dramatically increasing their firing rate during SPW-Rs attracted attention to this LFP signature and SWS </w:t>
      </w:r>
      <w:r w:rsidRPr="00071A04">
        <w:fldChar w:fldCharType="begin" w:fldLock="1"/>
      </w:r>
      <w:r w:rsidRPr="00071A04">
        <w:instrText>ADDIN CSL_CITATION {"citationItems":[{"id":"ITEM-1","itemData":{"ISBN":"0198572069","abstract":"Includes indexes.","author":[{"dropping-particle":"","family":"O'Keefe","given":"John.","non-dropping-particle":"","parse-names":false,"suffix":""},{"dropping-particle":"","family":"Nadel","given":"Lynn","non-dropping-particle":"","parse-names":false,"suffix":""}],"id":"ITEM-1","issued":{"date-parts":[["1978"]]},"number-of-pages":"570","publisher":"Clarendon Press","title":"The hippocampus as a cognitive map","type":"book"},"uris":["http://www.mendeley.com/documents/?uuid=c88d9cd1-8b4a-3d5a-bf24-83b289594b71"]}],"mendeley":{"formattedCitation":"(O’Keefe and Nadel, 1978)","plainTextFormattedCitation":"(O’Keefe and Nadel, 1978)","previouslyFormattedCitation":"(O’Keefe and Nadel, 1978)"},"properties":{"noteIndex":0},"schema":"https://github.com/citation-style-language/schema/raw/master/csl-citation.json"}</w:instrText>
      </w:r>
      <w:r w:rsidRPr="00071A04">
        <w:fldChar w:fldCharType="separate"/>
      </w:r>
      <w:r w:rsidRPr="00071A04">
        <w:rPr>
          <w:noProof/>
        </w:rPr>
        <w:t xml:space="preserve">(O’Keefe and Nadel, </w:t>
      </w:r>
      <w:r w:rsidRPr="00071A04">
        <w:rPr>
          <w:noProof/>
        </w:rPr>
        <w:lastRenderedPageBreak/>
        <w:t>1978)</w:t>
      </w:r>
      <w:r w:rsidRPr="00071A04">
        <w:fldChar w:fldCharType="end"/>
      </w:r>
      <w:r w:rsidRPr="00071A04">
        <w:t xml:space="preserve">. Owing to improvements in electrode array design, </w:t>
      </w:r>
      <w:r w:rsidRPr="00071A04">
        <w:rPr>
          <w:i/>
        </w:rPr>
        <w:t xml:space="preserve">in vivo </w:t>
      </w:r>
      <w:proofErr w:type="spellStart"/>
      <w:r w:rsidRPr="00071A04">
        <w:t>electrophysiologists</w:t>
      </w:r>
      <w:proofErr w:type="spellEnd"/>
      <w:r w:rsidRPr="00071A04">
        <w:t xml:space="preserve"> were able to capture larger and larger populations of cells, allowing examination of complex spiking relationships between neurons. Pairs of place cells with overlapping fields are co-activated during SWS and these correlations persist post-sleep </w:t>
      </w:r>
      <w:r w:rsidRPr="00071A04">
        <w:fldChar w:fldCharType="begin" w:fldLock="1"/>
      </w:r>
      <w:r w:rsidR="00097F9E">
        <w:instrText>ADDIN CSL_CITATION {"citationItems":[{"id":"ITEM-1","itemData":{"ISSN":"0036-8075","PMID":"8036517","abstract":"Simultaneous recordings were made from large ensembles of hippocampal \"place cells\" in three rats during spatial behavioral tasks and in slow-wave sleep preceding and following these behaviors. Cells that fired together when the animal occupied particular locations in the environment exhibited an increased tendency to fire together during subsequent sleep, in comparison to sleep episodes preceding the behavioral tasks. Cells that were inactive during behavior, or that were active but had non-overlapping spatial firing, did not show this increase. This effect, which declined gradually during each post-behavior sleep session, may result from synaptic modification during waking experience. Information acquired during active behavior is thus re-expressed in hippocampal circuits during sleep, as postulated by some theories of memory consolidation.","author":[{"dropping-particle":"","family":"Wilson","given":"Matthew A","non-dropping-particle":"","parse-names":false,"suffix":""},{"dropping-particle":"","family":"McNaughton","given":"B L","non-dropping-particle":"","parse-names":false,"suffix":""}],"container-title":"Science (New York, N.Y.)","id":"ITEM-1","issue":"5172","issued":{"date-parts":[["1994","7","29"]]},"page":"676-9","title":"Reactivation of hippocampal ensemble memories during sleep.","type":"article-journal","volume":"265"},"uris":["http://www.mendeley.com/documents/?uuid=6fafeb1e-d28d-3ff2-af73-36a05f98b44b"]},{"id":"ITEM-2","itemData":{"ISSN":"0036-8075","PMID":"8596957","abstract":"The correlated activity of rat hippocampal pyramidal cells during sleep reflects the activity of those cells during earlier spatial exploration. Now the patterns of activity during sleep have also been found to reflect the order in which the cells fired during spatial exploration. This relation was reliably stronger for sleep after the behavioral session than before it; thus, the activity during sleep reflects changes produced by experience. This memory for temporal order of neuronal firing could be produced by an interaction between the temporal integration properties of long-term potentiation and the phase shifting of spike activity with respect to the hippocampal theta rhythm.","author":[{"dropping-particle":"","family":"Skaggs","given":"W E","non-dropping-particle":"","parse-names":false,"suffix":""},{"dropping-particle":"","family":"McNaughton","given":"B L","non-dropping-particle":"","parse-names":false,"suffix":""}],"container-title":"Science (New York, N.Y.)","id":"ITEM-2","issue":"5257","issued":{"date-parts":[["1996","3","29"]]},"page":"1870-3","title":"Replay of neuronal firing sequences in rat hippocampus during sleep following spatial experience.","type":"article-journal","volume":"271"},"uris":["http://www.mendeley.com/documents/?uuid=9527e172-e101-335b-b7ef-0b57b26b265f"]},{"id":"ITEM-3","itemData":{"DOI":"10.1038/nn2037","ISSN":"1097-6256","abstract":"Reactivation of experience-dependent cell assembly patterns in the hippocampus","author":[{"dropping-particle":"","family":"O'Neill","given":"Joseph","non-dropping-particle":"","parse-names":false,"suffix":""},{"dropping-particle":"","family":"Senior","given":"Timothy J","non-dropping-particle":"","parse-names":false,"suffix":""},{"dropping-particle":"","family":"Allen","given":"Kevin","non-dropping-particle":"","parse-names":false,"suffix":""},{"dropping-particle":"","family":"Huxter","given":"John R","non-dropping-particle":"","parse-names":false,"suffix":""},{"dropping-particle":"","family":"Csicsvari","given":"Jozsef","non-dropping-particle":"","parse-names":false,"suffix":""}],"container-title":"Nature Neuroscience","id":"ITEM-3","issue":"2","issued":{"date-parts":[["2008","2","13"]]},"page":"209-215","publisher":"Nature Publishing Group","title":"Reactivation of experience-dependent cell assembly patterns in the hippocampus","type":"article-journal","volume":"11"},"uris":["http://www.mendeley.com/documents/?uuid=8a59f318-36ba-3ec1-bdb4-dfd028536da7"]}],"mendeley":{"formattedCitation":"(O’Neill et al., 2008; Skaggs and McNaughton, 1996; Wilson and McNaughton, 1994)","plainTextFormattedCitation":"(O’Neill et al., 2008; Skaggs and McNaughton, 1996; Wilson and McNaughton, 1994)","previouslyFormattedCitation":"(O’Neill et al., 2008; Skaggs and McNaughton, 1996; Wilson and McNaughton, 1994)"},"properties":{"noteIndex":0},"schema":"https://github.com/citation-style-language/schema/raw/master/csl-citation.json"}</w:instrText>
      </w:r>
      <w:r w:rsidRPr="00071A04">
        <w:fldChar w:fldCharType="separate"/>
      </w:r>
      <w:r w:rsidR="00894783" w:rsidRPr="00894783">
        <w:rPr>
          <w:noProof/>
        </w:rPr>
        <w:t>(O’Neill et al., 2008; Skaggs and McNaughton, 1996; Wilson and McNaughton, 1994)</w:t>
      </w:r>
      <w:r w:rsidRPr="00071A04">
        <w:fldChar w:fldCharType="end"/>
      </w:r>
      <w:r w:rsidRPr="00071A04">
        <w:t xml:space="preserve">, implying a consolidation mechanism whereby co-active cells undergo synaptic </w:t>
      </w:r>
      <w:r w:rsidR="00D976EA">
        <w:t>potentiation</w:t>
      </w:r>
      <w:r w:rsidRPr="00071A04">
        <w:t>. As ensemble analyses grew more sophisticated, a link was discovered between these co-activation events and SPW-Rs. CA1 pyramidal cells fired in fast (~</w:t>
      </w:r>
      <w:r w:rsidR="0004040E">
        <w:t>20</w:t>
      </w:r>
      <w:r w:rsidRPr="00071A04">
        <w:t xml:space="preserve"> </w:t>
      </w:r>
      <w:proofErr w:type="spellStart"/>
      <w:r w:rsidRPr="00071A04">
        <w:t>ms</w:t>
      </w:r>
      <w:proofErr w:type="spellEnd"/>
      <w:r w:rsidRPr="00071A04">
        <w:t>), recurring sequences</w:t>
      </w:r>
      <w:r w:rsidR="00023AA5">
        <w:t>,</w:t>
      </w:r>
      <w:r w:rsidRPr="00071A04">
        <w:t xml:space="preserve"> during SWS SPW-Rs</w:t>
      </w:r>
      <w:r w:rsidR="00023AA5">
        <w:t>,</w:t>
      </w:r>
      <w:r w:rsidRPr="00071A04">
        <w:t xml:space="preserve"> that mirrored their activity during active wakefulness </w:t>
      </w:r>
      <w:r w:rsidRPr="00071A04">
        <w:fldChar w:fldCharType="begin" w:fldLock="1"/>
      </w:r>
      <w:r w:rsidR="00A84930">
        <w:instrText>ADDIN CSL_CITATION {"citationItems":[{"id":"ITEM-1","itemData":{"ISSN":"0896-6273","PMID":"12495631","abstract":"Rats repeatedly ran through a sequence of spatial receptive fields of hippocampal CA1 place cells in a fixed temporal order. A novel combinatorial decoding method reveals that these neurons repeatedly fired in precisely this order in long sequences involving four or more cells during slow wave sleep (SWS) immediately following, but not preceding, the experience. The SWS sequences occurred intermittently in brief ( approximately 100 ms) bursts, each compressing the behavioral sequence in time by approximately 20-fold. This rapid encoding of sequential experience is consistent with evidence that the hippocampus is crucial for spatial learning in rodents and the formation of long-term memories of events in time in humans.","author":[{"dropping-particle":"","family":"Lee","given":"Albert K","non-dropping-particle":"","parse-names":false,"suffix":""},{"dropping-particle":"","family":"Wilson","given":"Matthew A","non-dropping-particle":"","parse-names":false,"suffix":""}],"container-title":"Neuron","id":"ITEM-1","issue":"6","issued":{"date-parts":[["2002","12","19"]]},"page":"1183-94","title":"Memory of sequential experience in the hippocampus during slow wave sleep.","type":"article-journal","volume":"36"},"uris":["http://www.mendeley.com/documents/?uuid=2e0408c7-1caa-32b8-ae3e-dff5824b1694"]},{"id":"ITEM-2","itemData":{"ISSN":"1529-2401","PMID":"10531452","abstract":"Information in neuronal networks may be represented by the spatiotemporal patterns of spikes. Here we examined the temporal coordination of pyramidal cell spikes in the rat hippocampus during slow-wave sleep. In addition, rats were trained to run in a defined position in space (running wheel) to activate a selected group of pyramidal cells. A template-matching method and a joint probability map method were used for sequence search. Repeating spike sequences in excess of chance occurrence were examined by comparing the number of repeating sequences in the original spike trains and in surrogate trains after Monte Carlo shuffling of the spikes. Four different shuffling procedures were used to control for the population dynamics of hippocampal neurons. Repeating spike sequences in the recorded cell assemblies were present in both the awake and sleeping animal in excess of what might be predicted by random variations. Spike sequences observed during wheel running were \"replayed\" at a faster timescale during single sharp-wave bursts of slow-wave sleep. We hypothesize that the endogenously expressed spike sequences during sleep reflect reactivation of the circuitry modified by previous experience. Reactivation of acquired sequences may serve to consolidate information.","author":[{"dropping-particle":"","family":"Nádasdy","given":"Z","non-dropping-particle":"","parse-names":false,"suffix":""},{"dropping-particle":"","family":"Hirase","given":"H","non-dropping-particle":"","parse-names":false,"suffix":""},{"dropping-particle":"","family":"Czurkó","given":"A","non-dropping-particle":"","parse-names":false,"suffix":""},{"dropping-particle":"","family":"Csicsvari","given":"J","non-dropping-particle":"","parse-names":false,"suffix":""},{"dropping-particle":"","family":"Buzsáki","given":"György","non-dropping-particle":"","parse-names":false,"suffix":""}],"container-title":"The Journal of neuroscience : the official journal of the Society for Neuroscience","id":"ITEM-2","issue":"21","issued":{"date-parts":[["1999","11","1"]]},"page":"9497-507","publisher":"Society for Neuroscience","title":"Replay and time compression of recurring spike sequences in the hippocampus.","type":"article-journal","volume":"19"},"uris":["http://www.mendeley.com/documents/?uuid=8fc492b6-5ca5-42f6-b6fb-7d0cc1aa214c"]}],"mendeley":{"formattedCitation":"(Lee and Wilson, 2002; Nádasdy et al., 1999)","plainTextFormattedCitation":"(Lee and Wilson, 2002; Nádasdy et al., 1999)","previouslyFormattedCitation":"(Lee and Wilson, 2002; Nádasdy et al., 1999)"},"properties":{"noteIndex":0},"schema":"https://github.com/citation-style-language/schema/raw/master/csl-citation.json"}</w:instrText>
      </w:r>
      <w:r w:rsidRPr="00071A04">
        <w:fldChar w:fldCharType="separate"/>
      </w:r>
      <w:r w:rsidRPr="00071A04">
        <w:rPr>
          <w:noProof/>
        </w:rPr>
        <w:t>(Lee and Wilson, 2002; Nádasdy et al., 1999)</w:t>
      </w:r>
      <w:r w:rsidRPr="00071A04">
        <w:fldChar w:fldCharType="end"/>
      </w:r>
      <w:r w:rsidRPr="00071A04">
        <w:t>. These fast sequences during SPW-Rs were termed “replay” events in the sense that they repeatedly replayed previous experiences (usually place field traversals) in sequential order in the absence of external stimuli</w:t>
      </w:r>
      <w:r w:rsidR="00023AA5">
        <w:t xml:space="preserve"> (i.e., during sleep)</w:t>
      </w:r>
      <w:r w:rsidRPr="00071A04">
        <w:t xml:space="preserve">. Later, others found that these replay events occur also during awake SPW-Rs </w:t>
      </w:r>
      <w:r w:rsidR="00A10CB5">
        <w:fldChar w:fldCharType="begin" w:fldLock="1"/>
      </w:r>
      <w:r w:rsidR="003F5980">
        <w:instrText>ADDIN CSL_CITATION {"citationItems":[{"id":"ITEM-1","itemData":{"DOI":"10.1038/nn.2344","ISSN":"1097-6256","abstract":"Hippocampal replay is thought to be essential for the consolidation of event memories. Sleep replay involves the reactivation of stored representations in the absence of specific sensory inputs, whereas awake replay is thought to reflect input from the current environment. Here the authors find that the hippocampus consistently replays past experiences during brief pauses in waking behavior, suggesting a role for waking replay in memory consolidation and retrieval.","author":[{"dropping-particle":"","family":"Karlsson","given":"Mattias P.","non-dropping-particle":"","parse-names":false,"suffix":""},{"dropping-particle":"","family":"Frank","given":"Loren M.","non-dropping-particle":"","parse-names":false,"suffix":""}],"container-title":"Nature Neuroscience","id":"ITEM-1","issue":"7","issued":{"date-parts":[["2009","7","14"]]},"page":"913-918","publisher":"Nature Publishing Group","title":"Awake replay of remote experiences in the hippocampus","type":"article-journal","volume":"12"},"uris":["http://www.mendeley.com/documents/?uuid=744fcae1-fc64-3038-9a4b-e02632171364"]},{"id":"ITEM-2","itemData":{"DOI":"10.1016/j.neuron.2009.07.027","ISSN":"08966273","PMID":"19709631","abstract":"During pauses in exploration, ensembles of place cells in the rat hippocampus re-express firing sequences corresponding to recent spatial experience. Such \"replay\" co-occurs with ripple events: short-lasting (approximately 50-120 ms), high-frequency (approximately 200 Hz) oscillations that are associated with increased hippocampal-cortical communication. In previous studies, rats exploring small environments showed replay anchored to the rat's current location and compressed in time into a single ripple event. Here, we show, using a neural decoding approach, that firing sequences corresponding to long runs through a large environment are replayed with high fidelity and that such replay can begin at remote locations on the track. Extended replay proceeds at a characteristic virtual speed of approximately 8 m/s and remains coherent across trains of ripple events. These results suggest that extended replay is composed of chains of shorter subsequences, which may reflect a strategy for the storage and flexible expression of memories of prolonged experience.","author":[{"dropping-particle":"","family":"Davidson","given":"Thomas J.","non-dropping-particle":"","parse-names":false,"suffix":""},{"dropping-particle":"","family":"Kloosterman","given":"Fabian","non-dropping-particle":"","parse-names":false,"suffix":""},{"dropping-particle":"","family":"Wilson","given":"Matthew A","non-dropping-particle":"","parse-names":false,"suffix":""}],"container-title":"Neuron","id":"ITEM-2","issue":"4","issued":{"date-parts":[["2009","8","27"]]},"page":"497-507","title":"Hippocampal Replay of Extended Experience","type":"article-journal","volume":"63"},"uris":["http://www.mendeley.com/documents/?uuid=2edeffd5-4441-3394-809c-9b874661eb3e"]}],"mendeley":{"formattedCitation":"(Davidson et al., 2009; Karlsson and Frank, 2009)","plainTextFormattedCitation":"(Davidson et al., 2009; Karlsson and Frank, 2009)","previouslyFormattedCitation":"(Davidson et al., 2009; Karlsson and Frank, 2009)"},"properties":{"noteIndex":0},"schema":"https://github.com/citation-style-language/schema/raw/master/csl-citation.json"}</w:instrText>
      </w:r>
      <w:r w:rsidR="00A10CB5">
        <w:fldChar w:fldCharType="separate"/>
      </w:r>
      <w:r w:rsidR="00A10CB5" w:rsidRPr="00A10CB5">
        <w:rPr>
          <w:noProof/>
        </w:rPr>
        <w:t>(Davidson et al., 2009; Karlsson and Frank, 2009)</w:t>
      </w:r>
      <w:r w:rsidR="00A10CB5">
        <w:fldChar w:fldCharType="end"/>
      </w:r>
      <w:r w:rsidR="00A10CB5">
        <w:t xml:space="preserve"> </w:t>
      </w:r>
      <w:r w:rsidRPr="00071A04">
        <w:t xml:space="preserve">with the caveat that sometimes the sequence fires in reverse order, in which case the event is called “reverse replay” </w:t>
      </w:r>
      <w:r w:rsidRPr="00071A04">
        <w:fldChar w:fldCharType="begin" w:fldLock="1"/>
      </w:r>
      <w:r w:rsidR="00A47602">
        <w:instrText>ADDIN CSL_CITATION {"citationItems":[{"id":"ITEM-1","itemData":{"DOI":"10.1038/nn1961","ISSN":"1097-6256","abstract":"Forward and reverse hippocampal place-cell sequences during ripples","author":[{"dropping-particle":"","family":"Diba","given":"Kamran","non-dropping-particle":"","parse-names":false,"suffix":""},{"dropping-particle":"","family":"Buzsáki","given":"György","non-dropping-particle":"","parse-names":false,"suffix":""}],"container-title":"Nature Neuroscience","id":"ITEM-1","issue":"10","issued":{"date-parts":[["2007","10","2"]]},"page":"1241-1242","publisher":"Nature Publishing Group","title":"Forward and reverse hippocampal place-cell sequences during ripples","type":"article-journal","volume":"10"},"uris":["http://www.mendeley.com/documents/?uuid=9ef38015-5307-342b-9029-84cb9e71535c"]},{"id":"ITEM-2","itemData":{"DOI":"10.1038/nature04587","ISSN":"0028-0836","PMID":"16474382","abstract":"The hippocampus has long been known to be involved in spatial navigational learning in rodents, and in memory for events in rodents, primates and humans. A unifying property of both navigation and event memory is a requirement for dealing with temporally sequenced information. Reactivation of temporally sequenced memories for previous behavioural experiences has been reported in sleep in rats. Here we report that sequential replay occurs in the rat hippocampus during awake periods immediately after spatial experience. This replay has a unique form, in which recent episodes of spatial experience are replayed in a temporally reversed order. This replay is suggestive of a role in the evaluation of event sequences in the manner of reinforcement learning models. We propose that such replay might constitute a general mechanism of learning and memory.","author":[{"dropping-particle":"","family":"Foster","given":"David J.","non-dropping-particle":"","parse-names":false,"suffix":""},{"dropping-particle":"","family":"Wilson","given":"Matthew A","non-dropping-particle":"","parse-names":false,"suffix":""}],"container-title":"Nature","id":"ITEM-2","issue":"7084","issued":{"date-parts":[["2006","3","12"]]},"page":"680-683","title":"Reverse replay of behavioural sequences in hippocampal place cells during the awake state","type":"article-journal","volume":"440"},"uris":["http://www.mendeley.com/documents/?uuid=260e0909-35f3-36fd-9ce8-facf4ff9f286"]}],"mendeley":{"formattedCitation":"(Diba and Buzsáki, 2007; Foster and Wilson, 2006)","plainTextFormattedCitation":"(Diba and Buzsáki, 2007; Foster and Wilson, 2006)","previouslyFormattedCitation":"(Diba and Buzsáki, 2007; Foster and Wilson, 2006)"},"properties":{"noteIndex":0},"schema":"https://github.com/citation-style-language/schema/raw/master/csl-citation.json"}</w:instrText>
      </w:r>
      <w:r w:rsidRPr="00071A04">
        <w:fldChar w:fldCharType="separate"/>
      </w:r>
      <w:r w:rsidRPr="00071A04">
        <w:rPr>
          <w:noProof/>
        </w:rPr>
        <w:t>(Diba and Buzsáki, 2007; Foster and Wilson, 2006)</w:t>
      </w:r>
      <w:r w:rsidRPr="00071A04">
        <w:fldChar w:fldCharType="end"/>
      </w:r>
      <w:r w:rsidRPr="00071A04">
        <w:t>. Reverse replay is not to be confused with “</w:t>
      </w:r>
      <w:proofErr w:type="spellStart"/>
      <w:r w:rsidRPr="00071A04">
        <w:t>preplay</w:t>
      </w:r>
      <w:proofErr w:type="spellEnd"/>
      <w:r w:rsidRPr="00071A04">
        <w:t xml:space="preserve">”, which is the phenomenon of hippocampal neurons firing in a preconfigured order, pre-experience, and later firing in a similar order within place cell sequences </w:t>
      </w:r>
      <w:r w:rsidR="00023AA5">
        <w:t>during</w:t>
      </w:r>
      <w:r w:rsidRPr="00071A04">
        <w:t xml:space="preserve"> future experiences </w:t>
      </w:r>
      <w:r w:rsidRPr="00071A04">
        <w:fldChar w:fldCharType="begin" w:fldLock="1"/>
      </w:r>
      <w:r w:rsidRPr="00071A04">
        <w:instrText>ADDIN CSL_CITATION {"citationItems":[{"id":"ITEM-1","itemData":{"DOI":"10.1038/nature09633","ISSN":"0028-0836","PMID":"21179088","abstract":"During spatial exploration, hippocampal neurons show a sequential firing pattern in which individual neurons fire specifically at particular locations along the animal's trajectory (place cells). According to the dominant model of hippocampal cell assembly activity, place cell firing order is established for the first time during exploration, to encode the spatial experience, and is subsequently replayed during rest or slow-wave sleep for consolidation of the encoded experience. Here we report that temporal sequences of firing of place cells expressed during a novel spatial experience occurred on a significant number of occasions during the resting or sleeping period preceding the experience. This phenomenon, which is called preplay, occurred in disjunction with sequences of replay of a familiar experience. These results suggest that internal neuronal dynamics during resting or sleep organize hippocampal cellular assemblies into temporal sequences that contribute to the encoding of a related novel experience occurring in the future.","author":[{"dropping-particle":"","family":"Dragoi","given":"George","non-dropping-particle":"","parse-names":false,"suffix":""},{"dropping-particle":"","family":"Tonegawa","given":"Susumu","non-dropping-particle":"","parse-names":false,"suffix":""}],"container-title":"Nature","id":"ITEM-1","issue":"7330","issued":{"date-parts":[["2011","1","22"]]},"page":"397-401","title":"Preplay of future place cell sequences by hippocampal cellular assemblies","type":"article-journal","volume":"469"},"uris":["http://www.mendeley.com/documents/?uuid=a8c2389f-4a2e-321f-9148-d2946286180d"]}],"mendeley":{"formattedCitation":"(Dragoi and Tonegawa, 2011)","plainTextFormattedCitation":"(Dragoi and Tonegawa, 2011)","previouslyFormattedCitation":"(Dragoi and Tonegawa, 2011)"},"properties":{"noteIndex":0},"schema":"https://github.com/citation-style-language/schema/raw/master/csl-citation.json"}</w:instrText>
      </w:r>
      <w:r w:rsidRPr="00071A04">
        <w:fldChar w:fldCharType="separate"/>
      </w:r>
      <w:r w:rsidRPr="00071A04">
        <w:rPr>
          <w:noProof/>
        </w:rPr>
        <w:t>(Dragoi and Tonegawa, 2011)</w:t>
      </w:r>
      <w:r w:rsidRPr="00071A04">
        <w:fldChar w:fldCharType="end"/>
      </w:r>
      <w:r w:rsidRPr="00071A04">
        <w:t xml:space="preserve">. </w:t>
      </w:r>
    </w:p>
    <w:p w14:paraId="043F0A8D" w14:textId="2B683CA6" w:rsidR="00071A04" w:rsidRPr="00071A04" w:rsidRDefault="00071A04" w:rsidP="00071A04">
      <w:r>
        <w:tab/>
      </w:r>
      <w:r w:rsidRPr="00071A04">
        <w:t xml:space="preserve">SPW-Rs also predict performance on memory tasks. Goal-directed replay events were strongly associated with memory performance </w:t>
      </w:r>
      <w:r w:rsidRPr="00071A04">
        <w:fldChar w:fldCharType="begin" w:fldLock="1"/>
      </w:r>
      <w:r w:rsidR="00A47602">
        <w:instrText>ADDIN CSL_CITATION {"citationItems":[{"id":"ITEM-1","itemData":{"DOI":"10.1038/nn.2599","ISSN":"1097-6256","abstract":"The hippocampus has place cells that preferentially fire at a particular location of spatial arena. Dupret et al. report that place fields remapped as a result of goal-directed spatial learning and that sharp wave/ripple reactivation events seen during memory consolidation predicted the strength of subsequent spatial memory. Jeffery and Cacucci highlight this work in their News and View.","author":[{"dropping-particle":"","family":"Dupret","given":"David","non-dropping-particle":"","parse-names":false,"suffix":""},{"dropping-particle":"","family":"O'Neill","given":"Joseph","non-dropping-particle":"","parse-names":false,"suffix":""},{"dropping-particle":"","family":"Pleydell-Bouverie","given":"Barty","non-dropping-particle":"","parse-names":false,"suffix":""},{"dropping-particle":"","family":"Csicsvari","given":"Jozsef","non-dropping-particle":"","parse-names":false,"suffix":""}],"container-title":"Nature Neuroscience","id":"ITEM-1","issue":"8","issued":{"date-parts":[["2010","8","18"]]},"page":"995-1002","publisher":"Nature Publishing Group","title":"The reorganization and reactivation of hippocampal maps predict spatial memory performance","type":"article-journal","volume":"13"},"uris":["http://www.mendeley.com/documents/?uuid=1ad6f54a-3f50-361f-a0b8-62e3bfa5630c"]},{"id":"ITEM-2","itemData":{"DOI":"10.1016/J.NEURON.2013.01.027","ISSN":"0896-6273","abstract":"The hippocampus frequently replays memories of past experiences during sharp-wave ripple (SWR) events. These events can represent spatial trajectories extending from the animal’s current location to distant locations, suggesting a role in the evaluation of upcoming choices. While SWRs have been linked to learning and memory, the specific role of awake replay remains unclear. Here we show that there is greater coordinated neural activity during SWRs preceding correct, as compared to incorrect, trials in a spatial alternation task. As a result, the proportion of cell pairs coactive during SWRs was predictive of subsequent correct or incorrect responses on a trial-by-trial basis. This effect was seen specifically during early learning, when the hippocampus is essential for task performance. SWR activity preceding correct trials represented multiple trajectories that included both correct and incorrect options. These results suggest that reactivation during awake SWRs contributes to the evaluation of possible choices during memory-guided decision making.","author":[{"dropping-particle":"","family":"Singer","given":"Annabelle C.","non-dropping-particle":"","parse-names":false,"suffix":""},{"dropping-particle":"","family":"Carr","given":"Margaret F.","non-dropping-particle":"","parse-names":false,"suffix":""},{"dropping-particle":"","family":"Karlsson","given":"Mattias P.","non-dropping-particle":"","parse-names":false,"suffix":""},{"dropping-particle":"","family":"Frank","given":"Loren M.","non-dropping-particle":"","parse-names":false,"suffix":""}],"container-title":"Neuron","id":"ITEM-2","issue":"6","issued":{"date-parts":[["2013","3","20"]]},"page":"1163-1173","publisher":"Cell Press","title":"Hippocampal SWR Activity Predicts Correct Decisions during the Initial Learning of an Alternation Task","type":"article-journal","volume":"77"},"uris":["http://www.mendeley.com/documents/?uuid=3c855b13-3d74-3b8c-98c6-33d76c9f187f"]}],"mendeley":{"formattedCitation":"(Dupret et al., 2010; Singer et al., 2013)","plainTextFormattedCitation":"(Dupret et al., 2010; Singer et al., 2013)","previouslyFormattedCitation":"(Dupret et al., 2010; Singer et al., 2013)"},"properties":{"noteIndex":0},"schema":"https://github.com/citation-style-language/schema/raw/master/csl-citation.json"}</w:instrText>
      </w:r>
      <w:r w:rsidRPr="00071A04">
        <w:fldChar w:fldCharType="separate"/>
      </w:r>
      <w:r w:rsidRPr="00071A04">
        <w:rPr>
          <w:noProof/>
        </w:rPr>
        <w:t>(Dupret et al., 2010; Singer et al., 2013)</w:t>
      </w:r>
      <w:r w:rsidRPr="00071A04">
        <w:fldChar w:fldCharType="end"/>
      </w:r>
      <w:r w:rsidRPr="00071A04">
        <w:t xml:space="preserve"> and replay event</w:t>
      </w:r>
      <w:r w:rsidR="00242705">
        <w:t>s</w:t>
      </w:r>
      <w:r w:rsidRPr="00071A04">
        <w:t xml:space="preserve"> reliably preceded avoidance maneuvers in a fear memory </w:t>
      </w:r>
      <w:r w:rsidRPr="00071A04">
        <w:lastRenderedPageBreak/>
        <w:t xml:space="preserve">retrieval task </w:t>
      </w:r>
      <w:r w:rsidRPr="00071A04">
        <w:fldChar w:fldCharType="begin" w:fldLock="1"/>
      </w:r>
      <w:r w:rsidR="00C22381">
        <w:instrText>ADDIN CSL_CITATION {"citationItems":[{"id":"ITEM-1","itemData":{"DOI":"10.1038/nn.4507","ISSN":"1097-6256","abstract":"How hippocampal place cells participate in fear memory retrieval is unknown. Wu et al. show that, when rats retrieve prior shock experience prompting them to avoid a shock zone, precise place cell activity patterns encoding paths from animals’ current locations to the shock zone are replayed in association with high-frequency ripple oscillations.","author":[{"dropping-particle":"","family":"Wu","given":"Chun-Ting","non-dropping-particle":"","parse-names":false,"suffix":""},{"dropping-particle":"","family":"Haggerty","given":"Daniel","non-dropping-particle":"","parse-names":false,"suffix":""},{"dropping-particle":"","family":"Kemere","given":"Caleb","non-dropping-particle":"","parse-names":false,"suffix":""},{"dropping-particle":"","family":"Ji","given":"Daoyun","non-dropping-particle":"","parse-names":false,"suffix":""}],"container-title":"Nature Neuroscience","id":"ITEM-1","issue":"4","issued":{"date-parts":[["2017","4","20"]]},"page":"571-580","publisher":"Nature Publishing Group","title":"Hippocampal awake replay in fear memory retrieval","type":"article-journal","volume":"20"},"uris":["http://www.mendeley.com/documents/?uuid=316e584f-e27b-33d1-8ee4-3edb3ef7e1d9"]}],"mendeley":{"formattedCitation":"(Wu et al., 2017)","plainTextFormattedCitation":"(Wu et al., 2017)","previouslyFormattedCitation":"(Wu et al., 2017)"},"properties":{"noteIndex":0},"schema":"https://github.com/citation-style-language/schema/raw/master/csl-citation.json"}</w:instrText>
      </w:r>
      <w:r w:rsidRPr="00071A04">
        <w:fldChar w:fldCharType="separate"/>
      </w:r>
      <w:r w:rsidRPr="00071A04">
        <w:rPr>
          <w:noProof/>
        </w:rPr>
        <w:t>(Wu et al., 2017)</w:t>
      </w:r>
      <w:r w:rsidRPr="00071A04">
        <w:fldChar w:fldCharType="end"/>
      </w:r>
      <w:r w:rsidRPr="00071A04">
        <w:t xml:space="preserve">. Though these findings provided strong correlational evidence for the role of SPW-Rs and replay events in memory, there had been a lack of a causational link. Using a closed-loop stimulation protocol, SPW-Rs were suppressed during sleep after learning a spatial navigation task, which interfered with memory performance the following day </w:t>
      </w:r>
      <w:r w:rsidRPr="00071A04">
        <w:fldChar w:fldCharType="begin" w:fldLock="1"/>
      </w:r>
      <w:r w:rsidR="00A47602">
        <w:instrText>ADDIN CSL_CITATION {"citationItems":[{"id":"ITEM-1","itemData":{"DOI":"10.1038/nn.2384","ISSN":"1097-6256","PMID":"19749750","abstract":"Sharp wave-ripple (SPW-R) complexes in the hippocampus-entorhinal cortex are believed to be important for transferring labile memories from the hippocampus to the neocortex for long-term storage. We found that selective elimination of SPW-Rs during post-training consolidation periods resulted in performance impairment in rats trained on a hippocampus-dependent spatial memory task. Our results provide evidence for a prominent role of hippocampal SPW-Rs in memory consolidation.","author":[{"dropping-particle":"","family":"Girardeau","given":"Gabrielle","non-dropping-particle":"","parse-names":false,"suffix":""},{"dropping-particle":"","family":"Benchenane","given":"Karim","non-dropping-particle":"","parse-names":false,"suffix":""},{"dropping-particle":"","family":"Wiener","given":"Sidney I","non-dropping-particle":"","parse-names":false,"suffix":""},{"dropping-particle":"","family":"Buzsáki","given":"György","non-dropping-particle":"","parse-names":false,"suffix":""},{"dropping-particle":"","family":"Zugaro","given":"Michaël B","non-dropping-particle":"","parse-names":false,"suffix":""}],"container-title":"Nature Neuroscience","id":"ITEM-1","issue":"10","issued":{"date-parts":[["2009","10","13"]]},"page":"1222-1223","title":"Selective suppression of hippocampal ripples impairs spatial memory","type":"article-journal","volume":"12"},"uris":["http://www.mendeley.com/documents/?uuid=9cf5a290-ab5b-35ff-ac27-3569ea56166c"]},{"id":"ITEM-2","itemData":{"DOI":"10.1002/hipo.20707","ISSN":"10509631","PMID":"19816984","abstract":"The hippocampus plays a key role in the acquisition of new memories for places and events. Evidence suggests that the consolidation of these memories is enhanced during sleep. At the neuronal level, reactivation of awake experience in the hippocampus during sharp-wave ripple events, characteristic of slow-wave sleep, has been proposed as a neural mechanism for sleep-dependent memory consolidation. However, a causal relation between sleep reactivation and memory consolidation has not been established. Here we show that disrupting neuronal activity during ripple events impairs spatial learning. We trained rats daily in two identical spatial navigation tasks followed each by a 1-hour rest period. After one of the tasks, stimulation of hippocampal afferents selectively disrupted neuronal activity associated with ripple events without changing the sleep-wake structure. Rats learned the control task significantly faster than the task followed by rest stimulation, indicating that interfering with hippocampal processing during sleep led to decreased learning.","author":[{"dropping-particle":"","family":"Ego-Stengel","given":"Valérie","non-dropping-particle":"","parse-names":false,"suffix":""},{"dropping-particle":"","family":"Wilson","given":"Matthew A","non-dropping-particle":"","parse-names":false,"suffix":""}],"container-title":"Hippocampus","id":"ITEM-2","issue":"1","issued":{"date-parts":[["2009","1"]]},"page":"NA-NA","title":"Disruption of ripple-associated hippocampal activity during rest impairs spatial learning in the rat","type":"article-journal","volume":"20"},"uris":["http://www.mendeley.com/documents/?uuid=94da437e-786f-3f63-9056-1e85358e3222"]}],"mendeley":{"formattedCitation":"(Ego-Stengel and Wilson, 2009; Girardeau et al., 2009)","plainTextFormattedCitation":"(Ego-Stengel and Wilson, 2009; Girardeau et al., 2009)","previouslyFormattedCitation":"(Ego-Stengel and Wilson, 2009; Girardeau et al., 2009)"},"properties":{"noteIndex":0},"schema":"https://github.com/citation-style-language/schema/raw/master/csl-citation.json"}</w:instrText>
      </w:r>
      <w:r w:rsidRPr="00071A04">
        <w:fldChar w:fldCharType="separate"/>
      </w:r>
      <w:r w:rsidRPr="00071A04">
        <w:rPr>
          <w:noProof/>
        </w:rPr>
        <w:t>(Ego-Stengel and Wilson, 2009; Girardeau et al., 2009)</w:t>
      </w:r>
      <w:r w:rsidRPr="00071A04">
        <w:fldChar w:fldCharType="end"/>
      </w:r>
      <w:r w:rsidRPr="00071A04">
        <w:t xml:space="preserve">. Similar results were found when SPW-Rs during awake states were suppressed </w:t>
      </w:r>
      <w:r w:rsidRPr="00071A04">
        <w:fldChar w:fldCharType="begin" w:fldLock="1"/>
      </w:r>
      <w:r w:rsidR="00A47602">
        <w:instrText>ADDIN CSL_CITATION {"citationItems":[{"id":"ITEM-1","itemData":{"DOI":"10.1126/science.1217230","ISSN":"0036-8075","PMID":"22555434","abstract":"The hippocampus is critical for spatial learning and memory. Hippocampal neurons in awake animals exhibit place field activity that encodes current location, as well as sharp-wave ripple (SWR) activity during which representations based on past experiences are often replayed. The relationship between these patterns of activity and the memory functions of the hippocampus is poorly understood. We interrupted awake SWRs in animals learning a spatial alternation task. We observed a specific learning and performance deficit that persisted throughout training. This deficit was associated with awake SWR activity, as SWR interruption left place field activity and post-experience SWR reactivation intact. These results provide a link between awake SWRs and hippocampal memory processes, which suggests that awake replay of memory-related information during SWRs supports learning and memory-guided decision-making.","author":[{"dropping-particle":"","family":"Jadhav","given":"S. P.","non-dropping-particle":"","parse-names":false,"suffix":""},{"dropping-particle":"","family":"Kemere","given":"C.","non-dropping-particle":"","parse-names":false,"suffix":""},{"dropping-particle":"","family":"German","given":"P. W.","non-dropping-particle":"","parse-names":false,"suffix":""},{"dropping-particle":"","family":"Frank","given":"Loren M.","non-dropping-particle":"","parse-names":false,"suffix":""}],"container-title":"Science","id":"ITEM-1","issue":"6087","issued":{"date-parts":[["2012","6","15"]]},"page":"1454-1458","title":"Awake Hippocampal Sharp-Wave Ripples Support Spatial Memory","type":"article-journal","volume":"336"},"uris":["http://www.mendeley.com/documents/?uuid=d5588156-2182-3b9d-8c8c-c72cf19c9d73"]}],"mendeley":{"formattedCitation":"(Jadhav et al., 2012)","plainTextFormattedCitation":"(Jadhav et al., 2012)","previouslyFormattedCitation":"(Jadhav et al., 2012)"},"properties":{"noteIndex":0},"schema":"https://github.com/citation-style-language/schema/raw/master/csl-citation.json"}</w:instrText>
      </w:r>
      <w:r w:rsidRPr="00071A04">
        <w:fldChar w:fldCharType="separate"/>
      </w:r>
      <w:r w:rsidRPr="00071A04">
        <w:rPr>
          <w:noProof/>
        </w:rPr>
        <w:t>(Jadhav et al., 2012)</w:t>
      </w:r>
      <w:r w:rsidRPr="00071A04">
        <w:fldChar w:fldCharType="end"/>
      </w:r>
      <w:r w:rsidRPr="00071A04">
        <w:t xml:space="preserve">. Thus, SPW-Rs, and presumably the replay events that occur within them, are important for memory consolidation. </w:t>
      </w:r>
    </w:p>
    <w:p w14:paraId="28F75101" w14:textId="77777777" w:rsidR="00071A04" w:rsidRDefault="00071A04" w:rsidP="00071A04"/>
    <w:p w14:paraId="7421D9E1" w14:textId="19DD0D45" w:rsidR="00E53802" w:rsidRDefault="00C22381" w:rsidP="00C22381">
      <w:pPr>
        <w:pStyle w:val="Heading3"/>
      </w:pPr>
      <w:bookmarkStart w:id="25" w:name="_Toc415341943"/>
      <w:r>
        <w:t>Behavioral-timescale temporal sequences</w:t>
      </w:r>
      <w:bookmarkEnd w:id="25"/>
    </w:p>
    <w:p w14:paraId="69516AD3" w14:textId="0895CFCF" w:rsidR="00B021DA" w:rsidRDefault="00F012D8" w:rsidP="00B021DA">
      <w:r>
        <w:tab/>
      </w:r>
      <w:r w:rsidR="0004040E">
        <w:t xml:space="preserve">While the previous sections discussed neural sequences occurring on the timescale of milliseconds, hippocampal cells also fire sequentially over a behavioral timescale (seconds). The diversity </w:t>
      </w:r>
      <w:r w:rsidR="00B94E26">
        <w:t>of timescales at</w:t>
      </w:r>
      <w:r w:rsidR="0004040E">
        <w:t xml:space="preserve"> which these sequences can be played out might reflect the flexibility </w:t>
      </w:r>
      <w:r w:rsidR="00BB31F6">
        <w:t xml:space="preserve">of the brain’s computational prowess </w:t>
      </w:r>
      <w:r w:rsidR="006605D8">
        <w:t>for</w:t>
      </w:r>
      <w:r w:rsidR="00BB31F6">
        <w:t xml:space="preserve"> </w:t>
      </w:r>
      <w:r w:rsidR="006605D8">
        <w:t>retrieving</w:t>
      </w:r>
      <w:r w:rsidR="00BB31F6">
        <w:t xml:space="preserve"> </w:t>
      </w:r>
      <w:r w:rsidR="00EA5958">
        <w:t>sequential information</w:t>
      </w:r>
      <w:r w:rsidR="00054994">
        <w:t xml:space="preserve"> </w:t>
      </w:r>
      <w:r w:rsidR="00BB31F6">
        <w:t xml:space="preserve">at </w:t>
      </w:r>
      <w:r w:rsidR="006605D8">
        <w:t>a variety of</w:t>
      </w:r>
      <w:r w:rsidR="00BB31F6">
        <w:t xml:space="preserve"> requisite speed</w:t>
      </w:r>
      <w:r w:rsidR="006605D8">
        <w:t>s</w:t>
      </w:r>
      <w:r w:rsidR="00BB31F6">
        <w:t xml:space="preserve"> </w:t>
      </w:r>
      <w:r w:rsidR="00BB31F6">
        <w:fldChar w:fldCharType="begin" w:fldLock="1"/>
      </w:r>
      <w:r w:rsidR="006244A4">
        <w:instrText>ADDIN CSL_CITATION {"citationItems":[{"id":"ITEM-1","itemData":{"DOI":"10.1016/j.tics.2018.07.006","author":[{"dropping-particle":"","family":"Buzsáki","given":"György","non-dropping-particle":"","parse-names":false,"suffix":""},{"dropping-particle":"","family":"Tingley","given":"David","non-dropping-particle":"","parse-names":false,"suffix":""}],"id":"ITEM-1","issued":{"date-parts":[["2018"]]},"title":"Special Issue: Time in the Brain Space and Time: The Hippocampus as a Sequence Generator","type":"article-journal"},"uris":["http://www.mendeley.com/documents/?uuid=9f163d3e-2b0c-33e4-b0da-f0b32388f20a"]},{"id":"ITEM-2","itemData":{"DOI":"10.1016/j.tics.2016.05.001","abstract":"This Opinion article considers the implications for functional anatomy of how we represent temporal structure in our exchanges with the world. It offers a theo-retical treatment that tries to make sense of the architectural principles seen in mammalian brains. Specifically, it considers a factorisation between represen-tations of temporal succession and representations of content or, heuristically, a segregation into when and what. This segregation may explain the central role of the hippocampus in neuronal hierarchies while providing a tentative explanation for recent observations of how ordinal sequences are encoded. The implications for neuroanatomy and physiology may have something important to say about how self-organised cell assembly sequences enable the brain to exhibit pur-poseful behaviour that transcends the here and now. The Principles of Functional Anatomy There are certain architectural principles of neuroanatomy that seem amenable to explanation from a purely theoretical perspective. These range from the existence of axonal processes that form neuronal connections to macroscopic organisational principles such as functional segregation [1]. A key example is the segregation of dorsal and ventral streams into what and where streams [2]. How might these architectural features be explained from a theoretical perspective? In what follows, we appeal to active inference and the Bayesian brain hypothesis [3,4] to suggest that functional segregation emerges from statistical structure in the environment. We then consider the implications of this argument for a fundamental aspect of this structure; namely, the trajectories or ordered sequences of states that we encounter [5]. Our conclusion is that there should be a functional segregation between what and when–a conclusion that seems to explain numerous anatomical and physiological observations, particularly in the hippocampal system.","author":[{"dropping-particle":"","family":"Friston","given":"Karl","non-dropping-particle":"","parse-names":false,"suffix":""},{"dropping-particle":"","family":"Buzsáki","given":"György","non-dropping-particle":"","parse-names":false,"suffix":""}],"container-title":"Trends in Cognitive Sciences","id":"ITEM-2","issued":{"date-parts":[["2016"]]},"page":"500-511","title":"The Functional Anatomy of Time: What and When in the Brain Good Enough Brains and Good Enough Models","type":"article-journal","volume":"20"},"uris":["http://www.mendeley.com/documents/?uuid=40f2fd0f-6f05-3b70-9bc8-6b3c8872f2d9"]}],"mendeley":{"formattedCitation":"(Buzsáki and Tingley, 2018; Friston and Buzsáki, 2016)","plainTextFormattedCitation":"(Buzsáki and Tingley, 2018; Friston and Buzsáki, 2016)","previouslyFormattedCitation":"(Buzsáki and Tingley, 2018; Friston and Buzsáki, 2016)"},"properties":{"noteIndex":0},"schema":"https://github.com/citation-style-language/schema/raw/master/csl-citation.json"}</w:instrText>
      </w:r>
      <w:r w:rsidR="00BB31F6">
        <w:fldChar w:fldCharType="separate"/>
      </w:r>
      <w:r w:rsidR="00054994" w:rsidRPr="00054994">
        <w:rPr>
          <w:noProof/>
        </w:rPr>
        <w:t>(Buzsáki and Tingley, 2018; Friston and Buzsáki, 2016)</w:t>
      </w:r>
      <w:r w:rsidR="00BB31F6">
        <w:fldChar w:fldCharType="end"/>
      </w:r>
      <w:r w:rsidR="00D43A30">
        <w:t>, or perhaps different functions associated with each (see Chapter Four)</w:t>
      </w:r>
      <w:r w:rsidR="00BB31F6">
        <w:t xml:space="preserve">. </w:t>
      </w:r>
      <w:r w:rsidR="00B94E26">
        <w:t>At the behavioral timescale</w:t>
      </w:r>
      <w:r w:rsidR="00DD2109">
        <w:t>, CA1 pyramidal cells were found to reliably f</w:t>
      </w:r>
      <w:r w:rsidR="00844568">
        <w:t xml:space="preserve">ire one after </w:t>
      </w:r>
      <w:r w:rsidR="006605D8">
        <w:t>another over a 15 second</w:t>
      </w:r>
      <w:r w:rsidR="00844568">
        <w:t xml:space="preserve"> delay</w:t>
      </w:r>
      <w:r w:rsidR="00DD2109">
        <w:t xml:space="preserve"> </w:t>
      </w:r>
      <w:r w:rsidR="00DD2109">
        <w:fldChar w:fldCharType="begin" w:fldLock="1"/>
      </w:r>
      <w:r w:rsidR="000F4F8F">
        <w:instrText>ADDIN CSL_CITATION {"citationItems":[{"id":"ITEM-1","itemData":{"DOI":"10.1126/science.1159775","ISBN":"1095-9203 (Electronic)\\n0036-8075 (Linking)","ISSN":"00368075","PMID":"18772431","abstract":"A long-standing conjecture in neuroscience is that aspects of cognition depend on the brain's ability to self-generate sequential neuronal activity. We found that reliably and continually changing cell assemblies in the rat hippocampus appeared not only during spatial navigation but also in the absence of changing environmental or body-derived inputs. During the delay period of a memory task, each moment in time was characterized by the activity of a particular assembly of neurons. Identical initial conditions triggered a similar assembly sequence, whereas different conditions gave rise to different sequences, thereby predicting behavioral choices, including errors. Such sequences were not formed in control (nonmemory) tasks. We hypothesize that neuronal representations, evolved for encoding distance in spatial navigation, also support episodic recall and the planning of action sequences.","author":[{"dropping-particle":"","family":"Pastalkova","given":"Eva","non-dropping-particle":"","parse-names":false,"suffix":""},{"dropping-particle":"","family":"Itskov","given":"Vladimir","non-dropping-particle":"","parse-names":false,"suffix":""},{"dropping-particle":"","family":"Amarasingham","given":"Asohan","non-dropping-particle":"","parse-names":false,"suffix":""},{"dropping-particle":"","family":"Buzsáki","given":"György","non-dropping-particle":"","parse-names":false,"suffix":""}],"container-title":"Science","id":"ITEM-1","issue":"5894","issued":{"date-parts":[["2008"]]},"page":"1322-1327","title":"Internally generated cell assembly sequences in the rat hippocampus","type":"article-journal","volume":"321"},"uris":["http://www.mendeley.com/documents/?uuid=0161d58c-277e-4f09-8119-2e84f5ac77e3"]}],"mendeley":{"formattedCitation":"(Pastalkova et al., 2008)","plainTextFormattedCitation":"(Pastalkova et al., 2008)","previouslyFormattedCitation":"(Pastalkova et al., 2008)"},"properties":{"noteIndex":0},"schema":"https://github.com/citation-style-language/schema/raw/master/csl-citation.json"}</w:instrText>
      </w:r>
      <w:r w:rsidR="00DD2109">
        <w:fldChar w:fldCharType="separate"/>
      </w:r>
      <w:r w:rsidR="00DD2109" w:rsidRPr="00DD2109">
        <w:rPr>
          <w:noProof/>
        </w:rPr>
        <w:t>(Pastalkova et al., 2008)</w:t>
      </w:r>
      <w:r w:rsidR="00DD2109">
        <w:fldChar w:fldCharType="end"/>
      </w:r>
      <w:r w:rsidR="00DD2109">
        <w:t xml:space="preserve">. </w:t>
      </w:r>
      <w:r w:rsidR="000F4F8F">
        <w:t xml:space="preserve">In this experiment, rats ran on a fixed running wheel, thus eliminating optic flow and effectively “clamping space” </w:t>
      </w:r>
      <w:r w:rsidR="000F4F8F">
        <w:fldChar w:fldCharType="begin" w:fldLock="1"/>
      </w:r>
      <w:r w:rsidR="00957891">
        <w:instrText>ADDIN CSL_CITATION {"citationItems":[{"id":"ITEM-1","itemData":{"ISSN":"0953-816X","PMID":"9987037","abstract":"In contrast to sensory cortical areas of the brain, the relevant physiological inputs to the hippocampus, leading to selective activation of pyramidal cells, are largely unknown. Pyramidal cells are thought to be phasically activated by spatial cues and a variety of sensory and motor stimuli. Here, we used a behavioural 'space clamp' method, which involved the confinement of the actively running animal in a defined position in space (running wheel) and kept sensory inputs constant. Twelve percent of the recorded CA1 pyramidal cells were selectively active while the rat was running in the wheel. Cell firing was specific to the direction of running and disappeared after rotating the recording apparatus. The discharge frequency of pyramidal cells and interneurons was sustained as long as the rat ran continuously in the wheel. Furthermore, the discharge frequency of pyramidal cells and interneurons increased with increasing running velocity, even though the frequency of hippocampal theta waves remained constant. The discharge frequency of some 'wheel-related' pyramidal cells could increase more than 10-fold between 10 and 100 cm/s, whereas the firing rate of 'non-wheel' cells remained constantly low. We hypothesize that: (i) a necessary condition for place-specific discharge of hippocampal pyramidal cells is the presence of theta oscillation; and (ii) relevant stimuli can tonically and selectively activate hippocampal pyramidal cells as long as theta activity is present.","author":[{"dropping-particle":"","family":"Czurkó","given":"A","non-dropping-particle":"","parse-names":false,"suffix":""},{"dropping-particle":"","family":"Hirase","given":"H","non-dropping-particle":"","parse-names":false,"suffix":""},{"dropping-particle":"","family":"Csicsvari","given":"J","non-dropping-particle":"","parse-names":false,"suffix":""},{"dropping-particle":"","family":"Buzsáki","given":"György","non-dropping-particle":"","parse-names":false,"suffix":""}],"container-title":"The European journal of neuroscience","id":"ITEM-1","issue":"1","issued":{"date-parts":[["1999","1"]]},"page":"344-52","title":"Sustained activation of hippocampal pyramidal cells by 'space clamping' in a running wheel.","type":"article-journal","volume":"11"},"uris":["http://www.mendeley.com/documents/?uuid=a3573ab1-7ed7-3d07-b2a3-c59d4a5acab9"]}],"mendeley":{"formattedCitation":"(Czurkó et al., 1999)","plainTextFormattedCitation":"(Czurkó et al., 1999)","previouslyFormattedCitation":"(Czurkó et al., 1999)"},"properties":{"noteIndex":0},"schema":"https://github.com/citation-style-language/schema/raw/master/csl-citation.json"}</w:instrText>
      </w:r>
      <w:r w:rsidR="000F4F8F">
        <w:fldChar w:fldCharType="separate"/>
      </w:r>
      <w:r w:rsidR="000F4F8F" w:rsidRPr="000F4F8F">
        <w:rPr>
          <w:noProof/>
        </w:rPr>
        <w:t>(Czurkó et al., 1999)</w:t>
      </w:r>
      <w:r w:rsidR="000F4F8F">
        <w:fldChar w:fldCharType="end"/>
      </w:r>
      <w:r w:rsidR="000F4F8F">
        <w:t xml:space="preserve">. Yet, rather than place cells sensitive to the location </w:t>
      </w:r>
      <w:r w:rsidR="00D77CCB">
        <w:t xml:space="preserve">of the running wheel </w:t>
      </w:r>
      <w:r w:rsidR="00EA5958">
        <w:t>constitutively</w:t>
      </w:r>
      <w:r w:rsidR="000F4F8F">
        <w:t xml:space="preserve"> firing during running in place, differen</w:t>
      </w:r>
      <w:r w:rsidR="000D47DF">
        <w:t xml:space="preserve">t cells fired </w:t>
      </w:r>
      <w:r w:rsidR="00CF047B">
        <w:t>sequentially</w:t>
      </w:r>
      <w:r w:rsidR="000D47DF">
        <w:t xml:space="preserve"> despite no</w:t>
      </w:r>
      <w:r w:rsidR="006605D8">
        <w:t xml:space="preserve"> apparent</w:t>
      </w:r>
      <w:r w:rsidR="000D47DF">
        <w:t xml:space="preserve"> change in sensory </w:t>
      </w:r>
      <w:r w:rsidR="00CF047B">
        <w:t>cues</w:t>
      </w:r>
      <w:r w:rsidR="000D47DF">
        <w:t xml:space="preserve">. Thus, over a </w:t>
      </w:r>
      <w:r w:rsidR="00A46583">
        <w:t xml:space="preserve">behavioral </w:t>
      </w:r>
      <w:r w:rsidR="00A46583">
        <w:lastRenderedPageBreak/>
        <w:t xml:space="preserve">timescale, </w:t>
      </w:r>
      <w:r w:rsidR="000D47DF">
        <w:t xml:space="preserve">these cells collectively comprised a </w:t>
      </w:r>
      <w:proofErr w:type="gramStart"/>
      <w:r w:rsidR="000D47DF">
        <w:t>temporally-organized</w:t>
      </w:r>
      <w:proofErr w:type="gramEnd"/>
      <w:r w:rsidR="000D47DF">
        <w:t xml:space="preserve"> sequence initiated by the start of running. </w:t>
      </w:r>
    </w:p>
    <w:p w14:paraId="2DA7FFB6" w14:textId="0789F4FE" w:rsidR="00D15D3D" w:rsidRDefault="00CF047B" w:rsidP="00B021DA">
      <w:r>
        <w:tab/>
        <w:t>The sequential activity of these cells also produced temporal fields such that each cell f</w:t>
      </w:r>
      <w:r w:rsidR="00257004">
        <w:t xml:space="preserve">ired at specific time intervals, spanning </w:t>
      </w:r>
      <w:r>
        <w:t>the</w:t>
      </w:r>
      <w:r w:rsidR="00257004">
        <w:t xml:space="preserve"> entire</w:t>
      </w:r>
      <w:r>
        <w:t xml:space="preserve"> delay. This property earned them the moniker, “time cells”, as </w:t>
      </w:r>
      <w:r w:rsidR="00023AA5">
        <w:t>homage</w:t>
      </w:r>
      <w:r>
        <w:t xml:space="preserve"> to well-known “place cells” </w:t>
      </w:r>
      <w:r>
        <w:fldChar w:fldCharType="begin" w:fldLock="1"/>
      </w:r>
      <w:r w:rsidR="008560AE">
        <w:instrText>ADDIN CSL_CITATION {"citationItems":[{"id":"ITEM-1","itemData":{"DOI":"10.1016/j.neuron.2013.04.015","ISSN":"08966273","PMID":"23707613","abstract":"Recent studies have reported the existence of hippocampal \"time cells,\" neurons that fire at particular moments during periods when behavior and location are relatively constant. However, an alternative explanation of apparent time coding is that hippocampal neurons \"path integrate\" to encode the distance an animal has traveled. Here, we examined hippocampal neuronal firing patterns as rats ran in place on a treadmill, thus \"clamping\" behavior and location, while we varied the treadmill speed to distinguish time elapsed from distance traveled. Hippocampal neurons were strongly influenced by time and distance, and less so by minor variations in location. Furthermore, the activity of different neurons reflected integration over time and distance to varying extents, with most neurons strongly influenced by both factors and some significantly influenced by only time or distance. Thus, hippocampal neuronal networks captured both the organization of time and distance in a situation where these dimensions dominated an ongoing experience.","author":[{"dropping-particle":"","family":"Kraus","given":"Benjamin J.","non-dropping-particle":"","parse-names":false,"suffix":""},{"dropping-particle":"","family":"Robinson II","given":"Robert J.","non-dropping-particle":"","parse-names":false,"suffix":""},{"dropping-particle":"","family":"White","given":"John A.","non-dropping-particle":"","parse-names":false,"suffix":""},{"dropping-particle":"","family":"Eichenbaum","given":"Howard","non-dropping-particle":"","parse-names":false,"suffix":""},{"dropping-particle":"","family":"Hasselmo","given":"Michael E.","non-dropping-particle":"","parse-names":false,"suffix":""}],"container-title":"Neuron","id":"ITEM-1","issue":"6","issued":{"date-parts":[["2013","6","19"]]},"page":"1090-1101","title":"Hippocampal \"Time Cells\": Time versus Path Integration","type":"article-journal","volume":"78"},"uris":["http://www.mendeley.com/documents/?uuid=c0e2aa60-bcf4-430b-bd65-0c02f2566176"]},{"id":"ITEM-2","itemData":{"DOI":"10.1016/j.tics.2012.12.007","ISSN":"13646613","PMID":"23318095","abstract":"Considerable recent work has shown that the hippocampus is critical for remembering the order of events in distinct experiences, a defining feature of episodic memory. Correspondingly, hippocampal neuronal activity can 'replay' sequential events in memories and hippocampal neuronal ensembles represent a gradually changing temporal context signal. Most strikingly, single hippocampal neurons - called time cells - encode moments in temporally structured experiences much as the well-known place cells encode locations in spatially structured experiences. These observations bridge largely disconnected literatures on the role of the hippocampus in episodic memory and spatial mapping, and suggest that the fundamental function of the hippocampus is to establish spatio-temporal frameworks for organizing memories.","author":[{"dropping-particle":"","family":"Eichenbaum","given":"Howard","non-dropping-particle":"","parse-names":false,"suffix":""}],"container-title":"Trends in Cognitive Sciences","id":"ITEM-2","issue":"2","issued":{"date-parts":[["2013","2"]]},"page":"81-88","title":"Memory on time","type":"article-journal","volume":"17"},"uris":["http://www.mendeley.com/documents/?uuid=c1b24b28-5171-3e68-99f1-bbb898d1f9ac"]},{"id":"ITEM-3","itemData":{"DOI":"10.1038/nrn3827","ISBN":"1471-003X","ISSN":"1471-003X","PMID":"25269553","abstract":"Nature Reviews Neuroscience, (2014). doi:10.1038/nrn3827","author":[{"dropping-particle":"","family":"Eichenbaum","given":"Howard","non-dropping-particle":"","parse-names":false,"suffix":""}],"container-title":"Nature Reviews Neuroscience","id":"ITEM-3","issue":"October","issued":{"date-parts":[["2014"]]},"page":"1-13","publisher":"Nature Publishing Group","title":"Time cells in the hippocampus: a new dimension for mapping memories","type":"article-journal","volume":"15"},"uris":["http://www.mendeley.com/documents/?uuid=d25c879f-c54b-4b6d-ba7d-c184b0939ef7"]},{"id":"ITEM-4","itemData":{"DOI":"10.1016/j.neuron.2011.07.012","ISSN":"08966273","author":[{"dropping-particle":"","family":"MacDonald","given":"Christopher J.","non-dropping-particle":"","parse-names":false,"suffix":""},{"dropping-particle":"","family":"Lepage","given":"Kyle Q.","non-dropping-particle":"","parse-names":false,"suffix":""},{"dropping-particle":"","family":"Eden","given":"Uri T.","non-dropping-particle":"","parse-names":false,"suffix":""},{"dropping-particle":"","family":"Eichenbaum","given":"Howard","non-dropping-particle":"","parse-names":false,"suffix":""}],"container-title":"Neuron","id":"ITEM-4","issue":"4","issued":{"date-parts":[["2011"]]},"page":"737-749","publisher":"Elsevier Inc.","title":"Hippocampal “time cells” bridge the gap in memory for discontiguous events","type":"article-journal","volume":"71"},"uris":["http://www.mendeley.com/documents/?uuid=a66a7de3-605e-4de3-8341-00b1949a84b2"]}],"mendeley":{"formattedCitation":"(Eichenbaum, 2013, 2014; Kraus et al., 2013; MacDonald et al., 2011)","plainTextFormattedCitation":"(Eichenbaum, 2013, 2014; Kraus et al., 2013; MacDonald et al., 2011)","previouslyFormattedCitation":"(Eichenbaum, 2013, 2014; Kraus et al., 2013; MacDonald et al., 2011)"},"properties":{"noteIndex":0},"schema":"https://github.com/citation-style-language/schema/raw/master/csl-citation.json"}</w:instrText>
      </w:r>
      <w:r>
        <w:fldChar w:fldCharType="separate"/>
      </w:r>
      <w:r w:rsidR="00872A2C" w:rsidRPr="00872A2C">
        <w:rPr>
          <w:noProof/>
        </w:rPr>
        <w:t>(Eichenbaum, 2013, 2014; Kraus et al., 2013; MacDonald et al., 2011)</w:t>
      </w:r>
      <w:r>
        <w:fldChar w:fldCharType="end"/>
      </w:r>
      <w:r>
        <w:t xml:space="preserve">. </w:t>
      </w:r>
      <w:r w:rsidR="00257004">
        <w:t>The difference, though, is that time cells fire in the absence of spatial cues (because the anim</w:t>
      </w:r>
      <w:r w:rsidR="00D97307">
        <w:t>al’s spatial location is fixed)</w:t>
      </w:r>
      <w:r w:rsidR="00E46BA1">
        <w:t xml:space="preserve"> at specific moments in a temporal delay</w:t>
      </w:r>
      <w:r w:rsidR="00D97307">
        <w:t>. T</w:t>
      </w:r>
      <w:r w:rsidR="00257004">
        <w:t>herefore their activity is internally generated</w:t>
      </w:r>
      <w:r w:rsidR="00D14696">
        <w:t xml:space="preserve"> rather than externally driven</w:t>
      </w:r>
      <w:r w:rsidR="00257004">
        <w:t xml:space="preserve">. </w:t>
      </w:r>
      <w:r w:rsidR="00153076">
        <w:t xml:space="preserve">In an extreme case, mice running in complete darkness still exhibit sequentially active neurons, demonstrating their disengagement from sensory input </w:t>
      </w:r>
      <w:r w:rsidR="00A46583">
        <w:t>apart from</w:t>
      </w:r>
      <w:r w:rsidR="00153076">
        <w:t xml:space="preserve"> vestibular </w:t>
      </w:r>
      <w:r w:rsidR="00151663">
        <w:t>feedback</w:t>
      </w:r>
      <w:r w:rsidR="00153076">
        <w:t xml:space="preserve"> </w:t>
      </w:r>
      <w:r w:rsidR="00153076">
        <w:fldChar w:fldCharType="begin" w:fldLock="1"/>
      </w:r>
      <w:r w:rsidR="00A04125">
        <w:instrText>ADDIN CSL_CITATION {"citationItems":[{"id":"ITEM-1","itemData":{"DOI":"10.1016/j.neuron.2015.09.052","ISSN":"08966273","PMID":"26494280","abstract":"The hippocampus is essential for spatiotemporal cognition. Sequences of neuronal activation provide a substrate for this fundamental function. At the behavioral timescale, these sequences have been shown to occur either in the presence of successive external landmarks or through internal mechanisms within an episodic memory task. In both cases, activity is externally constrained by the organization of the task and by the size of the environment explored. Therefore, it remains unknown whether hippocampal activity can self-organize into a default mode in the absence of any external memory demand or spatiotemporal boundary. Here we show that, in the presence of self-motion cues, a population code integrating distance naturally emerges in the hippocampus in the form of recurring sequences. These internal dynamics clamp spontaneous travel since run distance distributes into integer multiples of the span of these sequences. These sequences may thus guide navigation when external landmarks are reduced.","author":[{"dropping-particle":"","family":"Villette","given":"Vincent","non-dropping-particle":"","parse-names":false,"suffix":""},{"dropping-particle":"","family":"Malvache","given":"Arnaud","non-dropping-particle":"","parse-names":false,"suffix":""},{"dropping-particle":"","family":"Tressard","given":"Thomas","non-dropping-particle":"","parse-names":false,"suffix":""},{"dropping-particle":"","family":"Dupuy","given":"Nathalie","non-dropping-particle":"","parse-names":false,"suffix":""},{"dropping-particle":"","family":"Cossart","given":"Rosa","non-dropping-particle":"","parse-names":false,"suffix":""}],"container-title":"Neuron","id":"ITEM-1","issue":"2","issued":{"date-parts":[["2015","10","21"]]},"page":"357-366","title":"Internally Recurring Hippocampal Sequences as a Population Template of Spatiotemporal Information","type":"article-journal","volume":"88"},"uris":["http://www.mendeley.com/documents/?uuid=ff5e6c2e-77ae-48cc-8c5a-bf53866848b2"]}],"mendeley":{"formattedCitation":"(Villette et al., 2015)","plainTextFormattedCitation":"(Villette et al., 2015)","previouslyFormattedCitation":"(Villette et al., 2015)"},"properties":{"noteIndex":0},"schema":"https://github.com/citation-style-language/schema/raw/master/csl-citation.json"}</w:instrText>
      </w:r>
      <w:r w:rsidR="00153076">
        <w:fldChar w:fldCharType="separate"/>
      </w:r>
      <w:r w:rsidR="00153076" w:rsidRPr="00153076">
        <w:rPr>
          <w:noProof/>
        </w:rPr>
        <w:t>(Villette et al., 2015)</w:t>
      </w:r>
      <w:r w:rsidR="00153076">
        <w:fldChar w:fldCharType="end"/>
      </w:r>
      <w:r w:rsidR="00153076">
        <w:t>.</w:t>
      </w:r>
      <w:r w:rsidR="00161809">
        <w:t xml:space="preserve"> The precise information content of </w:t>
      </w:r>
      <w:r w:rsidR="008D38D4">
        <w:t>behavioral</w:t>
      </w:r>
      <w:r w:rsidR="002E43E0">
        <w:t>-</w:t>
      </w:r>
      <w:r w:rsidR="008D38D4">
        <w:t xml:space="preserve">timescale hippocampal </w:t>
      </w:r>
      <w:r w:rsidR="00161809">
        <w:t xml:space="preserve">sequences is still under active study, but one possibility is that they represent the flow of time as a </w:t>
      </w:r>
      <w:r w:rsidR="003742D4">
        <w:t xml:space="preserve">separate </w:t>
      </w:r>
      <w:r w:rsidR="00161809">
        <w:t xml:space="preserve">dimension parallel to space </w:t>
      </w:r>
      <w:r w:rsidR="00161809">
        <w:fldChar w:fldCharType="begin" w:fldLock="1"/>
      </w:r>
      <w:r w:rsidR="00161809">
        <w:instrText>ADDIN CSL_CITATION {"citationItems":[{"id":"ITEM-1","itemData":{"DOI":"10.1016/j.tics.2012.12.007","ISSN":"13646613","PMID":"23318095","abstract":"Considerable recent work has shown that the hippocampus is critical for remembering the order of events in distinct experiences, a defining feature of episodic memory. Correspondingly, hippocampal neuronal activity can 'replay' sequential events in memories and hippocampal neuronal ensembles represent a gradually changing temporal context signal. Most strikingly, single hippocampal neurons - called time cells - encode moments in temporally structured experiences much as the well-known place cells encode locations in spatially structured experiences. These observations bridge largely disconnected literatures on the role of the hippocampus in episodic memory and spatial mapping, and suggest that the fundamental function of the hippocampus is to establish spatio-temporal frameworks for organizing memories.","author":[{"dropping-particle":"","family":"Eichenbaum","given":"Howard","non-dropping-particle":"","parse-names":false,"suffix":""}],"container-title":"Trends in Cognitive Sciences","id":"ITEM-1","issue":"2","issued":{"date-parts":[["2013","2"]]},"page":"81-88","title":"Memory on time","type":"article-journal","volume":"17"},"uris":["http://www.mendeley.com/documents/?uuid=c1b24b28-5171-3e68-99f1-bbb898d1f9ac"]},{"id":"ITEM-2","itemData":{"DOI":"10.1038/nrn3827","ISBN":"1471-003X","ISSN":"1471-003X","PMID":"25269553","abstract":"Nature Reviews Neuroscience, (2014). doi:10.1038/nrn3827","author":[{"dropping-particle":"","family":"Eichenbaum","given":"Howard","non-dropping-particle":"","parse-names":false,"suffix":""}],"container-title":"Nature Reviews Neuroscience","id":"ITEM-2","issue":"October","issued":{"date-parts":[["2014"]]},"page":"1-13","publisher":"Nature Publishing Group","title":"Time cells in the hippocampus: a new dimension for mapping memories","type":"article-journal","volume":"15"},"uris":["http://www.mendeley.com/documents/?uuid=d25c879f-c54b-4b6d-ba7d-c184b0939ef7"]}],"mendeley":{"formattedCitation":"(Eichenbaum, 2013, 2014)","plainTextFormattedCitation":"(Eichenbaum, 2013, 2014)","previouslyFormattedCitation":"(Eichenbaum, 2013, 2014)"},"properties":{"noteIndex":0},"schema":"https://github.com/citation-style-language/schema/raw/master/csl-citation.json"}</w:instrText>
      </w:r>
      <w:r w:rsidR="00161809">
        <w:fldChar w:fldCharType="separate"/>
      </w:r>
      <w:r w:rsidR="00161809" w:rsidRPr="00161809">
        <w:rPr>
          <w:noProof/>
        </w:rPr>
        <w:t>(Eichenbaum, 2013, 2014)</w:t>
      </w:r>
      <w:r w:rsidR="00161809">
        <w:fldChar w:fldCharType="end"/>
      </w:r>
      <w:r w:rsidR="006244A4">
        <w:t xml:space="preserve">. However, others have </w:t>
      </w:r>
      <w:r w:rsidR="00DA58D6">
        <w:t>proposed</w:t>
      </w:r>
      <w:r w:rsidR="006244A4">
        <w:t xml:space="preserve"> that </w:t>
      </w:r>
      <w:r w:rsidR="003742D4">
        <w:t>spatial location</w:t>
      </w:r>
      <w:r w:rsidR="006244A4">
        <w:t xml:space="preserve"> </w:t>
      </w:r>
      <w:r w:rsidR="00DA58D6">
        <w:t>should be regarded as</w:t>
      </w:r>
      <w:r w:rsidR="006244A4">
        <w:t xml:space="preserve"> a special instance of time </w:t>
      </w:r>
      <w:r w:rsidR="00087333">
        <w:t xml:space="preserve">and that neural </w:t>
      </w:r>
      <w:r w:rsidR="00BF514D">
        <w:t>sequences operate as</w:t>
      </w:r>
      <w:r w:rsidR="00087333">
        <w:t xml:space="preserve"> syntactical unit</w:t>
      </w:r>
      <w:r w:rsidR="00BF514D">
        <w:t>s</w:t>
      </w:r>
      <w:r w:rsidR="00087333">
        <w:t xml:space="preserve"> for representing </w:t>
      </w:r>
      <w:r w:rsidR="00241468">
        <w:t xml:space="preserve">temporal </w:t>
      </w:r>
      <w:r w:rsidR="00087333">
        <w:t>succession of events</w:t>
      </w:r>
      <w:r w:rsidR="002E43E0">
        <w:t xml:space="preserve"> </w:t>
      </w:r>
      <w:r w:rsidR="006244A4">
        <w:fldChar w:fldCharType="begin" w:fldLock="1"/>
      </w:r>
      <w:r w:rsidR="00DA58D6">
        <w:instrText>ADDIN CSL_CITATION {"citationItems":[{"id":"ITEM-1","itemData":{"DOI":"10.1016/j.tics.2016.05.001","abstract":"This Opinion article considers the implications for functional anatomy of how we represent temporal structure in our exchanges with the world. It offers a theo-retical treatment that tries to make sense of the architectural principles seen in mammalian brains. Specifically, it considers a factorisation between represen-tations of temporal succession and representations of content or, heuristically, a segregation into when and what. This segregation may explain the central role of the hippocampus in neuronal hierarchies while providing a tentative explanation for recent observations of how ordinal sequences are encoded. The implications for neuroanatomy and physiology may have something important to say about how self-organised cell assembly sequences enable the brain to exhibit pur-poseful behaviour that transcends the here and now. The Principles of Functional Anatomy There are certain architectural principles of neuroanatomy that seem amenable to explanation from a purely theoretical perspective. These range from the existence of axonal processes that form neuronal connections to macroscopic organisational principles such as functional segregation [1]. A key example is the segregation of dorsal and ventral streams into what and where streams [2]. How might these architectural features be explained from a theoretical perspective? In what follows, we appeal to active inference and the Bayesian brain hypothesis [3,4] to suggest that functional segregation emerges from statistical structure in the environment. We then consider the implications of this argument for a fundamental aspect of this structure; namely, the trajectories or ordered sequences of states that we encounter [5]. Our conclusion is that there should be a functional segregation between what and when–a conclusion that seems to explain numerous anatomical and physiological observations, particularly in the hippocampal system.","author":[{"dropping-particle":"","family":"Friston","given":"Karl","non-dropping-particle":"","parse-names":false,"suffix":""},{"dropping-particle":"","family":"Buzsáki","given":"György","non-dropping-particle":"","parse-names":false,"suffix":""}],"container-title":"Trends in Cognitive Sciences","id":"ITEM-1","issued":{"date-parts":[["2016"]]},"page":"500-511","title":"The Functional Anatomy of Time: What and When in the Brain Good Enough Brains and Good Enough Models","type":"article-journal","volume":"20"},"uris":["http://www.mendeley.com/documents/?uuid=40f2fd0f-6f05-3b70-9bc8-6b3c8872f2d9"]},{"id":"ITEM-2","itemData":{"DOI":"10.1016/j.tics.2018.07.006","author":[{"dropping-particle":"","family":"Buzsáki","given":"György","non-dropping-particle":"","parse-names":false,"suffix":""},{"dropping-particle":"","family":"Tingley","given":"David","non-dropping-particle":"","parse-names":false,"suffix":""}],"id":"ITEM-2","issued":{"date-parts":[["2018"]]},"title":"Special Issue: Time in the Brain Space and Time: The Hippocampus as a Sequence Generator","type":"article-journal"},"uris":["http://www.mendeley.com/documents/?uuid=9f163d3e-2b0c-33e4-b0da-f0b32388f20a"]},{"id":"ITEM-3","itemData":{"DOI":"10.1126/science.aan8869","ISSN":"1095-9203","PMID":"29074768","abstract":"Nothing is more intuitive, yet more complex, than the concepts of space and time. In contrast to spacetime in physics, space and time in neuroscience remain separate coordinates to which we attach our observations. Investigators of navigation and memory relate neuronal activity to position, distance, time point, and duration and compare these parameters to units of measuring instruments. Although spatial-temporal sequences of brain activity often correlate with distance and duration measures, these correlations may not correspond to neuronal representations of space or time. Neither instruments nor brains sense space or time. Neuronal activity can be described as a succession of events without resorting to the concepts of space or time. Instead of searching for brain representations of our preconceived ideas, we suggest investigating how brain mechanisms give rise to inferential, model-building explanations.","author":[{"dropping-particle":"","family":"Buzsáki","given":"György","non-dropping-particle":"","parse-names":false,"suffix":""},{"dropping-particle":"","family":"Llinás","given":"Rodolfo","non-dropping-particle":"","parse-names":false,"suffix":""}],"container-title":"Science","id":"ITEM-3","issue":"6362","issued":{"date-parts":[["2017","10","27"]]},"page":"482-485","publisher":"American Association for the Advancement of Science","title":"Space and time in the brain.","type":"article-journal","volume":"358"},"uris":["http://www.mendeley.com/documents/?uuid=7edb97cd-ef78-3329-9367-c3e88ed946f2"]},{"id":"ITEM-4","itemData":{"DOI":"10.1016/J.NEURON.2018.07.047","ISSN":"0896-6273","abstract":"Rapid internal representations are continuously formed based on single experiential episodes in space and time, but the neuronal ensemble mechanisms enabling rapid encoding without constraining the capacity for multiple distinct representations are unknown. We developed a probabilistic statistical model of hippocampal spontaneous sequential activity and revealed existence of an internal model of generative predictive codes for the regularities of multiple future novel spatial sequences. During navigation, the inferred difference between external stimuli and the internal model was encoded by emergence of intrinsic-unlikely, novel functional connections, which updated the model by preferentially potentiating post-experience. This internal model and these predictive codes depended on neuronal organization into inferred modules of short, high-repeat sequential neuronal “tuplets” operating as “neuro-codons.” We propose that flexible multiplexing of neuronal tuplets into repertoires of extended sequences vastly expands the capacity of hippocampal predictive codes, which could initiate top-down hierarchical cortical loops for spatial and mental navigation and rapid learning.","author":[{"dropping-particle":"","family":"Liu","given":"Kefei","non-dropping-particle":"","parse-names":false,"suffix":""},{"dropping-particle":"","family":"Sibille","given":"Jeremie","non-dropping-particle":"","parse-names":false,"suffix":""},{"dropping-particle":"","family":"Dragoi","given":"George","non-dropping-particle":"","parse-names":false,"suffix":""}],"container-title":"Neuron","id":"ITEM-4","issue":"6","issued":{"date-parts":[["2018","9","19"]]},"page":"1329-1341.e6","publisher":"Cell Press","title":"Generative Predictive Codes by Multiplexed Hippocampal Neuronal Tuplets","type":"article-journal","volume":"99"},"uris":["http://www.mendeley.com/documents/?uuid=ff4e16f1-24b4-3196-a9a3-ba56cd81eadc"]}],"mendeley":{"formattedCitation":"(Buzsáki and Llinás, 2017; Buzsáki and Tingley, 2018; Friston and Buzsáki, 2016; Liu et al., 2018)","plainTextFormattedCitation":"(Buzsáki and Llinás, 2017; Buzsáki and Tingley, 2018; Friston and Buzsáki, 2016; Liu et al., 2018)","previouslyFormattedCitation":"(Buzsáki and Llinás, 2017; Buzsáki and Tingley, 2018; Friston and Buzsáki, 2016; Liu et al., 2018)"},"properties":{"noteIndex":0},"schema":"https://github.com/citation-style-language/schema/raw/master/csl-citation.json"}</w:instrText>
      </w:r>
      <w:r w:rsidR="006244A4">
        <w:fldChar w:fldCharType="separate"/>
      </w:r>
      <w:r w:rsidR="002F624C" w:rsidRPr="002F624C">
        <w:rPr>
          <w:noProof/>
        </w:rPr>
        <w:t>(Buzsáki and Llinás, 2017; Buzsáki and Tingley, 2018; Friston and Buzsáki, 2016; Liu et al., 2018)</w:t>
      </w:r>
      <w:r w:rsidR="006244A4">
        <w:fldChar w:fldCharType="end"/>
      </w:r>
      <w:r w:rsidR="006244A4">
        <w:t xml:space="preserve">. </w:t>
      </w:r>
      <w:r w:rsidR="00DA58D6">
        <w:t>They argue that n</w:t>
      </w:r>
      <w:r w:rsidR="00E46BA1">
        <w:t>eural sequences</w:t>
      </w:r>
      <w:r w:rsidR="006B7184">
        <w:t xml:space="preserve"> over a delay period might </w:t>
      </w:r>
      <w:r w:rsidR="00087333">
        <w:t xml:space="preserve">simply </w:t>
      </w:r>
      <w:r w:rsidR="00EA5958">
        <w:t>reflect the</w:t>
      </w:r>
      <w:r w:rsidR="00087333">
        <w:t xml:space="preserve"> progression of network states that </w:t>
      </w:r>
      <w:r w:rsidR="00DA58D6">
        <w:t xml:space="preserve">construct predictive models about the outside world </w:t>
      </w:r>
      <w:r w:rsidR="00DA58D6">
        <w:fldChar w:fldCharType="begin" w:fldLock="1"/>
      </w:r>
      <w:r w:rsidR="00412410">
        <w:instrText>ADDIN CSL_CITATION {"citationItems":[{"id":"ITEM-1","itemData":{"DOI":"10.1016/j.tics.2016.05.001","abstract":"This Opinion article considers the implications for functional anatomy of how we represent temporal structure in our exchanges with the world. It offers a theo-retical treatment that tries to make sense of the architectural principles seen in mammalian brains. Specifically, it considers a factorisation between represen-tations of temporal succession and representations of content or, heuristically, a segregation into when and what. This segregation may explain the central role of the hippocampus in neuronal hierarchies while providing a tentative explanation for recent observations of how ordinal sequences are encoded. The implications for neuroanatomy and physiology may have something important to say about how self-organised cell assembly sequences enable the brain to exhibit pur-poseful behaviour that transcends the here and now. The Principles of Functional Anatomy There are certain architectural principles of neuroanatomy that seem amenable to explanation from a purely theoretical perspective. These range from the existence of axonal processes that form neuronal connections to macroscopic organisational principles such as functional segregation [1]. A key example is the segregation of dorsal and ventral streams into what and where streams [2]. How might these architectural features be explained from a theoretical perspective? In what follows, we appeal to active inference and the Bayesian brain hypothesis [3,4] to suggest that functional segregation emerges from statistical structure in the environment. We then consider the implications of this argument for a fundamental aspect of this structure; namely, the trajectories or ordered sequences of states that we encounter [5]. Our conclusion is that there should be a functional segregation between what and when–a conclusion that seems to explain numerous anatomical and physiological observations, particularly in the hippocampal system.","author":[{"dropping-particle":"","family":"Friston","given":"Karl","non-dropping-particle":"","parse-names":false,"suffix":""},{"dropping-particle":"","family":"Buzsáki","given":"György","non-dropping-particle":"","parse-names":false,"suffix":""}],"container-title":"Trends in Cognitive Sciences","id":"ITEM-1","issued":{"date-parts":[["2016"]]},"page":"500-511","title":"The Functional Anatomy of Time: What and When in the Brain Good Enough Brains and Good Enough Models","type":"article-journal","volume":"20"},"uris":["http://www.mendeley.com/documents/?uuid=40f2fd0f-6f05-3b70-9bc8-6b3c8872f2d9"]},{"id":"ITEM-2","itemData":{"ISSN":"0166-2236","PMID":"9720595","abstract":"The hippocampus has long been thought to be an important cortical region for associative learning and memory. After several decades of experimental and theoretical studies, a picture is emerging slowly of the generic types of learning tasks that this neural structure might be essential for solving. Recently, there have been attempts to unify electrophysiological and behavioral observations from rodents performing spatial learning tasks with data from primates performing various tests of conditional and discrimination learning. Most of these theoretical frameworks have rested primarily on behavioral observations. Complementing these perspectives,we ask the question: given certain physiological constraints at the neuronal and cortical level, what class of learning problems is the hippocampus, in particular, most suited to solve? From a computational point of view, we argue that this structure is involved most critically in learning and memory tasks in which discontiguous items must be associated, in terms of their temporal or spatial positioning, or both.","author":[{"dropping-particle":"V","family":"Wallenstein","given":"G","non-dropping-particle":"","parse-names":false,"suffix":""},{"dropping-particle":"","family":"Eichenbaum","given":"Howard","non-dropping-particle":"","parse-names":false,"suffix":""},{"dropping-particle":"","family":"Hasselmo","given":"M E","non-dropping-particle":"","parse-names":false,"suffix":""}],"container-title":"Trends in neurosciences","id":"ITEM-2","issue":"8","issued":{"date-parts":[["1998","8"]]},"page":"317-23","title":"The hippocampus as an associator of discontiguous events.","type":"article-journal","volume":"21"},"uris":["http://www.mendeley.com/documents/?uuid=5af0db6a-5d6c-32eb-96cd-ae0685faddde"]}],"mendeley":{"formattedCitation":"(Friston and Buzsáki, 2016; Wallenstein et al., 1998)","plainTextFormattedCitation":"(Friston and Buzsáki, 2016; Wallenstein et al., 1998)","previouslyFormattedCitation":"(Friston and Buzsáki, 2016; Wallenstein et al., 1998)"},"properties":{"noteIndex":0},"schema":"https://github.com/citation-style-language/schema/raw/master/csl-citation.json"}</w:instrText>
      </w:r>
      <w:r w:rsidR="00DA58D6">
        <w:fldChar w:fldCharType="separate"/>
      </w:r>
      <w:r w:rsidR="00097F9E" w:rsidRPr="00097F9E">
        <w:rPr>
          <w:noProof/>
        </w:rPr>
        <w:t>(Friston and Buzsáki, 2016; Wallenstein et al., 1998)</w:t>
      </w:r>
      <w:r w:rsidR="00DA58D6">
        <w:fldChar w:fldCharType="end"/>
      </w:r>
      <w:r w:rsidR="00DA58D6">
        <w:t xml:space="preserve">, namely the expectations of what would occur post-delay. </w:t>
      </w:r>
      <w:r w:rsidR="005637FA">
        <w:t xml:space="preserve">Regardless, both views </w:t>
      </w:r>
      <w:r w:rsidR="00764A5E">
        <w:t xml:space="preserve">emphasize the importance of time as an organizing principle </w:t>
      </w:r>
      <w:r w:rsidR="00023AA5">
        <w:t>upon</w:t>
      </w:r>
      <w:r w:rsidR="00764A5E">
        <w:t xml:space="preserve"> which the</w:t>
      </w:r>
      <w:r w:rsidR="008927B2">
        <w:t>se sequences are built</w:t>
      </w:r>
      <w:r w:rsidR="00764A5E">
        <w:t xml:space="preserve">. </w:t>
      </w:r>
    </w:p>
    <w:p w14:paraId="692215D9" w14:textId="03D2C4F8" w:rsidR="00A47602" w:rsidRDefault="00D15D3D" w:rsidP="00B021DA">
      <w:r>
        <w:lastRenderedPageBreak/>
        <w:tab/>
      </w:r>
      <w:r w:rsidR="00257004">
        <w:t xml:space="preserve">Especially considering the importance of the hippocampus in encoding associations between events separated by a temporal gap </w:t>
      </w:r>
      <w:r w:rsidR="00257004">
        <w:fldChar w:fldCharType="begin" w:fldLock="1"/>
      </w:r>
      <w:r w:rsidR="00257004">
        <w:instrText>ADDIN CSL_CITATION {"citationItems":[{"id":"ITEM-1","itemData":{"DOI":"10.1523/JNEUROSCI.1742-06.2006","ISSN":"1529-2401","PMID":"16928858","abstract":"Trace conditioning, a form of classical conditioning in which the presentation of the conditioned stimulus (CS) and the unconditioned stimulus (US) is separated in time by an interstimulus interval, requires an intact hippocampus. In contrast, classical conditioning procedures in which the CS and US are not separated by an interstimulus interval (i.e., delay conditioning procedures) typically do not (Solomon et al., 1986). However, why trace conditioning is dependent on the hippocampus is unknown. Several theories suggest that it is specifically the discontiguity between the CS and US in trace conditioning that critically engages the hippocampus. However, there are other explanations that do not depend on discontiguity. To determine whether the lack of contiguity renders trace conditioning hippocampal dependent, we designed a \"contiguous trace conditioning\" (CTC) paradigm in which CS-US contiguity is restored by re-presenting the CS simultaneously with the US. Although rats with excitotoxic lesions of the hippocampus could not learn a standard trace fear-conditioning paradigm, lesioned rats trained on CTC showed significant conditioning, at levels similar to those with sham surgeries. Importantly, lesioned rats trained solely with simultaneous CS-US presentations did not demonstrate conditioning. Together, these data suggest that rats with hippocampal lesions can form a memory of a trace CS-US association when contiguity is restored. Therefore, the dependence of traditional trace paradigms on the hippocampus can be attributed to the absence of temporal contiguity.","author":[{"dropping-particle":"","family":"Bangasser","given":"Debra A","non-dropping-particle":"","parse-names":false,"suffix":""},{"dropping-particle":"","family":"Waxler","given":"David E","non-dropping-particle":"","parse-names":false,"suffix":""},{"dropping-particle":"","family":"Santollo","given":"Jessica","non-dropping-particle":"","parse-names":false,"suffix":""},{"dropping-particle":"","family":"Shors","given":"Tracey J","non-dropping-particle":"","parse-names":false,"suffix":""}],"container-title":"The Journal of neuroscience : the official journal of the Society for Neuroscience","id":"ITEM-1","issue":"34","issued":{"date-parts":[["2006","8","23"]]},"page":"8702-6","publisher":"NIH Public Access","title":"Trace conditioning and the hippocampus: the importance of contiguity.","type":"article-journal","volume":"26"},"uris":["http://www.mendeley.com/documents/?uuid=625759e2-891c-3718-8ee9-085ae77f8205"]}],"mendeley":{"formattedCitation":"(Bangasser et al., 2006)","plainTextFormattedCitation":"(Bangasser et al., 2006)","previouslyFormattedCitation":"(Bangasser et al., 2006)"},"properties":{"noteIndex":0},"schema":"https://github.com/citation-style-language/schema/raw/master/csl-citation.json"}</w:instrText>
      </w:r>
      <w:r w:rsidR="00257004">
        <w:fldChar w:fldCharType="separate"/>
      </w:r>
      <w:r w:rsidR="00257004" w:rsidRPr="00F012D8">
        <w:rPr>
          <w:noProof/>
        </w:rPr>
        <w:t>(Bangasser et al., 2006)</w:t>
      </w:r>
      <w:r w:rsidR="00257004">
        <w:fldChar w:fldCharType="end"/>
      </w:r>
      <w:r w:rsidR="00257004">
        <w:t xml:space="preserve">, time cells may be </w:t>
      </w:r>
      <w:r w:rsidR="009F4287">
        <w:t>binding</w:t>
      </w:r>
      <w:r w:rsidR="002A7F50">
        <w:t xml:space="preserve"> </w:t>
      </w:r>
      <w:r w:rsidR="00257004">
        <w:t xml:space="preserve">disparate events </w:t>
      </w:r>
      <w:r w:rsidR="00151663">
        <w:t xml:space="preserve">in the outside world </w:t>
      </w:r>
      <w:r w:rsidR="00A0584A">
        <w:t xml:space="preserve">by sequentially firing over a </w:t>
      </w:r>
      <w:r w:rsidR="00A34053">
        <w:t xml:space="preserve">delay </w:t>
      </w:r>
      <w:r w:rsidR="00257004">
        <w:fldChar w:fldCharType="begin" w:fldLock="1"/>
      </w:r>
      <w:r w:rsidR="00957891">
        <w:instrText>ADDIN CSL_CITATION {"citationItems":[{"id":"ITEM-1","itemData":{"ISSN":"0166-2236","PMID":"9720595","abstract":"The hippocampus has long been thought to be an important cortical region for associative learning and memory. After several decades of experimental and theoretical studies, a picture is emerging slowly of the generic types of learning tasks that this neural structure might be essential for solving. Recently, there have been attempts to unify electrophysiological and behavioral observations from rodents performing spatial learning tasks with data from primates performing various tests of conditional and discrimination learning. Most of these theoretical frameworks have rested primarily on behavioral observations. Complementing these perspectives,we ask the question: given certain physiological constraints at the neuronal and cortical level, what class of learning problems is the hippocampus, in particular, most suited to solve? From a computational point of view, we argue that this structure is involved most critically in learning and memory tasks in which discontiguous items must be associated, in terms of their temporal or spatial positioning, or both.","author":[{"dropping-particle":"V","family":"Wallenstein","given":"G","non-dropping-particle":"","parse-names":false,"suffix":""},{"dropping-particle":"","family":"Eichenbaum","given":"Howard","non-dropping-particle":"","parse-names":false,"suffix":""},{"dropping-particle":"","family":"Hasselmo","given":"M E","non-dropping-particle":"","parse-names":false,"suffix":""}],"container-title":"Trends in neurosciences","id":"ITEM-1","issue":"8","issued":{"date-parts":[["1998","8"]]},"page":"317-23","title":"The hippocampus as an associator of discontiguous events.","type":"article-journal","volume":"21"},"uris":["http://www.mendeley.com/documents/?uuid=5af0db6a-5d6c-32eb-96cd-ae0685faddde"]},{"id":"ITEM-2","itemData":{"DOI":"10.1016/j.neuron.2011.07.012","ISSN":"08966273","author":[{"dropping-particle":"","family":"MacDonald","given":"Christopher J.","non-dropping-particle":"","parse-names":false,"suffix":""},{"dropping-particle":"","family":"Lepage","given":"Kyle Q.","non-dropping-particle":"","parse-names":false,"suffix":""},{"dropping-particle":"","family":"Eden","given":"Uri T.","non-dropping-particle":"","parse-names":false,"suffix":""},{"dropping-particle":"","family":"Eichenbaum","given":"Howard","non-dropping-particle":"","parse-names":false,"suffix":""}],"container-title":"Neuron","id":"ITEM-2","issue":"4","issued":{"date-parts":[["2011"]]},"page":"737-749","publisher":"Elsevier Inc.","title":"Hippocampal “time cells” bridge the gap in memory for discontiguous events","type":"article-journal","volume":"71"},"uris":["http://www.mendeley.com/documents/?uuid=a66a7de3-605e-4de3-8341-00b1949a84b2"]},{"id":"ITEM-3","itemData":{"DOI":"10.1038/nrn3827","ISBN":"1471-003X","ISSN":"1471-003X","PMID":"25269553","abstract":"Nature Reviews Neuroscience, (2014). doi:10.1038/nrn3827","author":[{"dropping-particle":"","family":"Eichenbaum","given":"Howard","non-dropping-particle":"","parse-names":false,"suffix":""}],"container-title":"Nature Reviews Neuroscience","id":"ITEM-3","issue":"October","issued":{"date-parts":[["2014"]]},"page":"1-13","publisher":"Nature Publishing Group","title":"Time cells in the hippocampus: a new dimension for mapping memories","type":"article-journal","volume":"15"},"uris":["http://www.mendeley.com/documents/?uuid=d25c879f-c54b-4b6d-ba7d-c184b0939ef7"]},{"id":"ITEM-4","itemData":{"DOI":"10.1002/(SICI)1098-1063(1996)6:6&amp;lt;579::AID-HIPO3&amp;gt;3.0.CO;2-C","ISSN":"1050-9631","PMID":"9034847","abstract":"The model discussed in this paper is, by hypothesis, a minimal, biologically plausible model of hippocampal region CA3. Because cognitive mapping can be viewed as a sequence prediction problem, we qualify this model as a successful sequence predictor. Since the model solves problems which require the use of context, the model is also able to learn and use context. The model also solves configural learning problems of which, at least one, requires a hippocampus. Thus, by solving sequence problems, by solving configural learning problems, and by creating codes for context, this model provides a computational unification of hippocampal functions which are often viewed as disparate.","author":[{"dropping-particle":"","family":"Levy","given":"W B","non-dropping-particle":"","parse-names":false,"suffix":""}],"container-title":"Hippocampus","id":"ITEM-4","issue":"6","issued":{"date-parts":[["1996"]]},"page":"579-90","title":"A sequence predicting CA3 is a flexible associator that learns and uses context to solve hippocampal-like tasks.","type":"article-journal","volume":"6"},"uris":["http://www.mendeley.com/documents/?uuid=f25c28c7-b334-36ec-96de-173a5d7923fd"]}],"mendeley":{"formattedCitation":"(Eichenbaum, 2014; Levy, 1996; MacDonald et al., 2011; Wallenstein et al., 1998)","plainTextFormattedCitation":"(Eichenbaum, 2014; Levy, 1996; MacDonald et al., 2011; Wallenstein et al., 1998)","previouslyFormattedCitation":"(Eichenbaum, 2014; Levy, 1996; MacDonald et al., 2011; Wallenstein et al., 1998)"},"properties":{"noteIndex":0},"schema":"https://github.com/citation-style-language/schema/raw/master/csl-citation.json"}</w:instrText>
      </w:r>
      <w:r w:rsidR="00257004">
        <w:fldChar w:fldCharType="separate"/>
      </w:r>
      <w:r w:rsidR="00B94E26" w:rsidRPr="00B94E26">
        <w:rPr>
          <w:noProof/>
        </w:rPr>
        <w:t>(Eichenbaum, 2014; Levy, 1996; MacDonald et al., 2011; Wallenstein et al., 1998)</w:t>
      </w:r>
      <w:r w:rsidR="00257004">
        <w:fldChar w:fldCharType="end"/>
      </w:r>
      <w:r w:rsidR="00257004">
        <w:t xml:space="preserve">. </w:t>
      </w:r>
      <w:r w:rsidR="003A1FF1">
        <w:t>The</w:t>
      </w:r>
      <w:r w:rsidR="00B36D6C">
        <w:t>s</w:t>
      </w:r>
      <w:r w:rsidR="003A1FF1">
        <w:t>e temporal relationships are</w:t>
      </w:r>
      <w:r w:rsidR="00B36D6C">
        <w:t xml:space="preserve"> likely stored via synaptic connections or </w:t>
      </w:r>
      <w:r w:rsidR="00877990">
        <w:t xml:space="preserve">delayed </w:t>
      </w:r>
      <w:r w:rsidR="00B36D6C">
        <w:t xml:space="preserve">locking to an instantiating cue </w:t>
      </w:r>
      <w:r w:rsidR="00B36D6C">
        <w:fldChar w:fldCharType="begin" w:fldLock="1"/>
      </w:r>
      <w:r w:rsidR="00957891">
        <w:instrText>ADDIN CSL_CITATION {"citationItems":[{"id":"ITEM-1","itemData":{"DOI":"10.1002/(SICI)1098-1063(1996)6:6&amp;lt;579::AID-HIPO3&amp;gt;3.0.CO;2-C","ISSN":"1050-9631","PMID":"9034847","abstract":"The model discussed in this paper is, by hypothesis, a minimal, biologically plausible model of hippocampal region CA3. Because cognitive mapping can be viewed as a sequence prediction problem, we qualify this model as a successful sequence predictor. Since the model solves problems which require the use of context, the model is also able to learn and use context. The model also solves configural learning problems of which, at least one, requires a hippocampus. Thus, by solving sequence problems, by solving configural learning problems, and by creating codes for context, this model provides a computational unification of hippocampal functions which are often viewed as disparate.","author":[{"dropping-particle":"","family":"Levy","given":"W B","non-dropping-particle":"","parse-names":false,"suffix":""}],"container-title":"Hippocampus","id":"ITEM-1","issue":"6","issued":{"date-parts":[["1996"]]},"page":"579-90","title":"A sequence predicting CA3 is a flexible associator that learns and uses context to solve hippocampal-like tasks.","type":"article-journal","volume":"6"},"uris":["http://www.mendeley.com/documents/?uuid=f25c28c7-b334-36ec-96de-173a5d7923fd"]},{"id":"ITEM-2","itemData":{"DOI":"10.1523/JNEUROSCI.3773-10.2011","ISSN":"1529-2401","PMID":"21414904","abstract":"Hippocampal neurons can display reliable and long-lasting sequences of transient firing patterns, even in the absence of changing external stimuli. We suggest that time-keeping is an important function of these sequences, and propose a network mechanism for their generation. We show that sequences of neuronal assemblies recorded from rat hippocampal CA1 pyramidal cells can reliably predict elapsed time (15-20 s) during wheel running with a precision of 0.5 s. In addition, we demonstrate the generation of multiple reliable, long-lasting sequences in a recurrent network model. These sequences are generated in the presence of noisy, unstructured inputs to the network, mimicking stationary sensory input. Identical initial conditions generate similar sequences, whereas different initial conditions give rise to distinct sequences. The key ingredients responsible for sequence generation in the model are threshold-adaptation and a Mexican-hat-like pattern of connectivity among pyramidal cells. This pattern may arise from recurrent systems such as the hippocampal CA3 region or the entorhinal cortex. We hypothesize that mechanisms that evolved for spatial navigation also support tracking of elapsed time in behaviorally relevant contexts.","author":[{"dropping-particle":"","family":"Itskov","given":"Vladimir","non-dropping-particle":"","parse-names":false,"suffix":""},{"dropping-particle":"","family":"Curto","given":"Carina","non-dropping-particle":"","parse-names":false,"suffix":""},{"dropping-particle":"","family":"Pastalkova","given":"Eva","non-dropping-particle":"","parse-names":false,"suffix":""},{"dropping-particle":"","family":"Buzsáki","given":"György","non-dropping-particle":"","parse-names":false,"suffix":""}],"container-title":"The Journal of neuroscience : the official journal of the Society for Neuroscience","id":"ITEM-2","issue":"8","issued":{"date-parts":[["2011","2","23"]]},"page":"2828-34","publisher":"NIH Public Access","title":"Cell assembly sequences arising from spike threshold adaptation keep track of time in the hippocampus.","type":"article-journal","volume":"31"},"uris":["http://www.mendeley.com/documents/?uuid=2f9b9a01-a31c-3627-a60a-5a1cce005c57"]},{"id":"ITEM-3","itemData":{"DOI":"10.1016/j.neuron.2016.02.009","abstract":"Highlights d Sequences emerge in random networks by modifying a small fraction of their connections d Analysis reveals new circuit mechanism for input-dependent sequence propagation d Sequential activation may provide a dynamic mechanism for short-term memory Rajan et al. show that neural sequences similar to those observed during memory-based decision-making tasks can be generated by minimally structured networks. Sequences may effectively mediate the short-term memory engaged in these tasks. Rajan et al., 2016, Neuron 90, 128-142 April 6, 2016 ª2016 Elsevier Inc. http://dx.","author":[{"dropping-particle":"","family":"Rajan","given":"Kanaka","non-dropping-particle":"","parse-names":false,"suffix":""},{"dropping-particle":"","family":"Harvey","given":"Christopher D","non-dropping-particle":"","parse-names":false,"suffix":""},{"dropping-particle":"","family":"Tank","given":"David W","non-dropping-particle":"","parse-names":false,"suffix":""}],"id":"ITEM-3","issued":{"date-parts":[["2016"]]},"title":"Recurrent Network Models of Sequence Generation and Memory","type":"article-journal"},"uris":["http://www.mendeley.com/documents/?uuid=1acbe6bb-d66a-3344-b1c6-50fc8253af92"]},{"id":"ITEM-4","itemData":{"DOI":"10.1002/hipo.22347","ISSN":"1098-1063","PMID":"25113022","abstract":"Recent work in computational neuroscience and cognitive psychology suggests that a set of cells that decay exponentially could be used to support memory for the time at which events took place. Analytically and through simulations on a biophysical model of an individual neuron, we demonstrate that exponentially decaying firing with a range of time constants up to minutes could be implemented using a simple combination of well-known neural mechanisms. In particular, we consider firing supported by calcium-controlled cation current. When the amount of calcium leaving the cell during an interspike interval is larger than the calcium influx during a spike, the overall decay in calcium concentration can be exponential, resulting in exponential decay of the firing rate. The time constant of the decay can be several orders of magnitude larger than the time constant of calcium clearance, and it could be controlled externally via a variety of biologically plausible ways. The ability to flexibly and rapidly control time constants could enable working memory of temporal history to be generalized to other variables in computing spatial and ordinal representations.","author":[{"dropping-particle":"","family":"Tiganj","given":"Zoran","non-dropping-particle":"","parse-names":false,"suffix":""},{"dropping-particle":"","family":"Hasselmo","given":"Michael E","non-dropping-particle":"","parse-names":false,"suffix":""},{"dropping-particle":"","family":"Howard","given":"Marc W","non-dropping-particle":"","parse-names":false,"suffix":""}],"container-title":"Hippocampus","id":"ITEM-4","issue":"1","issued":{"date-parts":[["2015","1"]]},"page":"27-37","publisher":"NIH Public Access","title":"A simple biophysically plausible model for long time constants in single neurons.","type":"article-journal","volume":"25"},"uris":["http://www.mendeley.com/documents/?uuid=c41b49d4-f249-3c77-a488-57be66967fb8"]},{"id":"ITEM-5","itemData":{"DOI":"10.1523/JNEUROSCI.5808-12.2014","ISSN":"0270-6474","PMID":"24672015","abstract":"The medial temporal lobe (MTL) is believed to support episodic memory, vivid recollection of a specific event situated in a particular place at a particular time. There is ample neurophysiological evidence that the MTL computes location in allocentric space and more recent evidence that the MTL also codes for time. Space and time represent a similar computational challenge; both are variables that cannot be simply calculated from the immediately available sensory information. We introduce a simple mathematical framework that computes functions of both spatial location and time as special cases of a more general computation. In this framework, experience unfolding in time is encoded via a set of leaky integrators. These leaky integrators encode the Laplace transform of their input. The information contained in the transform can be recovered using an approximation to the inverse Laplace transform. In the temporal domain, the resulting representation reconstructs the temporal history. By integrating movements, the equations give rise to a representation of the path taken to arrive at the present location. By modulating the transform with information about allocentric velocity, the equations code for position of a landmark. Simulated cells show a close correspondence to neurons observed in various regions for all three cases. In the temporal domain, novel secondary analyses of hippocampal time cells verified several qualitative predictions of the model. An integrated representation of spatiotemporal context can be computed by taking conjunctions of these elemental inputs, leading to a correspondence with conjunctive neural representations observed in dorsal CA1.","author":[{"dropping-particle":"","family":"Howard","given":"M. W.","non-dropping-particle":"","parse-names":false,"suffix":""},{"dropping-particle":"","family":"MacDonald","given":"C. J.","non-dropping-particle":"","parse-names":false,"suffix":""},{"dropping-particle":"","family":"Tiganj","given":"Z.","non-dropping-particle":"","parse-names":false,"suffix":""},{"dropping-particle":"","family":"Shankar","given":"K. H.","non-dropping-particle":"","parse-names":false,"suffix":""},{"dropping-particle":"","family":"Du","given":"Q.","non-dropping-particle":"","parse-names":false,"suffix":""},{"dropping-particle":"","family":"Hasselmo","given":"M. E.","non-dropping-particle":"","parse-names":false,"suffix":""},{"dropping-particle":"","family":"Eichenbaum","given":"Howard","non-dropping-particle":"","parse-names":false,"suffix":""}],"container-title":"Journal of Neuroscience","id":"ITEM-5","issue":"13","issued":{"date-parts":[["2014","3","26"]]},"page":"4692-4707","title":"A Unified Mathematical Framework for Coding Time, Space, and Sequences in the Hippocampal Region","type":"article-journal","volume":"34"},"uris":["http://www.mendeley.com/documents/?uuid=639d75e3-416d-38e0-92c3-3c4f411a10a7"]}],"mendeley":{"formattedCitation":"(Howard et al., 2014; Itskov et al., 2011; Levy, 1996; Rajan et al., 2016; Tiganj et al., 2015)","plainTextFormattedCitation":"(Howard et al., 2014; Itskov et al., 2011; Levy, 1996; Rajan et al., 2016; Tiganj et al., 2015)","previouslyFormattedCitation":"(Howard et al., 2014; Itskov et al., 2011; Levy, 1996; Rajan et al., 2016; Tiganj et al., 2015)"},"properties":{"noteIndex":0},"schema":"https://github.com/citation-style-language/schema/raw/master/csl-citation.json"}</w:instrText>
      </w:r>
      <w:r w:rsidR="00B36D6C">
        <w:fldChar w:fldCharType="separate"/>
      </w:r>
      <w:r w:rsidR="00877990" w:rsidRPr="00877990">
        <w:rPr>
          <w:noProof/>
        </w:rPr>
        <w:t>(Howard et al., 2014; Itskov et al., 2011; Levy, 1996; Rajan et al., 2016; Tiganj et al., 2015)</w:t>
      </w:r>
      <w:r w:rsidR="00B36D6C">
        <w:fldChar w:fldCharType="end"/>
      </w:r>
      <w:r>
        <w:t xml:space="preserve">. </w:t>
      </w:r>
      <w:r w:rsidR="00D97307">
        <w:t xml:space="preserve">But how do these temporal relationships develop? </w:t>
      </w:r>
      <w:r w:rsidR="00151663">
        <w:t>Importantly, behavioral-</w:t>
      </w:r>
      <w:r>
        <w:t xml:space="preserve">timescale time cell sequences do not emerge </w:t>
      </w:r>
      <w:r>
        <w:rPr>
          <w:i/>
        </w:rPr>
        <w:t>de novo</w:t>
      </w:r>
      <w:r w:rsidR="003C67AC">
        <w:t xml:space="preserve"> (though </w:t>
      </w:r>
      <w:proofErr w:type="spellStart"/>
      <w:r w:rsidR="003C67AC">
        <w:t>preplay</w:t>
      </w:r>
      <w:proofErr w:type="spellEnd"/>
      <w:r w:rsidR="003C67AC">
        <w:t xml:space="preserve"> of neural sequences during running in place have yet to be tested; </w:t>
      </w:r>
      <w:r w:rsidR="003C67AC">
        <w:fldChar w:fldCharType="begin" w:fldLock="1"/>
      </w:r>
      <w:r w:rsidR="003C67AC">
        <w:instrText>ADDIN CSL_CITATION {"citationItems":[{"id":"ITEM-1","itemData":{"DOI":"10.1038/nature09633","ISSN":"0028-0836","PMID":"21179088","abstract":"During spatial exploration, hippocampal neurons show a sequential firing pattern in which individual neurons fire specifically at particular locations along the animal's trajectory (place cells). According to the dominant model of hippocampal cell assembly activity, place cell firing order is established for the first time during exploration, to encode the spatial experience, and is subsequently replayed during rest or slow-wave sleep for consolidation of the encoded experience. Here we report that temporal sequences of firing of place cells expressed during a novel spatial experience occurred on a significant number of occasions during the resting or sleeping period preceding the experience. This phenomenon, which is called preplay, occurred in disjunction with sequences of replay of a familiar experience. These results suggest that internal neuronal dynamics during resting or sleep organize hippocampal cellular assemblies into temporal sequences that contribute to the encoding of a related novel experience occurring in the future.","author":[{"dropping-particle":"","family":"Dragoi","given":"George","non-dropping-particle":"","parse-names":false,"suffix":""},{"dropping-particle":"","family":"Tonegawa","given":"Susumu","non-dropping-particle":"","parse-names":false,"suffix":""}],"container-title":"Nature","id":"ITEM-1","issue":"7330","issued":{"date-parts":[["2011","1","22"]]},"page":"397-401","title":"Preplay of future place cell sequences by hippocampal cellular assemblies","type":"article-journal","volume":"469"},"uris":["http://www.mendeley.com/documents/?uuid=a8c2389f-4a2e-321f-9148-d2946286180d"]}],"mendeley":{"formattedCitation":"(Dragoi and Tonegawa, 2011)","manualFormatting":"Dragoi and Tonegawa, 2011)","plainTextFormattedCitation":"(Dragoi and Tonegawa, 2011)","previouslyFormattedCitation":"(Dragoi and Tonegawa, 2011)"},"properties":{"noteIndex":0},"schema":"https://github.com/citation-style-language/schema/raw/master/csl-citation.json"}</w:instrText>
      </w:r>
      <w:r w:rsidR="003C67AC">
        <w:fldChar w:fldCharType="separate"/>
      </w:r>
      <w:r w:rsidR="003C67AC" w:rsidRPr="003C67AC">
        <w:rPr>
          <w:noProof/>
        </w:rPr>
        <w:t>Dragoi and Tonegawa, 2011)</w:t>
      </w:r>
      <w:r w:rsidR="003C67AC">
        <w:fldChar w:fldCharType="end"/>
      </w:r>
      <w:r>
        <w:t xml:space="preserve">. Rather, repeated experience and learning incrementally increases the number of neurons participating in the sequence </w:t>
      </w:r>
      <w:r>
        <w:fldChar w:fldCharType="begin" w:fldLock="1"/>
      </w:r>
      <w:r>
        <w:instrText>ADDIN CSL_CITATION {"citationItems":[{"id":"ITEM-1","itemData":{"DOI":"10.1002/hipo.20832","ISSN":"10509631","PMID":"20665593","abstract":"Several recent studies have shown that hippocampal neurons fire during the delay period in between trials and that these firing patterns differ when different behaviors are required, suggesting that the neuronal responses may be involved in maintaining the memories needed for the upcoming trial. In particular, one study found that hippocampal neurons reliably fired at particular times, referred to as \"episode fields\" (EFs), during the delay period of a spatial alternation task (Pastalkova et al. (2008) Science 321:1322-1327). The firing of these neurons resulted in distinct sequential firing patterns on left and right turn trials, and these firing patterns could be used to predict the upcoming behavioral response. In this study, we examined neuronal firing during the delay period of a hippocampus-dependent plus maze task, which involved learning to approach two different reward locations (east and west), and we examined the development of these firing patterns with learning. As in the previous study, hippocampal neurons exhibited discrete periods of elevated firing during the delay (EFs) and the firing patterns were distinct on the east and west trials. Moreover, these firing patterns emerged and began to differentiate the east and west conditions during the first training session and continued to develop as the rats learned the task. The finding of similar firing patterns in different tasks suggests that the EFs are a robust phenomenon, which may occur whenever subjects must maintain distinct memory representations during a delay period. Additionally, in the previous study (Pastalkova et al. (2008) Science 321:1322-1327), the distinct firing patterns could have been due to the differing goal locations, behavioral responses (left or right turns), or trajectories. In this study, neuronal firing varied with the goal location regardless of the trajectories or responses, suggesting that the firing patterns encode the behavioral context rather than specific behaviors.","author":[{"dropping-particle":"","family":"Gill","given":"Patrick R.","non-dropping-particle":"","parse-names":false,"suffix":""},{"dropping-particle":"","family":"Mizumori","given":"Sheri J.Y.","non-dropping-particle":"","parse-names":false,"suffix":""},{"dropping-particle":"","family":"Smith","given":"David M.","non-dropping-particle":"","parse-names":false,"suffix":""}],"container-title":"Hippocampus","id":"ITEM-1","issue":"11","issued":{"date-parts":[["2011","11","1"]]},"page":"1240-1249","publisher":"Wiley Subscription Services, Inc., A Wiley Company","title":"Hippocampal episode fields develop with learning","type":"article-journal","volume":"21"},"uris":["http://www.mendeley.com/documents/?uuid=0152cc2c-1038-4ede-9dcc-09bfaa4344fd"]},{"id":"ITEM-2","itemData":{"DOI":"10.7554/eLife.01982","ISSN":"2050-084X","PMID":"24668171","abstract":"Animals can learn causal relationships between pairs of stimuli separated in time and this ability depends on the hippocampus. Such learning is believed to emerge from alterations in network connectivity, but large-scale connectivity is difficult to measure directly, especially during learning. Here, we show that area CA1 cells converge to time-locked firing sequences that bridge the two stimuli paired during training, and this phenomenon is coupled to a reorganization of network correlations. Using two-photon calcium imaging of mouse hippocampal neurons we find that co-time-tuned neurons exhibit enhanced spontaneous activity correlations that increase just prior to learning. While time-tuned cells are not spatially organized, spontaneously correlated cells do fall into distinct spatial clusters that change as a result of learning. We propose that the spatial re-organization of correlation clusters reflects global network connectivity changes that are responsible for the emergence of the sequentially-timed activity of cell-groups underlying the learned behavior.","author":[{"dropping-particle":"","family":"Modi","given":"Mehrab N.","non-dropping-particle":"","parse-names":false,"suffix":""},{"dropping-particle":"","family":"Dhawale","given":"Ashesh K.","non-dropping-particle":"","parse-names":false,"suffix":""},{"dropping-particle":"","family":"Bhalla","given":"Upinder S.","non-dropping-particle":"","parse-names":false,"suffix":""}],"container-title":"eLife","id":"ITEM-2","issue":"0","issued":{"date-parts":[["2014","3","25"]]},"page":"e01982","title":"CA1 cell activity sequences emerge after reorganization of network correlation structure during associative learning","type":"article-journal","volume":"3"},"uris":["http://www.mendeley.com/documents/?uuid=cb55a5df-8621-42f7-b4df-1dce12e24c9e"]},{"id":"ITEM-3","itemData":{"DOI":"10.1101/474510","abstract":"Hippocampal networks form maps of experience through spiking sequences that encode sensory cues, space or time. But whether distinct rules govern the emergence, stability and plasticity of externally driven and internally-generated representations remains unclear. Using two-photon calcium imaging, we recorded CA1 pyramidal populations across multiple days, while mice learned and performed an olfactory, delayed, working-memory task. We observed anatomically intermixed spiking sequences, comprised of 'odor-cells' encoding olfactory cues, followed by 'time-cells' encoding odor-specific delay time-points. Odor-cells were reliably activated across trials and retained stable fields over days and different delays. In contrast, time-cells exhibited sparse, unreliable activation and labile fields that remapped over days and extended delays. Moreover, the number of odor-cells remained stable, whereas time-cells increased over days during learning of the task, but not during passive exposure. Therefore, multi-modal representations with distinct learning-related dynamics and stability can co-exist in CA1, likely driven by different neurophysiological and plasticity mechanisms.","author":[{"dropping-particle":"","family":"Taxidis","given":"Jiannis","non-dropping-particle":"","parse-names":false,"suffix":""},{"dropping-particle":"","family":"Pnevmatikakis","given":"Eftychios","non-dropping-particle":"","parse-names":false,"suffix":""},{"dropping-particle":"","family":"Mylavarapu","given":"Apoorva L","non-dropping-particle":"","parse-names":false,"suffix":""},{"dropping-particle":"","family":"Arora","given":"Jagmeet S","non-dropping-particle":"","parse-names":false,"suffix":""},{"dropping-particle":"","family":"Samadian","given":"Kian D","non-dropping-particle":"","parse-names":false,"suffix":""},{"dropping-particle":"","family":"Hoffberg","given":"Emily A","non-dropping-particle":"","parse-names":false,"suffix":""},{"dropping-particle":"","family":"Golshani","given":"Peyman","non-dropping-particle":"","parse-names":false,"suffix":""}],"container-title":"bioRxiv","id":"ITEM-3","issued":{"date-parts":[["2018","11","20"]]},"page":"474510","publisher":"Cold Spring Harbor Laboratory","title":"Emergence of stable sensory and dynamic temporal representations in the hippocampus during working memory","type":"article-journal"},"uris":["http://www.mendeley.com/documents/?uuid=99fa3aa3-912c-3990-8f3e-dfb487a816e2"]}],"mendeley":{"formattedCitation":"(Gill et al., 2011; Modi et al., 2014; Taxidis et al., 2018)","plainTextFormattedCitation":"(Gill et al., 2011; Modi et al., 2014; Taxidis et al., 2018)","previouslyFormattedCitation":"(Gill et al., 2011; Modi et al., 2014; Taxidis et al., 2018)"},"properties":{"noteIndex":0},"schema":"https://github.com/citation-style-language/schema/raw/master/csl-citation.json"}</w:instrText>
      </w:r>
      <w:r>
        <w:fldChar w:fldCharType="separate"/>
      </w:r>
      <w:r w:rsidRPr="00D15D3D">
        <w:rPr>
          <w:noProof/>
        </w:rPr>
        <w:t>(Gill et al., 2011; Modi et al., 2014; Taxidis et al., 2018)</w:t>
      </w:r>
      <w:r>
        <w:fldChar w:fldCharType="end"/>
      </w:r>
      <w:r>
        <w:t>. Increased network correlations are seen between cells that eventually enter the sequence, suggesting that plasticity con</w:t>
      </w:r>
      <w:r w:rsidR="00DE5AFB">
        <w:t>tributes to stabilizing temporal sequences</w:t>
      </w:r>
      <w:r>
        <w:t xml:space="preserve"> </w:t>
      </w:r>
      <w:r>
        <w:fldChar w:fldCharType="begin" w:fldLock="1"/>
      </w:r>
      <w:r w:rsidR="003C67AC">
        <w:instrText>ADDIN CSL_CITATION {"citationItems":[{"id":"ITEM-1","itemData":{"DOI":"10.7554/eLife.01982","ISSN":"2050-084X","PMID":"24668171","abstract":"Animals can learn causal relationships between pairs of stimuli separated in time and this ability depends on the hippocampus. Such learning is believed to emerge from alterations in network connectivity, but large-scale connectivity is difficult to measure directly, especially during learning. Here, we show that area CA1 cells converge to time-locked firing sequences that bridge the two stimuli paired during training, and this phenomenon is coupled to a reorganization of network correlations. Using two-photon calcium imaging of mouse hippocampal neurons we find that co-time-tuned neurons exhibit enhanced spontaneous activity correlations that increase just prior to learning. While time-tuned cells are not spatially organized, spontaneously correlated cells do fall into distinct spatial clusters that change as a result of learning. We propose that the spatial re-organization of correlation clusters reflects global network connectivity changes that are responsible for the emergence of the sequentially-timed activity of cell-groups underlying the learned behavior.","author":[{"dropping-particle":"","family":"Modi","given":"Mehrab N.","non-dropping-particle":"","parse-names":false,"suffix":""},{"dropping-particle":"","family":"Dhawale","given":"Ashesh K.","non-dropping-particle":"","parse-names":false,"suffix":""},{"dropping-particle":"","family":"Bhalla","given":"Upinder S.","non-dropping-particle":"","parse-names":false,"suffix":""}],"container-title":"eLife","id":"ITEM-1","issue":"0","issued":{"date-parts":[["2014","3","25"]]},"page":"e01982","title":"CA1 cell activity sequences emerge after reorganization of network correlation structure during associative learning","type":"article-journal","volume":"3"},"uris":["http://www.mendeley.com/documents/?uuid=cb55a5df-8621-42f7-b4df-1dce12e24c9e"]}],"mendeley":{"formattedCitation":"(Modi et al., 2014)","plainTextFormattedCitation":"(Modi et al., 2014)","previouslyFormattedCitation":"(Modi et al., 2014)"},"properties":{"noteIndex":0},"schema":"https://github.com/citation-style-language/schema/raw/master/csl-citation.json"}</w:instrText>
      </w:r>
      <w:r>
        <w:fldChar w:fldCharType="separate"/>
      </w:r>
      <w:r w:rsidR="003C67AC" w:rsidRPr="003C67AC">
        <w:rPr>
          <w:noProof/>
        </w:rPr>
        <w:t>(Modi et al., 2014)</w:t>
      </w:r>
      <w:r>
        <w:fldChar w:fldCharType="end"/>
      </w:r>
      <w:r w:rsidR="003C67AC">
        <w:t xml:space="preserve">, perhaps utilizing plasticity rules at the behavioral timescale </w:t>
      </w:r>
      <w:r w:rsidR="003C67AC">
        <w:fldChar w:fldCharType="begin" w:fldLock="1"/>
      </w:r>
      <w:r w:rsidR="00764A5E">
        <w:instrText>ADDIN CSL_CITATION {"citationItems":[{"id":"ITEM-1","itemData":{"DOI":"10.1126/science.aan3846","ISBN":"0036-8075 1095-9203","ISSN":"10959203","PMID":"28883072","abstract":"Learning is primarily mediated by activity-dependent modifications of synaptic strength within neuronal circuits. We discovered that place fields in hippocampal area CA1 are produced by a synaptic potentiation notably different from Hebbian plasticity. Place fields could be produced in vivo in a single trial by potentiation of input that arrived seconds before and after complex spiking. The potentiated synaptic input was not initially coincident with action potentials or depolarization. This rule, named behavioral time scale synaptic plasticity, abruptly modifies inputs that were neither causal nor close in time to postsynaptic activation. In slices, five pairings of subthreshold presynaptic activity and calcium (Ca(2+)) plateau potentials produced a large potentiation with an asymmetric seconds-long time course. This plasticity efficiently stores entire behavioral sequences within synaptic weights to produce predictive place cell activity.","author":[{"dropping-particle":"","family":"Bittner","given":"Katie C","non-dropping-particle":"","parse-names":false,"suffix":""},{"dropping-particle":"","family":"Milstein","given":"Aaron D","non-dropping-particle":"","parse-names":false,"suffix":""},{"dropping-particle":"","family":"Grienberger","given":"Christine","non-dropping-particle":"","parse-names":false,"suffix":""},{"dropping-particle":"","family":"Romani","given":"Sandro","non-dropping-particle":"","parse-names":false,"suffix":""},{"dropping-particle":"","family":"Magee","given":"Jeffrey C","non-dropping-particle":"","parse-names":false,"suffix":""}],"container-title":"Science","id":"ITEM-1","issue":"6355","issued":{"date-parts":[["2017","9","8"]]},"page":"1033-1036","publisher":"American Association for the Advancement of Science","title":"Behavioral time scale synaptic plasticity underlies CA1 place fields","type":"article-journal","volume":"357"},"uris":["http://www.mendeley.com/documents/?uuid=9504327f-1ea8-3a17-a74c-2ae09e98eb65"]}],"mendeley":{"formattedCitation":"(Bittner et al., 2017)","plainTextFormattedCitation":"(Bittner et al., 2017)","previouslyFormattedCitation":"(Bittner et al., 2017)"},"properties":{"noteIndex":0},"schema":"https://github.com/citation-style-language/schema/raw/master/csl-citation.json"}</w:instrText>
      </w:r>
      <w:r w:rsidR="003C67AC">
        <w:fldChar w:fldCharType="separate"/>
      </w:r>
      <w:r w:rsidR="003C67AC" w:rsidRPr="003C67AC">
        <w:rPr>
          <w:noProof/>
        </w:rPr>
        <w:t>(Bittner et al., 2017)</w:t>
      </w:r>
      <w:r w:rsidR="003C67AC">
        <w:fldChar w:fldCharType="end"/>
      </w:r>
      <w:r>
        <w:t>. Only a</w:t>
      </w:r>
      <w:r w:rsidR="00A0584A">
        <w:t xml:space="preserve">fter </w:t>
      </w:r>
      <w:r w:rsidR="0057440D">
        <w:t>this infor</w:t>
      </w:r>
      <w:r>
        <w:t>mation is stored in the network</w:t>
      </w:r>
      <w:r w:rsidR="0057440D">
        <w:t xml:space="preserve"> </w:t>
      </w:r>
      <w:r>
        <w:t>can</w:t>
      </w:r>
      <w:r w:rsidR="0057440D">
        <w:t xml:space="preserve"> particular contexts</w:t>
      </w:r>
      <w:r w:rsidR="00F27683">
        <w:t xml:space="preserve"> launch specific sequences</w:t>
      </w:r>
      <w:r w:rsidR="0057440D">
        <w:t xml:space="preserve">, thus enabling precise prediction </w:t>
      </w:r>
      <w:r w:rsidR="0057440D">
        <w:fldChar w:fldCharType="begin" w:fldLock="1"/>
      </w:r>
      <w:r w:rsidR="00485187">
        <w:instrText>ADDIN CSL_CITATION {"citationItems":[{"id":"ITEM-1","itemData":{"DOI":"10.1016/j.neuron.2016.02.009","abstract":"Highlights d Sequences emerge in random networks by modifying a small fraction of their connections d Analysis reveals new circuit mechanism for input-dependent sequence propagation d Sequential activation may provide a dynamic mechanism for short-term memory Rajan et al. show that neural sequences similar to those observed during memory-based decision-making tasks can be generated by minimally structured networks. Sequences may effectively mediate the short-term memory engaged in these tasks. Rajan et al., 2016, Neuron 90, 128-142 April 6, 2016 ª2016 Elsevier Inc. http://dx.","author":[{"dropping-particle":"","family":"Rajan","given":"Kanaka","non-dropping-particle":"","parse-names":false,"suffix":""},{"dropping-particle":"","family":"Harvey","given":"Christopher D","non-dropping-particle":"","parse-names":false,"suffix":""},{"dropping-particle":"","family":"Tank","given":"David W","non-dropping-particle":"","parse-names":false,"suffix":""}],"id":"ITEM-1","issued":{"date-parts":[["2016"]]},"title":"Recurrent Network Models of Sequence Generation and Memory","type":"article-journal"},"uris":["http://www.mendeley.com/documents/?uuid=1acbe6bb-d66a-3344-b1c6-50fc8253af92"]}],"mendeley":{"formattedCitation":"(Rajan et al., 2016)","plainTextFormattedCitation":"(Rajan et al., 2016)","previouslyFormattedCitation":"(Rajan et al., 2016)"},"properties":{"noteIndex":0},"schema":"https://github.com/citation-style-language/schema/raw/master/csl-citation.json"}</w:instrText>
      </w:r>
      <w:r w:rsidR="0057440D">
        <w:fldChar w:fldCharType="separate"/>
      </w:r>
      <w:r w:rsidR="0057440D" w:rsidRPr="0057440D">
        <w:rPr>
          <w:noProof/>
        </w:rPr>
        <w:t>(Rajan et al., 2016)</w:t>
      </w:r>
      <w:r w:rsidR="0057440D">
        <w:fldChar w:fldCharType="end"/>
      </w:r>
      <w:r w:rsidR="0057440D">
        <w:t xml:space="preserve">. </w:t>
      </w:r>
    </w:p>
    <w:p w14:paraId="5C830175" w14:textId="47DB1697" w:rsidR="000D47DF" w:rsidRDefault="000D47DF" w:rsidP="00B021DA">
      <w:r>
        <w:tab/>
      </w:r>
      <w:r w:rsidR="00AF6F50">
        <w:t xml:space="preserve">In support of the idea that time cell sequences predict upcoming events, neural </w:t>
      </w:r>
      <w:r w:rsidR="00153076">
        <w:t>trajectories</w:t>
      </w:r>
      <w:r>
        <w:t xml:space="preserve"> diverge depending on the initial conditions, suggesting that specific external states trigger separate </w:t>
      </w:r>
      <w:r w:rsidR="00151663">
        <w:t xml:space="preserve">internal </w:t>
      </w:r>
      <w:r>
        <w:t xml:space="preserve">sequences for predicting different outcomes. </w:t>
      </w:r>
      <w:r>
        <w:fldChar w:fldCharType="begin" w:fldLock="1"/>
      </w:r>
      <w:r w:rsidR="00A91F12">
        <w:instrText>ADDIN CSL_CITATION {"citationItems":[{"id":"ITEM-1","itemData":{"DOI":"10.1126/science.1159775","ISBN":"1095-9203 (Electronic)\\n0036-8075 (Linking)","ISSN":"00368075","PMID":"18772431","abstract":"A long-standing conjecture in neuroscience is that aspects of cognition depend on the brain's ability to self-generate sequential neuronal activity. We found that reliably and continually changing cell assemblies in the rat hippocampus appeared not only during spatial navigation but also in the absence of changing environmental or body-derived inputs. During the delay period of a memory task, each moment in time was characterized by the activity of a particular assembly of neurons. Identical initial conditions triggered a similar assembly sequence, whereas different conditions gave rise to different sequences, thereby predicting behavioral choices, including errors. Such sequences were not formed in control (nonmemory) tasks. We hypothesize that neuronal representations, evolved for encoding distance in spatial navigation, also support episodic recall and the planning of action sequences.","author":[{"dropping-particle":"","family":"Pastalkova","given":"Eva","non-dropping-particle":"","parse-names":false,"suffix":""},{"dropping-particle":"","family":"Itskov","given":"Vladimir","non-dropping-particle":"","parse-names":false,"suffix":""},{"dropping-particle":"","family":"Amarasingham","given":"Asohan","non-dropping-particle":"","parse-names":false,"suffix":""},{"dropping-particle":"","family":"Buzsáki","given":"György","non-dropping-particle":"","parse-names":false,"suffix":""}],"container-title":"Science","id":"ITEM-1","issue":"5894","issued":{"date-parts":[["2008"]]},"page":"1322-1327","title":"Internally generated cell assembly sequences in the rat hippocampus","type":"article-journal","volume":"321"},"uris":["http://www.mendeley.com/documents/?uuid=0161d58c-277e-4f09-8119-2e84f5ac77e3"]}],"mendeley":{"formattedCitation":"(Pastalkova et al., 2008)","manualFormatting":"Pastalkova et al. (2008)","plainTextFormattedCitation":"(Pastalkova et al., 2008)","previouslyFormattedCitation":"(Pastalkova et al., 2008)"},"properties":{"noteIndex":0},"schema":"https://github.com/citation-style-language/schema/raw/master/csl-citation.json"}</w:instrText>
      </w:r>
      <w:r>
        <w:fldChar w:fldCharType="separate"/>
      </w:r>
      <w:r w:rsidRPr="000D47DF">
        <w:rPr>
          <w:noProof/>
        </w:rPr>
        <w:t>Pasta</w:t>
      </w:r>
      <w:r>
        <w:rPr>
          <w:noProof/>
        </w:rPr>
        <w:t>lkova et al. (</w:t>
      </w:r>
      <w:r w:rsidRPr="000D47DF">
        <w:rPr>
          <w:noProof/>
        </w:rPr>
        <w:t>2008)</w:t>
      </w:r>
      <w:r>
        <w:fldChar w:fldCharType="end"/>
      </w:r>
      <w:r>
        <w:t xml:space="preserve"> </w:t>
      </w:r>
      <w:r w:rsidR="001A381D">
        <w:t>used a spatial alternation task</w:t>
      </w:r>
      <w:r>
        <w:t xml:space="preserve"> where the rats were required to alternate between left and right turns every trial. They observed a different set of cells active prior to left </w:t>
      </w:r>
      <w:r>
        <w:lastRenderedPageBreak/>
        <w:t xml:space="preserve">turn trials compared to right turn trials, demonstrating that </w:t>
      </w:r>
      <w:r w:rsidR="006D41FC">
        <w:t xml:space="preserve">these neural sequences </w:t>
      </w:r>
      <w:r w:rsidR="00F27683">
        <w:t>corresponded to</w:t>
      </w:r>
      <w:r w:rsidR="006D41FC">
        <w:t xml:space="preserve"> behavior. </w:t>
      </w:r>
      <w:r w:rsidR="00A91F12">
        <w:t xml:space="preserve">In line with this framework, error trials evoked the “incorrect” neural sequence </w:t>
      </w:r>
      <w:r w:rsidR="00A91F12">
        <w:fldChar w:fldCharType="begin" w:fldLock="1"/>
      </w:r>
      <w:r w:rsidR="00A91F12">
        <w:instrText>ADDIN CSL_CITATION {"citationItems":[{"id":"ITEM-1","itemData":{"DOI":"10.1126/science.1159775","ISBN":"1095-9203 (Electronic)\\n0036-8075 (Linking)","ISSN":"00368075","PMID":"18772431","abstract":"A long-standing conjecture in neuroscience is that aspects of cognition depend on the brain's ability to self-generate sequential neuronal activity. We found that reliably and continually changing cell assemblies in the rat hippocampus appeared not only during spatial navigation but also in the absence of changing environmental or body-derived inputs. During the delay period of a memory task, each moment in time was characterized by the activity of a particular assembly of neurons. Identical initial conditions triggered a similar assembly sequence, whereas different conditions gave rise to different sequences, thereby predicting behavioral choices, including errors. Such sequences were not formed in control (nonmemory) tasks. We hypothesize that neuronal representations, evolved for encoding distance in spatial navigation, also support episodic recall and the planning of action sequences.","author":[{"dropping-particle":"","family":"Pastalkova","given":"Eva","non-dropping-particle":"","parse-names":false,"suffix":""},{"dropping-particle":"","family":"Itskov","given":"Vladimir","non-dropping-particle":"","parse-names":false,"suffix":""},{"dropping-particle":"","family":"Amarasingham","given":"Asohan","non-dropping-particle":"","parse-names":false,"suffix":""},{"dropping-particle":"","family":"Buzsáki","given":"György","non-dropping-particle":"","parse-names":false,"suffix":""}],"container-title":"Science","id":"ITEM-1","issue":"5894","issued":{"date-parts":[["2008"]]},"page":"1322-1327","title":"Internally generated cell assembly sequences in the rat hippocampus","type":"article-journal","volume":"321"},"uris":["http://www.mendeley.com/documents/?uuid=0161d58c-277e-4f09-8119-2e84f5ac77e3"]}],"mendeley":{"formattedCitation":"(Pastalkova et al., 2008)","plainTextFormattedCitation":"(Pastalkova et al., 2008)","previouslyFormattedCitation":"(Pastalkova et al., 2008)"},"properties":{"noteIndex":0},"schema":"https://github.com/citation-style-language/schema/raw/master/csl-citation.json"}</w:instrText>
      </w:r>
      <w:r w:rsidR="00A91F12">
        <w:fldChar w:fldCharType="separate"/>
      </w:r>
      <w:r w:rsidR="00A91F12" w:rsidRPr="00A91F12">
        <w:rPr>
          <w:noProof/>
        </w:rPr>
        <w:t>(Pastalkova et al., 2008)</w:t>
      </w:r>
      <w:r w:rsidR="00A91F12">
        <w:fldChar w:fldCharType="end"/>
      </w:r>
      <w:r w:rsidR="00A91F12">
        <w:t xml:space="preserve">. Relatedly, </w:t>
      </w:r>
      <w:r w:rsidR="00DE5AFB">
        <w:t>in</w:t>
      </w:r>
      <w:r w:rsidR="00A91F12">
        <w:t xml:space="preserve"> delayed olfactory tasks, </w:t>
      </w:r>
      <w:r w:rsidR="00A0584A">
        <w:t xml:space="preserve">distinct </w:t>
      </w:r>
      <w:r w:rsidR="00A91F12">
        <w:t>odors activate</w:t>
      </w:r>
      <w:r w:rsidR="001041F2">
        <w:t>d</w:t>
      </w:r>
      <w:r w:rsidR="00A91F12">
        <w:t xml:space="preserve"> different sequences </w:t>
      </w:r>
      <w:r w:rsidR="00A91F12">
        <w:fldChar w:fldCharType="begin" w:fldLock="1"/>
      </w:r>
      <w:r w:rsidR="00957891">
        <w:instrText>ADDIN CSL_CITATION {"citationItems":[{"id":"ITEM-1","itemData":{"DOI":"10.1523/JNEUROSCI.1537-13.2013","ISSN":"0270-6474","PMID":"24005311","abstract":"Previous studies have revealed the existence of hippocampal \"time cells,\" principal neurons in CA1 that fire at specific moments in temporally organized experiences. However, in all these studies, animals were in motion; and so, temporal modulation might be due, at least in part, to concurrent or planned movement through space or self-generated movement (path integration). Here the activity of hippocampal CA1 neurons was recorded in head-fixed and immobile rats while they remembered odor stimuli across a delay period. Many neurons selectively and reliably activated at brief moments during the delay, as confirmed by several analyses of temporal modulation, during a strong ongoing θ rhythm. Furthermore, each odor memory was represented by a temporally organized ensemble of time cells composed mostly of neurons that were unique to each memory and some that fired at the same or different moments among multiple memories. These results indicate that ongoing or intended movement through space is not necessary for temporal representations in the hippocampus, and highlight the potential role of time cells as a mechanism for representing the flow of time in distinct memories.","author":[{"dropping-particle":"","family":"MacDonald","given":"C. J.","non-dropping-particle":"","parse-names":false,"suffix":""},{"dropping-particle":"","family":"Carrow","given":"S.","non-dropping-particle":"","parse-names":false,"suffix":""},{"dropping-particle":"","family":"Place","given":"R.","non-dropping-particle":"","parse-names":false,"suffix":""},{"dropping-particle":"","family":"Eichenbaum","given":"Howard","non-dropping-particle":"","parse-names":false,"suffix":""}],"container-title":"Journal of Neuroscience","id":"ITEM-1","issue":"36","issued":{"date-parts":[["2013","9","4"]]},"page":"14607-14616","title":"Distinct hippocampal time cell sequences represent odor memories in immobilized rats","type":"article-journal","volume":"33"},"uris":["http://www.mendeley.com/documents/?uuid=6110bf20-6b7a-3392-9c96-d6fe3e2e2300"]},{"id":"ITEM-2","itemData":{"DOI":"10.1101/474510","abstract":"Hippocampal networks form maps of experience through spiking sequences that encode sensory cues, space or time. But whether distinct rules govern the emergence, stability and plasticity of externally driven and internally-generated representations remains unclear. Using two-photon calcium imaging, we recorded CA1 pyramidal populations across multiple days, while mice learned and performed an olfactory, delayed, working-memory task. We observed anatomically intermixed spiking sequences, comprised of 'odor-cells' encoding olfactory cues, followed by 'time-cells' encoding odor-specific delay time-points. Odor-cells were reliably activated across trials and retained stable fields over days and different delays. In contrast, time-cells exhibited sparse, unreliable activation and labile fields that remapped over days and extended delays. Moreover, the number of odor-cells remained stable, whereas time-cells increased over days during learning of the task, but not during passive exposure. Therefore, multi-modal representations with distinct learning-related dynamics and stability can co-exist in CA1, likely driven by different neurophysiological and plasticity mechanisms.","author":[{"dropping-particle":"","family":"Taxidis","given":"Jiannis","non-dropping-particle":"","parse-names":false,"suffix":""},{"dropping-particle":"","family":"Pnevmatikakis","given":"Eftychios","non-dropping-particle":"","parse-names":false,"suffix":""},{"dropping-particle":"","family":"Mylavarapu","given":"Apoorva L","non-dropping-particle":"","parse-names":false,"suffix":""},{"dropping-particle":"","family":"Arora","given":"Jagmeet S","non-dropping-particle":"","parse-names":false,"suffix":""},{"dropping-particle":"","family":"Samadian","given":"Kian D","non-dropping-particle":"","parse-names":false,"suffix":""},{"dropping-particle":"","family":"Hoffberg","given":"Emily A","non-dropping-particle":"","parse-names":false,"suffix":""},{"dropping-particle":"","family":"Golshani","given":"Peyman","non-dropping-particle":"","parse-names":false,"suffix":""}],"container-title":"bioRxiv","id":"ITEM-2","issued":{"date-parts":[["2018","11","20"]]},"page":"474510","publisher":"Cold Spring Harbor Laboratory","title":"Emergence of stable sensory and dynamic temporal representations in the hippocampus during working memory","type":"article-journal"},"uris":["http://www.mendeley.com/documents/?uuid=99fa3aa3-912c-3990-8f3e-dfb487a816e2"]},{"id":"ITEM-3","itemData":{"DOI":"10.1016/j.neuron.2017.05.024","ISSN":"08966273","PMID":"28602691","abstract":"Although the hippocampus is critical to episodic memory, neuronal representations supporting this role, especially relating to nonspatial information, remain elusive. Here, we investigated rate and temporal coding of hippocampal CA1 neurons in rats performing a cue-combination task that requires the integration of sequentially provided sound and odor cues. The majority of CA1 neurons displayed sensory cue-, combination-, or choice-specific (simply, \"event\"-specific) elevated discharge activities, which were sustained throughout the event period. These event cells underwent transient theta phase precession at event onset, followed by sustained phase locking to the early theta phases. As a result of this unique single neuron behavior, the theta sequences of CA1 cell assemblies of the event sequences had discrete representations. These results help to update the conceptual framework for space encoding toward a more general model of episodic event representations in the hippocampus.","author":[{"dropping-particle":"","family":"Terada","given":"Satoshi","non-dropping-particle":"","parse-names":false,"suffix":""},{"dropping-particle":"","family":"Sakurai","given":"Yoshio","non-dropping-particle":"","parse-names":false,"suffix":""},{"dropping-particle":"","family":"Nakahara","given":"Hiroyuki","non-dropping-particle":"","parse-names":false,"suffix":""},{"dropping-particle":"","family":"Fujisawa","given":"Shigeyoshi","non-dropping-particle":"","parse-names":false,"suffix":""}],"container-title":"Neuron","id":"ITEM-3","issue":"6","issued":{"date-parts":[["2017","6","21"]]},"page":"1248-1262.e4","title":"Temporal and Rate Coding for Discrete Event Sequences in the Hippocampus","type":"article-journal","volume":"94"},"uris":["http://www.mendeley.com/documents/?uuid=34acbad1-8f24-3067-82db-9dd9947d8b79"]}],"mendeley":{"formattedCitation":"(MacDonald et al., 2013; Taxidis et al., 2018; Terada et al., 2017)","plainTextFormattedCitation":"(MacDonald et al., 2013; Taxidis et al., 2018; Terada et al., 2017)","previouslyFormattedCitation":"(MacDonald et al., 2013; Taxidis et al., 2018; Terada et al., 2017)"},"properties":{"noteIndex":0},"schema":"https://github.com/citation-style-language/schema/raw/master/csl-citation.json"}</w:instrText>
      </w:r>
      <w:r w:rsidR="00A91F12">
        <w:fldChar w:fldCharType="separate"/>
      </w:r>
      <w:r w:rsidR="00485187" w:rsidRPr="00485187">
        <w:rPr>
          <w:noProof/>
        </w:rPr>
        <w:t>(MacDonald et al., 2013; Taxidis et al., 2018; Terada et al., 2017)</w:t>
      </w:r>
      <w:r w:rsidR="00A91F12">
        <w:fldChar w:fldCharType="end"/>
      </w:r>
      <w:r w:rsidR="00CF047B">
        <w:t xml:space="preserve"> and </w:t>
      </w:r>
      <w:r w:rsidR="00DE5AFB">
        <w:t>in</w:t>
      </w:r>
      <w:r w:rsidR="00CF047B">
        <w:t xml:space="preserve"> a </w:t>
      </w:r>
      <w:r w:rsidR="0041749E">
        <w:t xml:space="preserve">goal seeking task, </w:t>
      </w:r>
      <w:r w:rsidR="00485187">
        <w:t>different</w:t>
      </w:r>
      <w:r w:rsidR="0041749E">
        <w:t xml:space="preserve"> </w:t>
      </w:r>
      <w:r w:rsidR="00DE5AFB">
        <w:t>task demands</w:t>
      </w:r>
      <w:r w:rsidR="0041749E">
        <w:t xml:space="preserve"> </w:t>
      </w:r>
      <w:r w:rsidR="00023AA5">
        <w:t xml:space="preserve">also </w:t>
      </w:r>
      <w:r w:rsidR="003C67AC">
        <w:t>launched</w:t>
      </w:r>
      <w:r w:rsidR="0041749E">
        <w:t xml:space="preserve"> unique sequences </w:t>
      </w:r>
      <w:r w:rsidR="0041749E">
        <w:fldChar w:fldCharType="begin" w:fldLock="1"/>
      </w:r>
      <w:r w:rsidR="00F012D8">
        <w:instrText>ADDIN CSL_CITATION {"citationItems":[{"id":"ITEM-1","itemData":{"DOI":"10.1002/hipo.20832","ISSN":"10509631","PMID":"20665593","abstract":"Several recent studies have shown that hippocampal neurons fire during the delay period in between trials and that these firing patterns differ when different behaviors are required, suggesting that the neuronal responses may be involved in maintaining the memories needed for the upcoming trial. In particular, one study found that hippocampal neurons reliably fired at particular times, referred to as \"episode fields\" (EFs), during the delay period of a spatial alternation task (Pastalkova et al. (2008) Science 321:1322-1327). The firing of these neurons resulted in distinct sequential firing patterns on left and right turn trials, and these firing patterns could be used to predict the upcoming behavioral response. In this study, we examined neuronal firing during the delay period of a hippocampus-dependent plus maze task, which involved learning to approach two different reward locations (east and west), and we examined the development of these firing patterns with learning. As in the previous study, hippocampal neurons exhibited discrete periods of elevated firing during the delay (EFs) and the firing patterns were distinct on the east and west trials. Moreover, these firing patterns emerged and began to differentiate the east and west conditions during the first training session and continued to develop as the rats learned the task. The finding of similar firing patterns in different tasks suggests that the EFs are a robust phenomenon, which may occur whenever subjects must maintain distinct memory representations during a delay period. Additionally, in the previous study (Pastalkova et al. (2008) Science 321:1322-1327), the distinct firing patterns could have been due to the differing goal locations, behavioral responses (left or right turns), or trajectories. In this study, neuronal firing varied with the goal location regardless of the trajectories or responses, suggesting that the firing patterns encode the behavioral context rather than specific behaviors.","author":[{"dropping-particle":"","family":"Gill","given":"Patrick R.","non-dropping-particle":"","parse-names":false,"suffix":""},{"dropping-particle":"","family":"Mizumori","given":"Sheri J.Y.","non-dropping-particle":"","parse-names":false,"suffix":""},{"dropping-particle":"","family":"Smith","given":"David M.","non-dropping-particle":"","parse-names":false,"suffix":""}],"container-title":"Hippocampus","id":"ITEM-1","issue":"11","issued":{"date-parts":[["2011","11","1"]]},"page":"1240-1249","publisher":"Wiley Subscription Services, Inc., A Wiley Company","title":"Hippocampal episode fields develop with learning","type":"article-journal","volume":"21"},"uris":["http://www.mendeley.com/documents/?uuid=0152cc2c-1038-4ede-9dcc-09bfaa4344fd"]}],"mendeley":{"formattedCitation":"(Gill et al., 2011)","plainTextFormattedCitation":"(Gill et al., 2011)","previouslyFormattedCitation":"(Gill et al., 2011)"},"properties":{"noteIndex":0},"schema":"https://github.com/citation-style-language/schema/raw/master/csl-citation.json"}</w:instrText>
      </w:r>
      <w:r w:rsidR="0041749E">
        <w:fldChar w:fldCharType="separate"/>
      </w:r>
      <w:r w:rsidR="0041749E" w:rsidRPr="0041749E">
        <w:rPr>
          <w:noProof/>
        </w:rPr>
        <w:t>(Gill et al., 2011)</w:t>
      </w:r>
      <w:r w:rsidR="0041749E">
        <w:fldChar w:fldCharType="end"/>
      </w:r>
      <w:r w:rsidR="00A47602">
        <w:t xml:space="preserve">. </w:t>
      </w:r>
    </w:p>
    <w:p w14:paraId="69C01616" w14:textId="0F6A30D7" w:rsidR="00071A04" w:rsidRDefault="00F27683" w:rsidP="00071A04">
      <w:r>
        <w:tab/>
      </w:r>
      <w:r w:rsidR="00153076">
        <w:t xml:space="preserve">Despite strong correlative evidence for time cell sequences being critical for memory across time, experiments </w:t>
      </w:r>
      <w:r w:rsidR="00B963FC">
        <w:t>attempting to establish</w:t>
      </w:r>
      <w:r w:rsidR="00153076">
        <w:t xml:space="preserve"> a causal relationship are scarce</w:t>
      </w:r>
      <w:r w:rsidR="001744AB">
        <w:t xml:space="preserve"> due to the spatiotemporal intricacy of manipulation required. As such, h</w:t>
      </w:r>
      <w:r>
        <w:t xml:space="preserve">ippocampal time cell sequences have not yet been perturbed </w:t>
      </w:r>
      <w:r w:rsidR="00C60F60">
        <w:t xml:space="preserve">nor simulated </w:t>
      </w:r>
      <w:r>
        <w:t xml:space="preserve">in a targeted manner, </w:t>
      </w:r>
      <w:r w:rsidR="00153076">
        <w:t xml:space="preserve">though </w:t>
      </w:r>
      <w:r>
        <w:t xml:space="preserve">other experiments have inhibited upstream structures, resulting in behavioral deficits and disrupted CA1 sequences. </w:t>
      </w:r>
      <w:proofErr w:type="spellStart"/>
      <w:r w:rsidR="00AA0CF6">
        <w:t>Muscimol</w:t>
      </w:r>
      <w:proofErr w:type="spellEnd"/>
      <w:r w:rsidR="00AA0CF6">
        <w:t xml:space="preserve"> inactivation of </w:t>
      </w:r>
      <w:r w:rsidR="00023AA5">
        <w:t xml:space="preserve">the </w:t>
      </w:r>
      <w:r w:rsidR="00AA0CF6">
        <w:t xml:space="preserve">medial septum disrupts theta sequence generation, CA1 time cell sequences, and behavior in a delayed spatial alternation task </w:t>
      </w:r>
      <w:r w:rsidR="00AA0CF6">
        <w:fldChar w:fldCharType="begin" w:fldLock="1"/>
      </w:r>
      <w:r w:rsidR="00161809">
        <w:instrText>ADDIN CSL_CITATION {"citationItems":[{"id":"ITEM-1","itemData":{"DOI":"10.1038/nn.3904","ISSN":"1097-6256","PMID":"25531571","abstract":"Sensory cue inputs and memory-related internal brain activities govern the firing of hippocampal neurons, but which specific firing patterns are induced by either of the two processes remains unclear. We found that sensory cues guided the firing of neurons in rats on a timescale of seconds and supported the formation of spatial firing fields. Independently of the sensory inputs, the memory-related network activity coordinated the firing of neurons not only on a second-long timescale, but also on a millisecond-long timescale, and was dependent on medial septum inputs. We propose a network mechanism that might coordinate this internally generated firing. Overall, we suggest that two independent mechanisms support the formation of spatial firing fields in hippocampus, but only the internally organized system supports short-timescale sequential firing and episodic memory.","author":[{"dropping-particle":"","family":"Wang","given":"Yingxue","non-dropping-particle":"","parse-names":false,"suffix":""},{"dropping-particle":"","family":"Romani","given":"Sandro","non-dropping-particle":"","parse-names":false,"suffix":""},{"dropping-particle":"","family":"Lustig","given":"Brian","non-dropping-particle":"","parse-names":false,"suffix":""},{"dropping-particle":"","family":"Leonardo","given":"Anthony","non-dropping-particle":"","parse-names":false,"suffix":""},{"dropping-particle":"","family":"Pastalkova","given":"Eva","non-dropping-particle":"","parse-names":false,"suffix":""}],"container-title":"Nature Neuroscience","id":"ITEM-1","issue":"2","issued":{"date-parts":[["2015"]]},"page":"282-288","title":"Theta sequences are essential for internally generated hippocampal firing fields","type":"article-journal","volume":"18"},"uris":["http://www.mendeley.com/documents/?uuid=512e1149-ab6a-4fc4-acd5-b3f9c7916348"]}],"mendeley":{"formattedCitation":"(Wang et al., 2015)","plainTextFormattedCitation":"(Wang et al., 2015)","previouslyFormattedCitation":"(Wang et al., 2015)"},"properties":{"noteIndex":0},"schema":"https://github.com/citation-style-language/schema/raw/master/csl-citation.json"}</w:instrText>
      </w:r>
      <w:r w:rsidR="00AA0CF6">
        <w:fldChar w:fldCharType="separate"/>
      </w:r>
      <w:r w:rsidR="00161809" w:rsidRPr="00161809">
        <w:rPr>
          <w:noProof/>
        </w:rPr>
        <w:t>(Wang et al., 2015)</w:t>
      </w:r>
      <w:r w:rsidR="00AA0CF6">
        <w:fldChar w:fldCharType="end"/>
      </w:r>
      <w:r w:rsidR="00AA0CF6">
        <w:t xml:space="preserve">. </w:t>
      </w:r>
      <w:r w:rsidR="00655494">
        <w:t>Additionally</w:t>
      </w:r>
      <w:r w:rsidR="00AA0CF6">
        <w:t xml:space="preserve">, optogenetic inhibition of MEC produces similar results </w:t>
      </w:r>
      <w:r w:rsidR="00AA0CF6">
        <w:fldChar w:fldCharType="begin" w:fldLock="1"/>
      </w:r>
      <w:r w:rsidR="00AA0CF6">
        <w:instrText>ADDIN CSL_CITATION {"citationItems":[{"id":"ITEM-1","itemData":{"DOI":"10.1016/j.neuron.2017.04.003","ISBN":"1097-4199 (Electronic) 0896-6273 (Linking)","PMID":"28434800","author":[{"dropping-particle":"","family":"Robinson","given":"Nick T.M.","non-dropping-particle":"","parse-names":false,"suffix":""},{"dropping-particle":"","family":"Priestley","given":"James B.","non-dropping-particle":"","parse-names":false,"suffix":""},{"dropping-particle":"","family":"Rueckemann","given":"Jon W.","non-dropping-particle":"","parse-names":false,"suffix":""},{"dropping-particle":"","family":"Garcia","given":"Aaron D.","non-dropping-particle":"","parse-names":false,"suffix":""},{"dropping-particle":"","family":"Smeglin","given":"Vittoria A.","non-dropping-particle":"","parse-names":false,"suffix":""},{"dropping-particle":"","family":"Marino","given":"Francesca A.","non-dropping-particle":"","parse-names":false,"suffix":""},{"dropping-particle":"","family":"Eichenbaum","given":"Howard","non-dropping-particle":"","parse-names":false,"suffix":""}],"container-title":"Neuron","id":"ITEM-1","issue":"3","issued":{"date-parts":[["2017","5","3"]]},"page":"677-688.e6","title":"Medial Entorhinal Cortex Selectively Supports Temporal Coding by Hippocampal Neurons","type":"article-journal","volume":"94"},"uris":["http://www.mendeley.com/documents/?uuid=504c7d15-7a23-459d-abbe-938c7696d7f4"]}],"mendeley":{"formattedCitation":"(Robinson et al., 2017)","plainTextFormattedCitation":"(Robinson et al., 2017)","previouslyFormattedCitation":"(Robinson et al., 2017)"},"properties":{"noteIndex":0},"schema":"https://github.com/citation-style-language/schema/raw/master/csl-citation.json"}</w:instrText>
      </w:r>
      <w:r w:rsidR="00AA0CF6">
        <w:fldChar w:fldCharType="separate"/>
      </w:r>
      <w:r w:rsidR="00AA0CF6" w:rsidRPr="00AA0CF6">
        <w:rPr>
          <w:noProof/>
        </w:rPr>
        <w:t>(Robinson et al., 2017)</w:t>
      </w:r>
      <w:r w:rsidR="00AA0CF6">
        <w:fldChar w:fldCharType="end"/>
      </w:r>
      <w:r w:rsidR="00AA0CF6">
        <w:t xml:space="preserve">, perhaps unsurprisingly given that time cell sequences are also present in MEC </w:t>
      </w:r>
      <w:r w:rsidR="00AA0CF6">
        <w:fldChar w:fldCharType="begin" w:fldLock="1"/>
      </w:r>
      <w:r w:rsidR="00153076">
        <w:instrText>ADDIN CSL_CITATION {"citationItems":[{"id":"ITEM-1","itemData":{"DOI":"10.1016/j.neuron.2015.09.031","ISSN":"08966273","PMID":"26539893","abstract":"The spatial scale of grid cells may be provided by self-generated motion information or by external sensory information from environmental cues. To determine whether grid cell activity reflects distance traveled or elapsed time independent of external information, we recorded grid cells as animals ran in place on a treadmill. Grid cell activity was only weakly influenced by location, but most grid cells and other neurons recorded from the same electrodes strongly signaled a combination of distance and time, with some signaling only distance or time. Grid cells were more sharply tuned to time and distance than non-grid cells. Many grid cells exhibited multiple firing fields during treadmill running, parallel to the periodic firing fields observed in open fields, suggesting a common mode of information processing. These observations indicate that, in the absence of external dynamic cues, grid cells integrate self-generated distance and time information to encode a representation of experience.","author":[{"dropping-particle":"","family":"Kraus","given":"Benjamin J.","non-dropping-particle":"","parse-names":false,"suffix":""},{"dropping-particle":"","family":"Brandon","given":"Mark P.","non-dropping-particle":"","parse-names":false,"suffix":""},{"dropping-particle":"","family":"Robinson","given":"Robert J.","non-dropping-particle":"","parse-names":false,"suffix":""},{"dropping-particle":"","family":"Connerney","given":"Michael A.","non-dropping-particle":"","parse-names":false,"suffix":""},{"dropping-particle":"","family":"Hasselmo","given":"Michael E.","non-dropping-particle":"","parse-names":false,"suffix":""},{"dropping-particle":"","family":"Eichenbaum","given":"Howard","non-dropping-particle":"","parse-names":false,"suffix":""}],"container-title":"Neuron","id":"ITEM-1","issue":"3","issued":{"date-parts":[["2015","11","4"]]},"page":"578-589","title":"During Running in Place, Grid Cells Integrate Elapsed Time and Distance Run","type":"article-journal","volume":"88"},"uris":["http://www.mendeley.com/documents/?uuid=517ac41c-9673-3018-8364-5a31fb9cb6b2"]}],"mendeley":{"formattedCitation":"(Kraus et al., 2015)","plainTextFormattedCitation":"(Kraus et al., 2015)","previouslyFormattedCitation":"(Kraus et al., 2015)"},"properties":{"noteIndex":0},"schema":"https://github.com/citation-style-language/schema/raw/master/csl-citation.json"}</w:instrText>
      </w:r>
      <w:r w:rsidR="00AA0CF6">
        <w:fldChar w:fldCharType="separate"/>
      </w:r>
      <w:r w:rsidR="00AA0CF6" w:rsidRPr="00AA0CF6">
        <w:rPr>
          <w:noProof/>
        </w:rPr>
        <w:t>(Kraus et al., 2015)</w:t>
      </w:r>
      <w:r w:rsidR="00AA0CF6">
        <w:fldChar w:fldCharType="end"/>
      </w:r>
      <w:r w:rsidR="00655494">
        <w:t>,</w:t>
      </w:r>
      <w:r w:rsidR="00AA0CF6">
        <w:t xml:space="preserve"> which CA1</w:t>
      </w:r>
      <w:r w:rsidR="00655494">
        <w:t xml:space="preserve"> may be inheriting via the </w:t>
      </w:r>
      <w:proofErr w:type="spellStart"/>
      <w:r w:rsidR="00655494">
        <w:t>tempo</w:t>
      </w:r>
      <w:r w:rsidR="00AA0CF6">
        <w:t>r</w:t>
      </w:r>
      <w:r w:rsidR="00655494">
        <w:t>o</w:t>
      </w:r>
      <w:r w:rsidR="00AA0CF6">
        <w:t>ammonic</w:t>
      </w:r>
      <w:proofErr w:type="spellEnd"/>
      <w:r w:rsidR="00AA0CF6">
        <w:t xml:space="preserve"> pathway. </w:t>
      </w:r>
      <w:r w:rsidR="00A04125">
        <w:t xml:space="preserve">With the advent of </w:t>
      </w:r>
      <w:proofErr w:type="spellStart"/>
      <w:r w:rsidR="00A04125">
        <w:t>holographically</w:t>
      </w:r>
      <w:proofErr w:type="spellEnd"/>
      <w:r w:rsidR="00A04125">
        <w:t xml:space="preserve">-guided optical stimulation </w:t>
      </w:r>
      <w:r w:rsidR="00A04125">
        <w:fldChar w:fldCharType="begin" w:fldLock="1"/>
      </w:r>
      <w:r w:rsidR="003E2A0C">
        <w:instrText>ADDIN CSL_CITATION {"citationItems":[{"id":"ITEM-1","itemData":{"DOI":"10.1038/nn.3866","ISSN":"1097-6256","PMID":"25402854","author":[{"dropping-particle":"","family":"Rickgauer","given":"John Peter","non-dropping-particle":"","parse-names":false,"suffix":""},{"dropping-particle":"","family":"Deisseroth","given":"Karl","non-dropping-particle":"","parse-names":false,"suffix":""},{"dropping-particle":"","family":"Tank","given":"David W","non-dropping-particle":"","parse-names":false,"suffix":""}],"container-title":"Nature Neuroscience","id":"ITEM-1","issue":"12","issued":{"date-parts":[["2014","12","17"]]},"page":"1816-1824","publisher":"Nature Publishing Group","title":"Simultaneous cellular-resolution optical perturbation and imaging of place cell firing fields","type":"article-journal","volume":"17"},"uris":["http://www.mendeley.com/documents/?uuid=c44f363c-1370-4faf-b943-a84d3d1c5a3a"]}],"mendeley":{"formattedCitation":"(Rickgauer et al., 2014)","plainTextFormattedCitation":"(Rickgauer et al., 2014)","previouslyFormattedCitation":"(Rickgauer et al., 2014)"},"properties":{"noteIndex":0},"schema":"https://github.com/citation-style-language/schema/raw/master/csl-citation.json"}</w:instrText>
      </w:r>
      <w:r w:rsidR="00A04125">
        <w:fldChar w:fldCharType="separate"/>
      </w:r>
      <w:r w:rsidR="00A04125" w:rsidRPr="00A04125">
        <w:rPr>
          <w:noProof/>
        </w:rPr>
        <w:t>(Rickgauer et al., 2014)</w:t>
      </w:r>
      <w:r w:rsidR="00A04125">
        <w:fldChar w:fldCharType="end"/>
      </w:r>
      <w:r w:rsidR="00A04125">
        <w:t xml:space="preserve">, precise spatiotemporally </w:t>
      </w:r>
      <w:r w:rsidR="004F56DF">
        <w:t>excitation</w:t>
      </w:r>
      <w:r w:rsidR="00A04125">
        <w:t xml:space="preserve"> and inhibition experiments are eagerly awaited to determine the </w:t>
      </w:r>
      <w:r w:rsidR="009D6BD9">
        <w:t>behavioral</w:t>
      </w:r>
      <w:r w:rsidR="00A04125">
        <w:t xml:space="preserve"> contributions of hippocampal time cell sequences. </w:t>
      </w:r>
    </w:p>
    <w:p w14:paraId="76EEE971" w14:textId="77777777" w:rsidR="00581067" w:rsidRDefault="00581067" w:rsidP="00071A04"/>
    <w:p w14:paraId="467E8FE8" w14:textId="2699368D" w:rsidR="00581067" w:rsidRPr="00071A04" w:rsidRDefault="00581067" w:rsidP="00581067">
      <w:pPr>
        <w:pStyle w:val="Heading3"/>
      </w:pPr>
      <w:bookmarkStart w:id="26" w:name="_Toc415341944"/>
      <w:r>
        <w:lastRenderedPageBreak/>
        <w:t>Population “drift” and instability</w:t>
      </w:r>
      <w:bookmarkEnd w:id="26"/>
    </w:p>
    <w:p w14:paraId="6622B125" w14:textId="3AFE770C" w:rsidR="001A02FD" w:rsidRPr="00957891" w:rsidRDefault="00581067" w:rsidP="001A02FD">
      <w:pPr>
        <w:pStyle w:val="BUMainText"/>
      </w:pPr>
      <w:r>
        <w:tab/>
      </w:r>
      <w:r w:rsidR="002426E7">
        <w:t xml:space="preserve">Conventional thought presumes that the adult brain </w:t>
      </w:r>
      <w:r w:rsidR="000A3761">
        <w:t xml:space="preserve">stores relatively stationary representations for later retrieval. Consequently, early experiments focused on the stability of hippocampal place cells in an environment over time </w:t>
      </w:r>
      <w:r w:rsidR="000A3761">
        <w:fldChar w:fldCharType="begin" w:fldLock="1"/>
      </w:r>
      <w:r w:rsidR="0028206E">
        <w:instrText>ADDIN CSL_CITATION {"citationItems":[{"id":"ITEM-1","itemData":{"abstract":"Over 90% of all spontaneously active hippocampal pyramidal cells in freely moving rats signal the animal's spatial position by reliably changing their firing rate each time the animal enters a given place within an environment. This place-field activity exhibits plasticity when specific environmental variables are manipulated. Indeed, the hippocampus is perhaps best known as a system that serves as a model of neuronal plasticity. Although place-field activity has previously been examined only over relatively short experimental sessions, this behavioral correlate of hippocampal functional activity has been assumed to exhibit stability rather than plasticity in the absence of environmental changes. The present study shows that hippocampal neurons have stable place-field correlates that persist over very long periods of time. Single-unit activity was chronically recorded from the dorsal hippocampus of rats foraging repeatedly in a stable spatial environment. The location of the place fields of all units were stable over all time periods tested, for intervals up to 153 days in duration. The consistency of the information conveyed by this single-unit activity in a fixed spatial environment indicates that stability of neuronal activity may be as important as plasticity in the integrated processing of information that occurs in the hippocampus and throughout the nervous system.","author":[{"dropping-particle":"","family":"Thompson","given":"L T","non-dropping-particle":"","parse-names":false,"suffix":""},{"dropping-particle":"","family":"Best","given":"P J","non-dropping-particle":"","parse-names":false,"suffix":""}],"container-title":"Brain Research","id":"ITEM-1","issued":{"date-parts":[["1990"]]},"page":"299-308","title":"Long-term stability of the place-field activity of single units recorded from the dorsal hippocampus of freely behaving rats","type":"article-journal","volume":"509"},"uris":["http://www.mendeley.com/documents/?uuid=3f8b1e80-c2c5-38e9-873a-9e4e09a7eff4"]},{"id":"ITEM-2","itemData":{"ISSN":"0036-8075","PMID":"9641919","abstract":"Hippocampal pyramidal cells are called place cells because each cell tends to fire only when the animal is in a particular part of the environment—the cell’s firing field. Acute pharmacological blockade of N-methyl-D-aspartate (NMDA) glutamate receptors was used to investigate how NMDA-based synaptic plasticity participates in the formation and maintenance of the firing fields. The results suggest that the formation and short-term stability of firing fields in a new environment involve plasticity that is independent of NMDA receptor activation. By contrast, the long-term stabilization of newly established firing fields required normal NMDA receptor function and, therefore, may be related to other NMDA-dependent processes such as long-term potentiation and spatial learning.","author":[{"dropping-particle":"","family":"Kentros","given":"Clifford","non-dropping-particle":"","parse-names":false,"suffix":""},{"dropping-particle":"","family":"Hargreaves","given":"Eric","non-dropping-particle":"","parse-names":false,"suffix":""},{"dropping-particle":"","family":"Hawkins","given":"Robert D.","non-dropping-particle":"","parse-names":false,"suffix":""},{"dropping-particle":"","family":"Kandel","given":"Eric R.","non-dropping-particle":"","parse-names":false,"suffix":""},{"dropping-particle":"","family":"Shapiro","given":"Matthew","non-dropping-particle":"","parse-names":false,"suffix":""},{"dropping-particle":"V.","family":"Muller","given":"Robert","non-dropping-particle":"","parse-names":false,"suffix":""}],"container-title":"Science","id":"ITEM-2","issue":"5372","issued":{"date-parts":[["1998","6","26"]]},"page":"2121-2126","title":"Abolition of Long-Term Stability of New Hippocampal Place Cell Maps by NMDA Receptor Blockade","type":"article-journal","volume":"280"},"uris":["http://www.mendeley.com/documents/?uuid=fdbb72e5-53d8-4975-9220-11c0ae176183"]}],"mendeley":{"formattedCitation":"(Kentros et al., 1998; Thompson and Best, 1990)","plainTextFormattedCitation":"(Kentros et al., 1998; Thompson and Best, 1990)","previouslyFormattedCitation":"(Kentros et al., 1998; Thompson and Best, 1990)"},"properties":{"noteIndex":0},"schema":"https://github.com/citation-style-language/schema/raw/master/csl-citation.json"}</w:instrText>
      </w:r>
      <w:r w:rsidR="000A3761">
        <w:fldChar w:fldCharType="separate"/>
      </w:r>
      <w:r w:rsidR="002B30B8" w:rsidRPr="002B30B8">
        <w:rPr>
          <w:noProof/>
        </w:rPr>
        <w:t>(Kentros et al., 1998; Thompson and Best, 1990)</w:t>
      </w:r>
      <w:r w:rsidR="000A3761">
        <w:fldChar w:fldCharType="end"/>
      </w:r>
      <w:r w:rsidR="000A3761">
        <w:t xml:space="preserve">. </w:t>
      </w:r>
      <w:r w:rsidR="0028206E">
        <w:t>However, others have found that hippocampal responses are surprisingly dynamic</w:t>
      </w:r>
      <w:r w:rsidR="00764A5E">
        <w:t xml:space="preserve"> </w:t>
      </w:r>
      <w:r w:rsidR="00764A5E">
        <w:fldChar w:fldCharType="begin" w:fldLock="1"/>
      </w:r>
      <w:r w:rsidR="00021117">
        <w:instrText>ADDIN CSL_CITATION {"citationItems":[{"id":"ITEM-1","itemData":{"DOI":"10.1073/pnas.1214107109","ISSN":"1091-6490","PMID":"23132944","abstract":"The time when an event occurs can become part of autobiographical memories. In brain structures that support such memories, a neural code should exist that represents when or how long ago events occurred. Here we describe a neuronal coding mechanism in hippocampus that can be used to represent the recency of an experience over intervals of hours to days. When the same event is repeated after such time periods, the activity patterns of hippocampal CA1 cell populations progressively differ with increasing temporal distances. Coding for space and context is nonetheless preserved. Compared with CA1, the firing patterns of hippocampal CA3 cell populations are highly reproducible, irrespective of the time interval, and thus provide a stable memory code over time. Therefore, the neuronal activity patterns in CA1 but not CA3 include a code that can be used to distinguish between time intervals on an extended scale, consistent with behavioral studies showing that the CA1 area is selectively required for temporal coding over such periods.","author":[{"dropping-particle":"","family":"Mankin","given":"Emily A","non-dropping-particle":"","parse-names":false,"suffix":""},{"dropping-particle":"","family":"Sparks","given":"Fraser T","non-dropping-particle":"","parse-names":false,"suffix":""},{"dropping-particle":"","family":"Slayyeh","given":"Begum","non-dropping-particle":"","parse-names":false,"suffix":""},{"dropping-particle":"","family":"Sutherland","given":"Robert J","non-dropping-particle":"","parse-names":false,"suffix":""},{"dropping-particle":"","family":"Leutgeb","given":"Stefan","non-dropping-particle":"","parse-names":false,"suffix":""},{"dropping-particle":"","family":"Leutgeb","given":"Jill K","non-dropping-particle":"","parse-names":false,"suffix":""}],"container-title":"Proceedings of the National Academy of Sciences of the United States of America","id":"ITEM-1","issue":"47","issued":{"date-parts":[["2012","11","20"]]},"page":"19462-7","publisher":"National Academy of Sciences","title":"Neuronal code for extended time in the hippocampus.","type":"article-journal","volume":"109"},"uris":["http://www.mendeley.com/documents/?uuid=bdf3b692-8d27-3387-881b-fae9ce37341a"]},{"id":"ITEM-2","itemData":{"DOI":"10.1016/j.neuron.2014.12.001","ISSN":"08966273","PMID":"25569350","abstract":"The hippocampal CA2 subregion has a different anatomical connectivity pattern within the entorhino-hippocampal circuit than either the CA1 or CA3 subregion. Yet major differences in the neuronal activity patterns of CA2 compared with the other CA subregions have not been reported. We show that standard spatial and temporal firing patterns of individual hippocampal principal neurons in behaving rats, such as place fields, theta modulation, and phase precession, are also present in CA2, but that the CA2 subregion differs substantially from the other CA subregions in its population coding. CA2 ensembles do not show a persistent code for space or for differences in context. Rather, CA2 activity patterns become progressively dissimilar over time periods of hours to days. The weak coding for a particular context is consistent with recent behavioral evidence that CA2 circuits preferentially support social, emotional, and temporal rather than spatial aspects of memory.","author":[{"dropping-particle":"","family":"Mankin","given":"Emily A.","non-dropping-particle":"","parse-names":false,"suffix":""},{"dropping-particle":"","family":"Diehl","given":"Geoffrey W.","non-dropping-particle":"","parse-names":false,"suffix":""},{"dropping-particle":"","family":"Sparks","given":"Fraser T.","non-dropping-particle":"","parse-names":false,"suffix":""},{"dropping-particle":"","family":"Leutgeb","given":"Stefan","non-dropping-particle":"","parse-names":false,"suffix":""},{"dropping-particle":"","family":"Leutgeb","given":"Jill K.","non-dropping-particle":"","parse-names":false,"suffix":""}],"container-title":"Neuron","id":"ITEM-2","issue":"1","issued":{"date-parts":[["2015","1","7"]]},"page":"190-201","title":"Hippocampal CA2 Activity Patterns Change over Time to a Larger Extent than between Spatial Contexts","type":"article-journal","volume":"85"},"uris":["http://www.mendeley.com/documents/?uuid=2e10b93d-9e98-42ff-ac9a-eb31891f3b29"]}],"mendeley":{"formattedCitation":"(Mankin et al., 2012, 2015)","plainTextFormattedCitation":"(Mankin et al., 2012, 2015)","previouslyFormattedCitation":"(Mankin et al., 2012, 2015)"},"properties":{"noteIndex":0},"schema":"https://github.com/citation-style-language/schema/raw/master/csl-citation.json"}</w:instrText>
      </w:r>
      <w:r w:rsidR="00764A5E">
        <w:fldChar w:fldCharType="separate"/>
      </w:r>
      <w:r w:rsidR="00764A5E" w:rsidRPr="00764A5E">
        <w:rPr>
          <w:noProof/>
        </w:rPr>
        <w:t>(Mankin et al., 2012, 2015)</w:t>
      </w:r>
      <w:r w:rsidR="00764A5E">
        <w:fldChar w:fldCharType="end"/>
      </w:r>
      <w:r w:rsidR="0028206E">
        <w:t>, albeit using electrode recordings which are susceptible to physical drift through tissue</w:t>
      </w:r>
      <w:r w:rsidR="00023AA5">
        <w:t>,</w:t>
      </w:r>
      <w:r w:rsidR="004F56DF">
        <w:t xml:space="preserve"> directing impacting cell retention</w:t>
      </w:r>
      <w:r w:rsidR="0028206E">
        <w:t xml:space="preserve">. </w:t>
      </w:r>
      <w:r w:rsidR="00023AA5">
        <w:t>Fortunately, r</w:t>
      </w:r>
      <w:r w:rsidR="0028206E">
        <w:t xml:space="preserve">ecent advances in chronic imaging have enabled longitudinal tracking of functional activity and synaptic structure. Though not without their disadvantages, these techniques have </w:t>
      </w:r>
      <w:r w:rsidR="00957891">
        <w:t xml:space="preserve">overall </w:t>
      </w:r>
      <w:r w:rsidR="0028206E">
        <w:t xml:space="preserve">enabled more robust methods of identification of neurons and synapses over </w:t>
      </w:r>
      <w:r w:rsidR="00957891">
        <w:t>long</w:t>
      </w:r>
      <w:r w:rsidR="0028206E">
        <w:t xml:space="preserve"> timescale</w:t>
      </w:r>
      <w:r w:rsidR="00957891">
        <w:t xml:space="preserve">s. </w:t>
      </w:r>
      <w:r w:rsidR="00C41B8A">
        <w:t>Chronic imaging experiments have produced s</w:t>
      </w:r>
      <w:r w:rsidR="00957891">
        <w:t>ome s</w:t>
      </w:r>
      <w:r w:rsidR="00C41B8A">
        <w:t xml:space="preserve">urprising results, namely that </w:t>
      </w:r>
      <w:r w:rsidR="00957891">
        <w:t xml:space="preserve">variance and instability </w:t>
      </w:r>
      <w:r w:rsidR="00865CE7">
        <w:t>are</w:t>
      </w:r>
      <w:r w:rsidR="00957891">
        <w:t xml:space="preserve"> largely present </w:t>
      </w:r>
      <w:r w:rsidR="00865CE7">
        <w:t>in</w:t>
      </w:r>
      <w:r w:rsidR="00957891">
        <w:t xml:space="preserve"> multiple brain structures</w:t>
      </w:r>
      <w:r w:rsidR="00865CE7">
        <w:t>, including the hippocampus</w:t>
      </w:r>
      <w:r w:rsidR="00957891">
        <w:t xml:space="preserve"> </w:t>
      </w:r>
      <w:r w:rsidR="00957891">
        <w:fldChar w:fldCharType="begin" w:fldLock="1"/>
      </w:r>
      <w:r w:rsidR="00957891">
        <w:instrText>ADDIN CSL_CITATION {"citationItems":[{"id":"ITEM-1","itemData":{"DOI":"10.1016/j.neuroscience.2017.06.005","ISSN":"0306-4522","abstract":"—Neuroscientists have often described the adult brain in similar terms to an electronic circuit board– depen-dent on fixed, precise connectivity. However, with the advent of technologies allowing chronic measurements of neural structure and function, the emerging picture is that neural networks undergo significant remodeling over multi-ple timescales, even in the absence of experimenter-induced learning or sensory perturbation. Here, we attempt to recon-cile the parallel observations that critical brain functions are stably maintained, while synapse-and single-cell properties appear to be reformatted regularly throughout adult life. In this review, we discuss experimental evidence at multiple levels ranging from synapses to neuronal ensembles, sug-gesting that many parameters are maintained in a dynamic equilibrium. We highlight emerging hypotheses that could explain how stable brain functions may be generated from dynamic elements. Furthermore, we discuss the impact of dynamic circuit elements on neural computations, and how they could provide living neural circuits with computa-tional abilities a fixed structure cannot offer. Taken together, recent evidence indicates that continuous dynamics are a fundamental property of neural circuits compatible with macroscopically stable behaviors. In addition, they may be a unique advantage imparting robustness and flexibility throughout life.","author":[{"dropping-particle":"","family":"Chambers","given":"Anna R.","non-dropping-particle":"","parse-names":false,"suffix":""},{"dropping-particle":"","family":"Rumpel","given":"Simon","non-dropping-particle":"","parse-names":false,"suffix":""}],"container-title":"Neuroscience","id":"ITEM-1","issued":{"date-parts":[["2017","8","15"]]},"page":"172-184","publisher":"Pergamon","title":"A stable brain from unstable components: Emerging concepts and implications for neural computation","type":"article-journal","volume":"357"},"uris":["http://www.mendeley.com/documents/?uuid=df881256-8280-4b7c-a442-b045dac0901d"]},{"id":"ITEM-2","itemData":{"DOI":"10.1098/rstb.2016.0161","ISSN":"1471-2970","PMID":"28093555","abstract":"The brain extracts behaviourally relevant sensory input to produce appropriate motor output. On the one hand, our constantly changing environment requires this transformation to be plastic. On the other hand, plasticity is thought to be balanced by mechanisms ensuring constancy of neuronal representations in order to achieve stable behavioural performance. Yet, prominent changes in synaptic strength and connectivity also occur during normal sensory experience, indicating a certain degree of constitutive plasticity. This raises the question of how stable neuronal representations are on the population level and also on the single neuron level. Here, we review recent data from longitudinal electrophysiological and optical recordings of single-cell activity that assess the long-term stability of neuronal stimulus selectivities under conditions of constant sensory experience, during learning, and after reversible modification of sensory input. The emerging picture is that neuronal representations are stabilized by behavioural relevance and that the degree of long-term tuning stability and perturbation resistance directly relates to the functional role of the respective neurons, cell types and circuits. Using a 'toy' model, we show that stable baseline representations and precise recovery from perturbations in visual cortex could arise from a 'backbone' of strong recurrent connectivity between similarly tuned cells together with a small number of 'anchor' neurons exempt from plastic changes.This article is part of the themed issue 'Integrating Hebbian and homeostatic plasticity'.","author":[{"dropping-particle":"","family":"Clopath","given":"Claudia","non-dropping-particle":"","parse-names":false,"suffix":""},{"dropping-particle":"","family":"Bonhoeffer","given":"Tobias","non-dropping-particle":"","parse-names":false,"suffix":""},{"dropping-particle":"","family":"Hübener","given":"Mark","non-dropping-particle":"","parse-names":false,"suffix":""},{"dropping-particle":"","family":"Rose","given":"Tobias","non-dropping-particle":"","parse-names":false,"suffix":""}],"container-title":"Philosophical transactions of the Royal Society of London. Series B, Biological sciences","id":"ITEM-2","issue":"1715","issued":{"date-parts":[["2017","3","5"]]},"page":"20160161","publisher":"The Royal Society","title":"Variance and invariance of neuronal long-term representations.","type":"article-journal","volume":"372"},"uris":["http://www.mendeley.com/documents/?uuid=61268c2f-b9ad-483e-b1d5-dc305ada0c9f"]}],"mendeley":{"formattedCitation":"(Chambers and Rumpel, 2017; Clopath et al., 2017)","plainTextFormattedCitation":"(Chambers and Rumpel, 2017; Clopath et al., 2017)","previouslyFormattedCitation":"(Chambers and Rumpel, 2017; Clopath et al., 2017)"},"properties":{"noteIndex":0},"schema":"https://github.com/citation-style-language/schema/raw/master/csl-citation.json"}</w:instrText>
      </w:r>
      <w:r w:rsidR="00957891">
        <w:fldChar w:fldCharType="separate"/>
      </w:r>
      <w:r w:rsidR="00957891" w:rsidRPr="00957891">
        <w:rPr>
          <w:noProof/>
        </w:rPr>
        <w:t>(Chambers and Rumpel, 2017; Clopath et al., 2017)</w:t>
      </w:r>
      <w:r w:rsidR="00957891">
        <w:fldChar w:fldCharType="end"/>
      </w:r>
      <w:r w:rsidR="00957891">
        <w:t xml:space="preserve">. At the synaptic level, computational models based on </w:t>
      </w:r>
      <w:r w:rsidR="00957891">
        <w:rPr>
          <w:i/>
        </w:rPr>
        <w:t xml:space="preserve">in vivo </w:t>
      </w:r>
      <w:r w:rsidR="00957891">
        <w:t xml:space="preserve">imaging data have estimated complete CA1 dendritic spine turnover over </w:t>
      </w:r>
      <w:r w:rsidR="00EA38A2">
        <w:t xml:space="preserve">just </w:t>
      </w:r>
      <w:r w:rsidR="00957891">
        <w:t xml:space="preserve">a few weeks </w:t>
      </w:r>
      <w:r w:rsidR="00957891">
        <w:fldChar w:fldCharType="begin" w:fldLock="1"/>
      </w:r>
      <w:r w:rsidR="009326F1">
        <w:instrText xml:space="preserve">ADDIN CSL_CITATION {"citationItems":[{"id":"ITEM-1","itemData":{"DOI":"10.1038/nature14467","ISSN":"0028-0836","PMID":"26098371","abstract":"The mammalian hippocampus is crucial for episodic memory formation and transiently retains information for about 3-4 weeks in adult mice and longer in humans. Although neuroscientists widely believe that neural synapses are elemental sites of information storage, there has been no direct evidence that hippocampal synapses persist for time intervals commensurate with the duration of hippocampal-dependent memory. Here we tested the prediction that the lifetimes of hippocampal synapses match the longevity of hippocampal memory. By using time-lapse two-photon microendoscopy in the CA1 hippocampal area of live mice, we monitored the turnover dynamics of the pyramidal neurons' basal dendritic spines, postsynaptic structures whose turnover dynamics are thought to reflect those of excitatory synaptic connections. Strikingly, CA1 spine turnover dynamics differed sharply from those seen previously in the neocortex. Mathematical modelling revealed that the data best matched kinetic models with a single population of spines with a mean lifetime of approximately 1-2 weeks. This implies </w:instrText>
      </w:r>
      <w:r w:rsidR="009326F1">
        <w:rPr>
          <w:rFonts w:ascii="Cambria Math" w:hAnsi="Cambria Math" w:cs="Cambria Math"/>
        </w:rPr>
        <w:instrText>∼</w:instrText>
      </w:r>
      <w:r w:rsidR="009326F1">
        <w:instrText xml:space="preserve">100% turnover in </w:instrText>
      </w:r>
      <w:r w:rsidR="009326F1">
        <w:rPr>
          <w:rFonts w:ascii="Cambria Math" w:hAnsi="Cambria Math" w:cs="Cambria Math"/>
        </w:rPr>
        <w:instrText>∼</w:instrText>
      </w:r>
      <w:r w:rsidR="009326F1">
        <w:instrText>2-3 times this interval, a near full erasure of the synaptic connectivity pattern. Although N-methyl-d-aspartate (NMDA) receptor blockade stabilizes spines in the neocortex, in CA1 it transiently increased the rate of spine loss and thus lowered spine density. These results reveal that adult neocortical and hippocampal pyramidal neurons have divergent patterns of spine regulation and quantitatively support the idea that the transience of hippocampal-dependent memory directly reflects the turnover dynamics of hippocampal synapses.","author":[{"dropping-particle":"","family":"Attardo","given":"Alessio","non-dropping-particle":"","parse-names":false,"suffix":""},{"dropping-particle":"","family":"Fitzgerald","given":"James E.","non-dropping-particle":"","parse-names":false,"suffix":""},{"dropping-particle":"","family":"Schnitzer","given":"Mark J.","non-dropping-particle":"","parse-names":false,"suffix":""}],"container-title":"Nature","id":"ITEM-1","issue":"7562","issued":{"date-parts":[["2015","6","22"]]},"page":"592-596","title":"Impermanence of dendritic spines in live adult CA1 hippocampus","type":"article-journal","volume":"523"},"uris":["http://www.mendeley.com/documents/?uuid=acc4ec04-070c-3cef-bed1-6c42d491689b"]}],"mendeley":{"formattedCitation":"(Attardo et al., 2015)","plainTextFormattedCitation":"(Attardo et al., 2015)","previouslyFormattedCitation":"(Attardo et al., 2015)"},"properties":{"noteIndex":0},"schema":"https://github.com/citation-style-language/schema/raw/master/csl-citation.json"}</w:instrText>
      </w:r>
      <w:r w:rsidR="00957891">
        <w:fldChar w:fldCharType="separate"/>
      </w:r>
      <w:r w:rsidR="00957891" w:rsidRPr="00957891">
        <w:rPr>
          <w:noProof/>
        </w:rPr>
        <w:t>(Attardo et al., 2015)</w:t>
      </w:r>
      <w:r w:rsidR="00957891">
        <w:fldChar w:fldCharType="end"/>
      </w:r>
      <w:r w:rsidR="00957891">
        <w:t xml:space="preserve">. </w:t>
      </w:r>
      <w:r w:rsidR="00412410">
        <w:t xml:space="preserve">More advanced microscopy found comparable results at 40% turnover within four days </w:t>
      </w:r>
      <w:r w:rsidR="00412410">
        <w:fldChar w:fldCharType="begin" w:fldLock="1"/>
      </w:r>
      <w:r w:rsidR="001956AB">
        <w:instrText>ADDIN CSL_CITATION {"citationItems":[{"id":"ITEM-1","itemData":{"DOI":"10.7554/eLife.34700","ISSN":"2050-084X","abstract":"&lt;p&gt;Rewiring neural circuits by the formation and elimination of synapses is thought to be a key cellular mechanism of learning and memory in the mammalian brain. Dendritic spines are the postsynaptic structural component of excitatory synapses, and their experience-dependent plasticity has been extensively studied in mouse superficial cortex using two-photon microscopy in vivo. By contrast, very little is known about spine plasticity in the hippocampus, which is the archetypical memory center of the brain, mostly because it is difficult to visualize dendritic spines in this deeply embedded structure with sufficient spatial resolution. We developed chronic 2P-STED microscopy in mouse hippocampus, using a ‘hippocampal window’ based on resection of cortical tissue and a long working distance objective for optical access. We observed a two-fold higher spine density than previous studies and measured a spine turnover of ~40% within 4 days, which depended on spine size. We thus provide direct evidence for a high level of structural rewiring of synaptic circuits and new insights into the structure-dynamics relationship of hippocampal spines. Having established chronic super-resolution microscopy in the hippocampus in vivo, our study enables longitudinal and correlative analyses of nanoscale neuroanatomical structures with genetic, molecular and behavioral experiments.&lt;/p&gt;","author":[{"dropping-particle":"","family":"Pfeiffer","given":"Thomas","non-dropping-particle":"","parse-names":false,"suffix":""},{"dropping-particle":"","family":"Poll","given":"Stefanie","non-dropping-particle":"","parse-names":false,"suffix":""},{"dropping-particle":"","family":"Bancelin","given":"Stephane","non-dropping-particle":"","parse-names":false,"suffix":""},{"dropping-particle":"","family":"Angibaud","given":"Julie","non-dropping-particle":"","parse-names":false,"suffix":""},{"dropping-particle":"","family":"Inavalli","given":"VVG Krishna","non-dropping-particle":"","parse-names":false,"suffix":""},{"dropping-particle":"","family":"Keppler","given":"Kevin","non-dropping-particle":"","parse-names":false,"suffix":""},{"dropping-particle":"","family":"Mittag","given":"Manuel","non-dropping-particle":"","parse-names":false,"suffix":""},{"dropping-particle":"","family":"Fuhrmann","given":"Martin","non-dropping-particle":"","parse-names":false,"suffix":""},{"dropping-particle":"","family":"Nägerl","given":"U Valentin","non-dropping-particle":"","parse-names":false,"suffix":""}],"container-title":"eLife","id":"ITEM-1","issued":{"date-parts":[["2018","6","22"]]},"title":"Chronic 2P-STED imaging reveals high turnover of dendritic spines in the hippocampus in vivo","type":"article-journal","volume":"7"},"uris":["http://www.mendeley.com/documents/?uuid=39e9ed85-e956-38ff-a670-c4b309a66c5b"]}],"mendeley":{"formattedCitation":"(Pfeiffer et al., 2018)","plainTextFormattedCitation":"(Pfeiffer et al., 2018)","previouslyFormattedCitation":"(Pfeiffer et al., 2018)"},"properties":{"noteIndex":0},"schema":"https://github.com/citation-style-language/schema/raw/master/csl-citation.json"}</w:instrText>
      </w:r>
      <w:r w:rsidR="00412410">
        <w:fldChar w:fldCharType="separate"/>
      </w:r>
      <w:r w:rsidR="00412410" w:rsidRPr="00412410">
        <w:rPr>
          <w:noProof/>
        </w:rPr>
        <w:t>(Pfeiffer et al., 2018)</w:t>
      </w:r>
      <w:r w:rsidR="00412410">
        <w:fldChar w:fldCharType="end"/>
      </w:r>
      <w:r w:rsidR="00412410">
        <w:t xml:space="preserve">. </w:t>
      </w:r>
      <w:r w:rsidR="00C41B8A">
        <w:t xml:space="preserve">At the </w:t>
      </w:r>
      <w:r w:rsidR="00D600AF">
        <w:t xml:space="preserve">ensemble level, tuning fields </w:t>
      </w:r>
      <w:r w:rsidR="009326F1">
        <w:t xml:space="preserve">are highly variable over </w:t>
      </w:r>
      <w:r w:rsidR="00D600AF">
        <w:t>days</w:t>
      </w:r>
      <w:r w:rsidR="009326F1">
        <w:t xml:space="preserve"> </w:t>
      </w:r>
      <w:r w:rsidR="009326F1">
        <w:fldChar w:fldCharType="begin" w:fldLock="1"/>
      </w:r>
      <w:r w:rsidR="00A10CB5">
        <w:instrText xml:space="preserve">ADDIN CSL_CITATION {"citationItems":[{"id":"ITEM-1","itemData":{"DOI":"10.1038/nn.3329","ISSN":"1097-6256","PMID":"23396101","abstract":"Using Ca(2+) imaging in freely behaving mice that repeatedly explored a familiar environment, we tracked thousands of CA1 pyramidal cells' place fields over weeks. Place coding was dynamic, as each day the ensemble representation of this environment involved a unique subset of cells. However, cells in the </w:instrText>
      </w:r>
      <w:r w:rsidR="00A10CB5">
        <w:rPr>
          <w:rFonts w:ascii="Lucida Sans Unicode" w:hAnsi="Lucida Sans Unicode" w:cs="Lucida Sans Unicode"/>
        </w:rPr>
        <w:instrText>∼</w:instrText>
      </w:r>
      <w:r w:rsidR="00A10CB5">
        <w:instrText>15-25% overlap between any two of these subsets retained the same place fields, which sufficed to preserve an accurate spatial representation across weeks.","author":[{"dropping-particle":"","family":"Ziv","given":"Yaniv","non-dropping-particle":"","parse-names":false,"suffix":""},{"dropping-particle":"","family":"Burns","given":"Laurie D","non-dropping-particle":"","parse-names":false,"suffix":""},{"dropping-particle":"","family":"Cocker","given":"Eric D","non-dropping-particle":"","parse-names":false,"suffix":""},{"dropping-particle":"","family":"Hamel","given":"Elizabeth O","non-dropping-particle":"","parse-names":false,"suffix":""},{"dropping-particle":"","family":"Ghosh","given":"Kunal K","non-dropping-particle":"","parse-names":false,"suffix":""},{"dropping-particle":"","family":"Kitch","given":"Lacey J","non-dropping-particle":"","parse-names":false,"suffix":""},{"dropping-particle":"El","family":"Gamal","given":"Abbas","non-dropping-particle":"","parse-names":false,"suffix":""},{"dropping-particle":"","family":"Schnitzer","given":"Mark J","non-dropping-particle":"","parse-names":false,"suffix":""}],"container-title":"Nature Neuroscience","id":"ITEM-1","issue":"3","issued":{"date-parts":[["2013","2","10"]]},"page":"264-266","title":"Long-term dynamics of CA1 hippocampal place codes","type":"article-journal","volume":"16"},"uris":["http://www.mendeley.com/documents/?uuid=34ca9278-dc23-3efc-bdf7-40cf4f8fd14b"]},{"id":"ITEM-2","itemData":{"DOI":"10.1016/j.cub.2018.03.051","ISSN":"09609822","abstract":"© 2018 Elsevier Ltd It has long been hypothesized that a primary function of the hippocampus is to discover and exploit temporal relationships between events. Previously, it has been reported that sequences of “time cells” in the hippocampus extend for tens of seconds. Other studies have shown that neuronal firing in the hippocampus fluctuates over hours and days. Both of these mechanisms could enable temporal encoding of events over very different timescales. However, thus far, these two classes of phenomena have never been observed simultaneously, which is necessary to ascribe broad-range temporal coding to the hippocampus. Using in vivo calcium imaging in unrestrained mice, we observed sequences of hippocampal neurons that bridged a 10 s delay. Similar sequences were observed over multiple days, but the set of neurons participating in those sequences changed gradually. Thus, the same population of neurons that encodes temporal information over seconds can also be used to distinguish periods of time over much longer timescales. These results unify two previously separate paradigms of temporal processing in the hippocampus that support episodic memory. Episodic memories span timescales of seconds, minutes, and days. Mau et al. use calcium imaging to longitudinally monitor cell sequences in hippocampal CA1. Bayesian decoder analyses show that the same population of neurons carries information about time across all three scales.","author":[{"dropping-particle":"","family":"Mau","given":"W.","non-dropping-particle":"","parse-names":false,"suffix":""},{"dropping-particle":"","family":"Sullivan","given":"D.W.","non-dropping-particle":"","parse-names":false,"suffix":""},{"dropping-particle":"","family":"Kinsky","given":"N.R.","non-dropping-particle":"","parse-names":false,"suffix":""},{"dropping-particle":"","family":"Hasselmo","given":"M.E.","non-dropping-particle":"","parse-names":false,"suffix":""},{"dropping-particle":"","family":"Howard","given":"M.W.","non-dropping-particle":"","parse-names":false,"suffix":""},{"dropping-particle":"","family":"Eichenbaum","given":"Howard","non-dropping-particle":"","parse-names":false,"suffix":""}],"container-title":"Current Biology","id":"ITEM-2","issued":{"date-parts":[["2018"]]},"title":"The Same Hippocampal CA1 Population Simultaneously Codes Temporal Information over Multiple Timescales","type":"article-journal"},"uris":["http://www.mendeley.com/documents/?uuid=f64d6ef3-6f17-311a-ac5d-54b276e0e9af"]},{"id":"ITEM-3","itemData":{"DOI":"10.1016/j.cub.2018.09.037","ISSN":"09609822","PMID":"30393037","abstract":"To provide a substrate for remembering where in space events have occurred, place cells must reliably encode the same positions across long timescales. However, in many cases, place cells exhibit instability by randomly reorganizing their place fields between experiences, challenging this premise. Recent evidence suggests that, in some cases, instability could also arise from coherent rotations of place fields, as well as from random reorganization. To investigate this possibility, we performed in vivo calcium imaging in dorsal hippocampal region CA1 of freely moving mice while they explored two arenas with different geometry and visual cues across 8 days. The two arenas were rotated randomly between sessions and then connected, allowing us to probe how cue rotations, the integration of new information about the environment, and the passage of time concurrently influenced the spatial coherence of place fields. We found that spatially coherent rotations of place-field maps in the same arena predominated, persisting up to 6 days later, and that they frequently rotated in a manner that did not match that of the arena rotation. Furthermore, place-field maps were flexible, as mice frequently employed a similar, coherent configuration of place fields to represent each arena despite their differing geometry and eventual connection. These results highlight the ability of the hippocampus to retain consistent relationships between cells across long timescales and suggest that, in many cases, apparent instability might result from a coherent rotation of place fields.","author":[{"dropping-particle":"","family":"Kinsky","given":"Nathaniel R.","non-dropping-particle":"","parse-names":false,"suffix":""},{"dropping-particle":"","family":"Sullivan","given":"David W.","non-dropping-particle":"","parse-names":false,"suffix":""},{"dropping-particle":"","family":"Mau","given":"William","non-dropping-particle":"","parse-names":false,"suffix":""},{"dropping-particle":"","family":"Hasselmo","given":"Michael E.","non-dropping-particle":"","parse-names":false,"suffix":""},{"dropping-particle":"","family":"Eichenbaum","given":"Howard","non-dropping-particle":"","parse-names":false,"suffix":""}],"container-title":"Current Biology","id":"ITEM-3","issue":"22","issued":{"date-parts":[["2018","11","19"]]},"page":"3578-3588.e6","title":"Hippocampal Place Fields Maintain a Coherent and Flexible Map across Long Timescales","type":"article-journal","volume":"28"},"uris":["http://www.mendeley.com/documents/?uuid=b6093dea-4b9a-4f32-aac5-22d00e868b02"]},{"id":"ITEM-4","itemData":{"DOI":"10.7554/eLife.12247","ISSN":"2050-084X","PMID":"26682652","abstract":"The capacity to remember temporal relationships between different events is essential to episodic memory, but little is currently known about its underlying mechanisms. We performed time-lapse imaging of thousands of neurons over weeks in the hippocampal CA1 of mice as they repeatedly visited two distinct environments. Longitudinal analysis exposed ongoing environment-independent evolution of episodic representations, despite stable place field locations and constant remapping between the two environments. These dynamics time-stamped experienced events via neuronal ensembles that had cellular composition and activity patterns unique to specific points in time. Temporally close episodes shared a common timestamp regardless of the spatial context in which they occurred. Temporally remote episodes had distinct timestamps, even if they occurred within the same spatial context. Our results suggest that days-scale hippocampal ensemble dynamics could support the formation of a mental timeline in which experienced events could be mnemonically associated or dissociated based on their temporal distance.","author":[{"dropping-particle":"","family":"Rubin","given":"Alon","non-dropping-particle":"","parse-names":false,"suffix":""},{"dropping-particle":"","family":"Geva","given":"Nitzan","non-dropping-particle":"","parse-names":false,"suffix":""},{"dropping-particle":"","family":"Sheintuch","given":"Liron","non-dropping-particle":"","parse-names":false,"suffix":""},{"dropping-particle":"","family":"Ziv","given":"Yaniv","non-dropping-particle":"","parse-names":false,"suffix":""}],"container-title":"eLife","id":"ITEM-4","issued":{"date-parts":[["2015","12","18"]]},"page":"e12247","publisher":"eLife Sciences Publications Limited","title":"Hippocampal ensemble dynamics timestamp events in long-term memory.","type":"article-journal","volume":"4"},"uris":["http://www.mendeley.com/documents/?uuid=532d97d6-6c5f-48a3-9e56-38e39368f238"]}],"mendeley":{"formattedCitation":"(Kinsky et al., 2018; Mau et al., 2018; Rubin et al., 2015; Ziv et al., 2013)","plainTextFormattedCitation":"(Kinsky et al., 2018; Mau et al., 2018; Rubin et al., 2015; Ziv et al., 2013)","previouslyFormattedCitation":"(Kinsky et al., 2018; Mau et al., 2018; Rubin et al., 2015; Ziv et al., 2013)"},"properties":{"noteIndex":0},"schema":"https://github.com/citation-style-language/schema/raw/master/csl-citation.json"}</w:instrText>
      </w:r>
      <w:r w:rsidR="009326F1">
        <w:fldChar w:fldCharType="separate"/>
      </w:r>
      <w:r w:rsidR="00EA38A2" w:rsidRPr="00EA38A2">
        <w:rPr>
          <w:noProof/>
        </w:rPr>
        <w:t>(Kinsky et al., 2018; Mau et al., 2018; Rubin et al., 2015; Ziv et al., 2013)</w:t>
      </w:r>
      <w:r w:rsidR="009326F1">
        <w:fldChar w:fldCharType="end"/>
      </w:r>
      <w:r w:rsidR="005E0050">
        <w:t xml:space="preserve"> and there </w:t>
      </w:r>
      <w:r w:rsidR="00D439EB">
        <w:t xml:space="preserve">even </w:t>
      </w:r>
      <w:r w:rsidR="00947D03">
        <w:t>appear</w:t>
      </w:r>
      <w:r w:rsidR="005E0050">
        <w:t xml:space="preserve"> to be differences in </w:t>
      </w:r>
      <w:r w:rsidR="000D2187">
        <w:t xml:space="preserve">spatial </w:t>
      </w:r>
      <w:r w:rsidR="005E0050">
        <w:t xml:space="preserve">stability profiles along the radial axis </w:t>
      </w:r>
      <w:r w:rsidR="00D439EB">
        <w:t xml:space="preserve">of the hippocampus </w:t>
      </w:r>
      <w:r w:rsidR="005E0050">
        <w:fldChar w:fldCharType="begin" w:fldLock="1"/>
      </w:r>
      <w:r w:rsidR="00D600AF">
        <w:instrText>ADDIN CSL_CITATION {"citationItems":[{"id":"ITEM-1","itemData":{"DOI":"10.1016/j.neuron.2016.06.020","ISSN":"08966273","PMID":"27397517","abstract":"The mammalian hippocampus is critical for spatial information processing and episodic memory. Its primary output cells, CA1 pyramidal cells (CA1 PCs), vary in genetics, morphology, connectivity, and electrophysiological properties. It is therefore possible that distinct CA1 PC subpopulations encode different features of the environment and differentially contribute to learning. To test this hypothesis, we optically monitored activity in deep and superficial CA1 PCs segregated along the radial axis of the mouse hippocampus and assessed the relationship between sublayer dynamics and learning. Superficial place maps were more stable than deep during head-fixed exploration. Deep maps, however, were preferentially stabilized during goal-oriented learning, and representation of the reward zone by deep cells predicted task performance. These findings demonstrate that superficial CA1 PCs provide a more stable map of an environment, while their counterparts in the deep sublayer provide a more flexible representation that is shaped by learning about salient features in the environment. VIDEO ABSTRACT.","author":[{"dropping-particle":"","family":"Danielson","given":"Nathan B.","non-dropping-particle":"","parse-names":false,"suffix":""},{"dropping-particle":"","family":"Zaremba","given":"Jeffrey D.","non-dropping-particle":"","parse-names":false,"suffix":""},{"dropping-particle":"","family":"Kaifosh","given":"Patrick","non-dropping-particle":"","parse-names":false,"suffix":""},{"dropping-particle":"","family":"Bowler","given":"John","non-dropping-particle":"","parse-names":false,"suffix":""},{"dropping-particle":"","family":"Ladow","given":"Max","non-dropping-particle":"","parse-names":false,"suffix":""},{"dropping-particle":"","family":"Losonczy","given":"Attila","non-dropping-particle":"","parse-names":false,"suffix":""}],"container-title":"Neuron","id":"ITEM-1","issue":"3","issued":{"date-parts":[["2016","8","3"]]},"page":"652-665","title":"Sublayer-Specific Coding Dynamics during Spatial Navigation and Learning in Hippocampal Area CA1","type":"article-journal","volume":"91"},"uris":["http://www.mendeley.com/documents/?uuid=f66c730a-cf62-3fe2-8b2a-b51986711b3b"]}],"mendeley":{"formattedCitation":"(Danielson et al., 2016b)","plainTextFormattedCitation":"(Danielson et al., 2016b)","previouslyFormattedCitation":"(Danielson et al., 2016b)"},"properties":{"noteIndex":0},"schema":"https://github.com/citation-style-language/schema/raw/master/csl-citation.json"}</w:instrText>
      </w:r>
      <w:r w:rsidR="005E0050">
        <w:fldChar w:fldCharType="separate"/>
      </w:r>
      <w:r w:rsidR="005E0050" w:rsidRPr="005E0050">
        <w:rPr>
          <w:noProof/>
        </w:rPr>
        <w:t>(Danielson et al., 2016b)</w:t>
      </w:r>
      <w:r w:rsidR="005E0050">
        <w:fldChar w:fldCharType="end"/>
      </w:r>
      <w:r w:rsidR="009326F1">
        <w:t xml:space="preserve">. </w:t>
      </w:r>
    </w:p>
    <w:p w14:paraId="5BF2BEB8" w14:textId="137DA10A" w:rsidR="001A02FD" w:rsidRDefault="00D439EB" w:rsidP="001A02FD">
      <w:pPr>
        <w:pStyle w:val="BUMainText"/>
      </w:pPr>
      <w:r>
        <w:tab/>
        <w:t xml:space="preserve">Interestingly, these dynamics might support the formation of temporal associations. In a task involving repeated presentations of odors, hippocampal activity </w:t>
      </w:r>
      <w:r>
        <w:lastRenderedPageBreak/>
        <w:t xml:space="preserve">changed gradually over trials, and </w:t>
      </w:r>
      <w:r w:rsidR="00BD3D9E">
        <w:t>those</w:t>
      </w:r>
      <w:r>
        <w:t xml:space="preserve"> dynamics were necessary for correct selection of an odor presented earlier in time </w:t>
      </w:r>
      <w:r>
        <w:fldChar w:fldCharType="begin" w:fldLock="1"/>
      </w:r>
      <w:r>
        <w:instrText>ADDIN CSL_CITATION {"citationItems":[{"id":"ITEM-1","itemData":{"DOI":"10.1016/j.neuron.2007.08.017","abstract":"SUMMARY The hippocampus is thought to contribute to episodic memory in part by binding stimuli to their spatiotemporal context. The present study examined how hippocampal neuronal popula-tions encode spatial and temporal context as rats performed a task in which they were re-quired to remember the order of trial-unique sequences of odors. The results suggest that a gradual change in the pattern of hippocampal activity served as a temporal context for odor-sampling events and was important for suc-cessful subsequent memory of the order of those odors.","author":[{"dropping-particle":"","family":"Manns","given":"Joseph R","non-dropping-particle":"","parse-names":false,"suffix":""},{"dropping-particle":"","family":"Howard","given":"Marc W","non-dropping-particle":"","parse-names":false,"suffix":""},{"dropping-particle":"","family":"Eichenbaum","given":"Howard","non-dropping-particle":"","parse-names":false,"suffix":""}],"container-title":"Neuron","id":"ITEM-1","issue":"3","issued":{"date-parts":[["2007"]]},"page":"530-540","title":"Gradual changes in hippocampal activity support remembering the order of events","type":"article-journal","volume":"56"},"uris":["http://www.mendeley.com/documents/?uuid=992c4d4e-5078-3e91-a47b-efc7d728f644"]}],"mendeley":{"formattedCitation":"(Manns et al., 2007)","plainTextFormattedCitation":"(Manns et al., 2007)","previouslyFormattedCitation":"(Manns et al., 2007)"},"properties":{"noteIndex":0},"schema":"https://github.com/citation-style-language/schema/raw/master/csl-citation.json"}</w:instrText>
      </w:r>
      <w:r>
        <w:fldChar w:fldCharType="separate"/>
      </w:r>
      <w:r w:rsidRPr="009326F1">
        <w:rPr>
          <w:noProof/>
        </w:rPr>
        <w:t>(Manns et al., 2007)</w:t>
      </w:r>
      <w:r>
        <w:fldChar w:fldCharType="end"/>
      </w:r>
      <w:r>
        <w:t xml:space="preserve">. Notably, these results are consistent with the </w:t>
      </w:r>
      <w:r w:rsidR="004F56DF">
        <w:t>“temporal context model”,</w:t>
      </w:r>
      <w:r>
        <w:t xml:space="preserve"> which predicts that the brain contains gradually shifting representations for encoding the evolution of temporal context </w:t>
      </w:r>
      <w:r>
        <w:fldChar w:fldCharType="begin" w:fldLock="1"/>
      </w:r>
      <w:r>
        <w:instrText>ADDIN CSL_CITATION {"citationItems":[{"id":"ITEM-1","itemData":{"DOI":"10.1037/0033-295X.112.1.75","ISSN":"0033-295X","PMID":"15631589","abstract":"The medial temporal lobe (MTL) has been studied extensively at all levels of analysis, yet its function remains unclear. Theory regarding the cognitive function of the MTL has centered along 3 themes. Different authors have emphasized the role of the MTL in episodic recall, spatial navigation, or relational memory. Starting with the temporal context model (M. W. Howard &amp; M. J. Kahana, 2002a), a distributed memory model that has been applied to benchmark data from episodic recall tasks, the authors propose that the entorhinal cortex supports a gradually changing representation of temporal context and the hippocampus proper enables retrieval of these contextual states. Simulation studies show this hypothesis explains the firing of place cells in the entorhinal cortex and the behavioral effects of hippocampal lesion in relational memory tasks. These results constitute a first step toward a unified computational theory of MTL function that integrates neurophysiological, neuropsychological, and cognitive findings.","author":[{"dropping-particle":"","family":"Howard","given":"Marc W","non-dropping-particle":"","parse-names":false,"suffix":""},{"dropping-particle":"","family":"Fotedar","given":"Mrigankka S","non-dropping-particle":"","parse-names":false,"suffix":""},{"dropping-particle":"V","family":"Datey","given":"Aditya","non-dropping-particle":"","parse-names":false,"suffix":""},{"dropping-particle":"","family":"Hasselmo","given":"Michael E","non-dropping-particle":"","parse-names":false,"suffix":""}],"container-title":"Psychological review","id":"ITEM-1","issue":"1","issued":{"date-parts":[["2005","1"]]},"page":"75-116","publisher":"NIH Public Access","title":"The temporal context model in spatial navigation and relational learning: toward a common explanation of medial temporal lobe function across domains.","type":"article-journal","volume":"112"},"uris":["http://www.mendeley.com/documents/?uuid=b7b46872-1d6b-3de5-b295-8299ea313f02"]}],"mendeley":{"formattedCitation":"(Howard et al., 2005)","plainTextFormattedCitation":"(Howard et al., 2005)","previouslyFormattedCitation":"(Howard et al., 2005)"},"properties":{"noteIndex":0},"schema":"https://github.com/citation-style-language/schema/raw/master/csl-citation.json"}</w:instrText>
      </w:r>
      <w:r>
        <w:fldChar w:fldCharType="separate"/>
      </w:r>
      <w:r w:rsidRPr="005E0050">
        <w:rPr>
          <w:noProof/>
        </w:rPr>
        <w:t>(Howard et al., 2005)</w:t>
      </w:r>
      <w:r>
        <w:fldChar w:fldCharType="end"/>
      </w:r>
      <w:r>
        <w:t>.</w:t>
      </w:r>
      <w:r w:rsidR="001C2441">
        <w:t xml:space="preserve"> </w:t>
      </w:r>
      <w:r w:rsidR="006E516B">
        <w:t xml:space="preserve">Even when presented with a </w:t>
      </w:r>
      <w:r w:rsidR="00BC33AA">
        <w:t>fixed stimulus</w:t>
      </w:r>
      <w:r w:rsidR="006E516B">
        <w:t xml:space="preserve">, the activity of hippocampal neurons </w:t>
      </w:r>
      <w:r w:rsidR="00F61C22">
        <w:t>“</w:t>
      </w:r>
      <w:r w:rsidR="006E516B">
        <w:t>drifts</w:t>
      </w:r>
      <w:r w:rsidR="00F61C22">
        <w:t>”</w:t>
      </w:r>
      <w:r w:rsidR="006E516B">
        <w:t xml:space="preserve"> </w:t>
      </w:r>
      <w:r w:rsidR="008103E0">
        <w:t>over</w:t>
      </w:r>
      <w:r w:rsidR="006E516B">
        <w:t xml:space="preserve"> time </w:t>
      </w:r>
      <w:r w:rsidR="006E516B">
        <w:fldChar w:fldCharType="begin" w:fldLock="1"/>
      </w:r>
      <w:r w:rsidR="006E516B">
        <w:instrText xml:space="preserve">ADDIN CSL_CITATION {"citationItems":[{"id":"ITEM-1","itemData":{"DOI":"10.7554/eLife.12247","ISSN":"2050-084X","PMID":"26682652","abstract":"The capacity to remember temporal relationships between different events is essential to episodic memory, but little is currently known about its underlying mechanisms. We performed time-lapse imaging of thousands of neurons over weeks in the hippocampal CA1 of mice as they repeatedly visited two distinct environments. Longitudinal analysis exposed ongoing environment-independent evolution of episodic representations, despite stable place field locations and constant remapping between the two environments. These dynamics time-stamped experienced events via neuronal ensembles that had cellular composition and activity patterns unique to specific points in time. Temporally close episodes shared a common timestamp regardless of the spatial context in which they occurred. Temporally remote episodes had distinct timestamps, even if they occurred within the same spatial context. Our results suggest that days-scale hippocampal ensemble dynamics could support the formation of a mental timeline in which experienced events could be mnemonically associated or dissociated based on their temporal distance.","author":[{"dropping-particle":"","family":"Rubin","given":"Alon","non-dropping-particle":"","parse-names":false,"suffix":""},{"dropping-particle":"","family":"Geva","given":"Nitzan","non-dropping-particle":"","parse-names":false,"suffix":""},{"dropping-particle":"","family":"Sheintuch","given":"Liron","non-dropping-particle":"","parse-names":false,"suffix":""},{"dropping-particle":"","family":"Ziv","given":"Yaniv","non-dropping-particle":"","parse-names":false,"suffix":""}],"container-title":"eLife","id":"ITEM-1","issued":{"date-parts":[["2015","12","18"]]},"page":"e12247","publisher":"eLife Sciences Publications Limited","title":"Hippocampal ensemble dynamics timestamp events in long-term memory.","type":"article-journal","volume":"4"},"uris":["http://www.mendeley.com/documents/?uuid=532d97d6-6c5f-48a3-9e56-38e39368f238"]},{"id":"ITEM-2","itemData":{"DOI":"10.1038/nn.3329","ISSN":"1097-6256","PMID":"23396101","abstract":"Using Ca(2+) imaging in freely behaving mice that repeatedly explored a familiar environment, we tracked thousands of CA1 pyramidal cells' place fields over weeks. Place coding was dynamic, as each day the ensemble representation of this environment involved a unique subset of cells. However, cells in the </w:instrText>
      </w:r>
      <w:r w:rsidR="006E516B">
        <w:rPr>
          <w:rFonts w:ascii="Cambria Math" w:hAnsi="Cambria Math" w:cs="Cambria Math"/>
        </w:rPr>
        <w:instrText>∼</w:instrText>
      </w:r>
      <w:r w:rsidR="006E516B">
        <w:instrText>15-25% overlap between any two of these subsets retained the same place fields, which sufficed to preserve an accurate spatial representation across weeks.","author":[{"dropping-particle":"","family":"Ziv","given":"Yaniv","non-dropping-particle":"","parse-names":false,"suffix":""},{"dropping-particle":"","family":"Burns","given":"Laurie D","non-dropping-particle":"","parse-names":false,"suffix":""},{"dropping-particle":"","family":"Cocker","given":"Eric D","non-dropping-particle":"","parse-names":false,"suffix":""},{"dropping-particle":"","family":"Hamel","given":"Elizabeth O","non-dropping-particle":"","parse-names":false,"suffix":""},{"dropping-particle":"","family":"Ghosh","given":"Kunal K","non-dropping-particle":"","parse-names":false,"suffix":""},{"dropping-particle":"","family":"Kitch","given":"Lacey J","non-dropping-particle":"","parse-names":false,"suffix":""},{"dropping-particle":"El","family":"Gamal","given":"Abbas","non-dropping-particle":"","parse-names":false,"suffix":""},{"dropping-particle":"","family":"Schnitzer","given":"Mark J","non-dropping-particle":"","parse-names":false,"suffix":""}],"container-title":"Nature Neuroscience","id":"ITEM-2","issue":"3","issued":{"date-parts":[["2013","2","10"]]},"page":"264-266","title":"Long-term dynamics of CA1 hippocampal place codes","type":"article-journal","volume":"16"},"uris":["http://www.mendeley.com/documents/?uuid=34ca9278-dc23-3efc-bdf7-40cf4f8fd14b"]},{"id":"ITEM-3","itemData":{"DOI":"10.1073/pnas.1214107109","ISSN":"1091-6490","PMID":"23132944","abstract":"The time when an event occurs can become part of autobiographical memories. In brain structures that support such memories, a neural code should exist that represents when or how long ago events occurred. Here we describe a neuronal coding mechanism in hippocampus that can be used to represent the recency of an experience over intervals of hours to days. When the same event is repeated after such time periods, the activity patterns of hippocampal CA1 cell populations progressively differ with increasing temporal distances. Coding for space and context is nonetheless preserved. Compared with CA1, the firing patterns of hippocampal CA3 cell populations are highly reproducible, irrespective of the time interval, and thus provide a stable memory code over time. Therefore, the neuronal activity patterns in CA1 but not CA3 include a code that can be used to distinguish between time intervals on an extended scale, consistent with behavioral studies showing that the CA1 area is selectively required for temporal coding over such periods.","author":[{"dropping-particle":"","family":"Mankin","given":"Emily A","non-dropping-particle":"","parse-names":false,"suffix":""},{"dropping-particle":"","family":"Sparks","given":"Fraser T","non-dropping-particle":"","parse-names":false,"suffix":""},{"dropping-particle":"","family":"Slayyeh","given":"Begum","non-dropping-particle":"","parse-names":false,"suffix":""},{"dropping-particle":"","family":"Sutherland","given":"Robert J","non-dropping-particle":"","parse-names":false,"suffix":""},{"dropping-particle":"","family":"Leutgeb","given":"Stefan","non-dropping-particle":"","parse-names":false,"suffix":""},{"dropping-particle":"","family":"Leutgeb","given":"Jill K","non-dropping-particle":"","parse-names":false,"suffix":""}],"container-title":"Proceedings of the National Academy of Sciences of the United States of America","id":"ITEM-3","issue":"47","issued":{"date-parts":[["2012","11","20"]]},"page":"19462-7","publisher":"National Academy of Sciences","title":"Neuronal code for extended time in the hippocampus.","type":"article-journal","volume":"109"},"uris":["http://www.mendeley.com/documents/?uuid=bdf3b692-8d27-3387-881b-fae9ce37341a"]},{"id":"ITEM-4","itemData":{"DOI":"10.1016/j.cub.2018.03.051","ISSN":"09609822","abstract":"© 2018 Elsevier Ltd It has long been hypothesized that a primary function of the hippocampus is to discover and exploit temporal relationships between events. Previously, it has been reported that sequences of “time cells” in the hippocampus extend for tens of seconds. Other studies have shown that neuronal firing in the hippocampus fluctuates over hours and days. Both of these mechanisms could enable temporal encoding of events over very different timescales. However, thus far, these two classes of phenomena have never been observed simultaneously, which is necessary to ascribe broad-range temporal coding to the hippocampus. Using in vivo calcium imaging in unrestrained mice, we observed sequences of hippocampal neurons that bridged a 10 s delay. Similar sequences were observed over multiple days, but the set of neurons participating in those sequences changed gradually. Thus, the same population of neurons that encodes temporal information over seconds can also be used to distinguish periods of time over much longer timescales. These results unify two previously separate paradigms of temporal processing in the hippocampus that support episodic memory. Episodic memories span timescales of seconds, minutes, and days. Mau et al. use calcium imaging to longitudinally monitor cell sequences in hippocampal CA1. Bayesian decoder analyses show that the same population of neurons carries information about time across all three scales.","author":[{"dropping-particle":"","family":"Mau","given":"W.","non-dropping-particle":"","parse-names":false,"suffix":""},{"dropping-particle":"","family":"Sullivan","given":"D.W.","non-dropping-particle":"","parse-names":false,"suffix":""},{"dropping-particle":"","family":"Kinsky","given":"N.R.","non-dropping-particle":"","parse-names":false,"suffix":""},{"dropping-particle":"","family":"Hasselmo","given":"M.E.","non-dropping-particle":"","parse-names":false,"suffix":""},{"dropping-particle":"","family":"Howard","given":"M.W.","non-dropping-particle":"","parse-names":false,"suffix":""},{"dropping-particle":"","family":"Eichenbaum","given":"Howard","non-dropping-particle":"","parse-names":false,"suffix":""}],"container-title":"Current Biology","id":"ITEM-4","issued":{"date-parts":[["2018"]]},"title":"The Same Hippocampal CA1 Population Simultaneously Codes Temporal Information over Multiple Timescales","type":"article-journal"},"uris":["http://www.mendeley.com/documents/?uuid=f64d6ef3-6f17-311a-ac5d-54b276e0e9af"]}],"mendeley":{"formattedCitation":"(Mankin et al., 2012; Mau et al., 2018; Rubin et al., 2015; Ziv et al., 2013)","plainTextFormattedCitation":"(Mankin et al., 2012; Mau et al., 2018; Rubin et al., 2015; Ziv et al., 2013)","previouslyFormattedCitation":"(Mankin et al., 2012; Mau et al., 2018; Rubin et al., 2015; Ziv et al., 2013)"},"properties":{"noteIndex":0},"schema":"https://github.com/citation-style-language/schema/raw/master/csl-citation.json"}</w:instrText>
      </w:r>
      <w:r w:rsidR="006E516B">
        <w:fldChar w:fldCharType="separate"/>
      </w:r>
      <w:r w:rsidR="006E516B" w:rsidRPr="006E516B">
        <w:rPr>
          <w:noProof/>
        </w:rPr>
        <w:t>(Mankin et al., 2012; Mau et al., 2018; Rubin et al., 2015; Ziv et al., 2013)</w:t>
      </w:r>
      <w:r w:rsidR="006E516B">
        <w:fldChar w:fldCharType="end"/>
      </w:r>
      <w:r w:rsidR="006E516B">
        <w:t xml:space="preserve">, which may be a mechanism for organizing memory along a </w:t>
      </w:r>
      <w:r w:rsidR="00AA47E4">
        <w:t xml:space="preserve">long </w:t>
      </w:r>
      <w:r w:rsidR="006E516B">
        <w:t xml:space="preserve">timeline of experiences. Thus, differences in the ensemble activity from two separate time points could </w:t>
      </w:r>
      <w:r w:rsidR="00E17866">
        <w:t>contain information about</w:t>
      </w:r>
      <w:r w:rsidR="006E516B">
        <w:t xml:space="preserve"> temporal proximity</w:t>
      </w:r>
      <w:r w:rsidR="0032234C">
        <w:t xml:space="preserve"> of those epochs</w:t>
      </w:r>
      <w:r w:rsidR="00E17866">
        <w:t xml:space="preserve">. In support of this idea, neural ensemble overlap is significantly higher between events close in time compared to ones far apart in time </w:t>
      </w:r>
      <w:r w:rsidR="00E17866">
        <w:fldChar w:fldCharType="begin" w:fldLock="1"/>
      </w:r>
      <w:r w:rsidR="00F3728F">
        <w:instrText>ADDIN CSL_CITATION {"citationItems":[{"id":"ITEM-1","itemData":{"DOI":"10.1038/nature17955","ISSN":"0028-0836","abstract":"This paper tests and provides support for the emerging hypothesis that two distinct memories formed close in time may be linked, such that recall of one triggers recall of the other. Using a range of techniques including in vivo calcium imaging with miniature head-mounted fluorescent microscopes in freely behaving mice, Alcino Silva and colleagues show that learning-dependent changes in excitability can temporally and contextually link memories formed close in time. Interestingly the overlap between memory encoding ensembles and strengthening of the second memory within short periods of time do not occur in aged animals, which do not exhibit the increased hippocampal excitability necessary for such links to occur.","author":[{"dropping-particle":"","family":"Cai","given":"Denise J.","non-dropping-particle":"","parse-names":false,"suffix":""},{"dropping-particle":"","family":"Aharoni","given":"Daniel","non-dropping-particle":"","parse-names":false,"suffix":""},{"dropping-particle":"","family":"Shuman","given":"Tristan","non-dropping-particle":"","parse-names":false,"suffix":""},{"dropping-particle":"","family":"Shobe","given":"Justin","non-dropping-particle":"","parse-names":false,"suffix":""},{"dropping-particle":"","family":"Biane","given":"Jeremy","non-dropping-particle":"","parse-names":false,"suffix":""},{"dropping-particle":"","family":"Song","given":"Weilin","non-dropping-particle":"","parse-names":false,"suffix":""},{"dropping-particle":"","family":"Wei","given":"Brandon","non-dropping-particle":"","parse-names":false,"suffix":""},{"dropping-particle":"","family":"Veshkini","given":"Michael","non-dropping-particle":"","parse-names":false,"suffix":""},{"dropping-particle":"","family":"La-Vu","given":"Mimi","non-dropping-particle":"","parse-names":false,"suffix":""},{"dropping-particle":"","family":"Lou","given":"Jerry","non-dropping-particle":"","parse-names":false,"suffix":""},{"dropping-particle":"","family":"Flores","given":"Sergio E.","non-dropping-particle":"","parse-names":false,"suffix":""},{"dropping-particle":"","family":"Kim","given":"Isaac","non-dropping-particle":"","parse-names":false,"suffix":""},{"dropping-particle":"","family":"Sano","given":"Yoshitake","non-dropping-particle":"","parse-names":false,"suffix":""},{"dropping-particle":"","family":"Zhou","given":"Miou","non-dropping-particle":"","parse-names":false,"suffix":""},{"dropping-particle":"","family":"Baumgaertel","given":"Karsten","non-dropping-particle":"","parse-names":false,"suffix":""},{"dropping-particle":"","family":"Lavi","given":"Ayal","non-dropping-particle":"","parse-names":false,"suffix":""},{"dropping-particle":"","family":"Kamata","given":"Masakazu","non-dropping-particle":"","parse-names":false,"suffix":""},{"dropping-particle":"","family":"Tuszynski","given":"Mark","non-dropping-particle":"","parse-names":false,"suffix":""},{"dropping-particle":"","family":"Mayford","given":"Mark","non-dropping-particle":"","parse-names":false,"suffix":""},{"dropping-particle":"","family":"Golshani","given":"Peyman","non-dropping-particle":"","parse-names":false,"suffix":""},{"dropping-particle":"","family":"Silva","given":"Alcino J.","non-dropping-particle":"","parse-names":false,"suffix":""}],"container-title":"Nature","id":"ITEM-1","issue":"7605","issued":{"date-parts":[["2016","5","23"]]},"page":"115-118","publisher":"Nature Publishing Group","title":"A shared neural ensemble links distinct contextual memories encoded close in time","type":"article-journal","volume":"534"},"uris":["http://www.mendeley.com/documents/?uuid=dfa0d581-a011-3099-a48f-e5e94c9688ce"]},{"id":"ITEM-2","itemData":{"DOI":"10.1126/science.aaf0594","ISBN":"9788578110796","ISSN":"10959203","PMID":"27463673","abstract":"Collections of cells called engrams are thought to represent memories. Although there has been progress in identifying and manipulating single engrams, little is known about how multiple engrams interact to influence memory. In lateral amygdala (LA), neurons with increased excitability during training outcompete their neighbors for allocation to an engram. We examined whether competition based on neuronal excitability also governs the interaction between engrams. Mice received two distinct fear conditioning events separated by different intervals. LA neuron excitability was optogenetically manipulated and revealed a transient competitive process that integrates memories for events occurring closely in time (coallocating overlapping populations of neurons to both engrams) and separates memories for events occurring at distal times (disallocating nonoverlapping populations to each engram).","author":[{"dropping-particle":"","family":"Rashid","given":"Asim J","non-dropping-particle":"","parse-names":false,"suffix":""},{"dropping-particle":"","family":"Yan","given":"Chen","non-dropping-particle":"","parse-names":false,"suffix":""},{"dropping-particle":"","family":"Mercaldo","given":"Valentina","non-dropping-particle":"","parse-names":false,"suffix":""},{"dropping-particle":"","family":"Hsiang","given":"Hwa-Lin Lin","non-dropping-particle":"","parse-names":false,"suffix":""},{"dropping-particle":"","family":"Park","given":"Sungmo","non-dropping-particle":"","parse-names":false,"suffix":""},{"dropping-particle":"","family":"Cole","given":"Christina J","non-dropping-particle":"","parse-names":false,"suffix":""},{"dropping-particle":"","family":"Cristofaro","given":"Antonietta","non-dropping-particle":"De","parse-names":false,"suffix":""},{"dropping-particle":"","family":"Yu","given":"Julia","non-dropping-particle":"","parse-names":false,"suffix":""},{"dropping-particle":"","family":"Ramakrishnan","given":"Charu","non-dropping-particle":"","parse-names":false,"suffix":""},{"dropping-particle":"","family":"Lee","given":"Soo Yeun","non-dropping-particle":"","parse-names":false,"suffix":""},{"dropping-particle":"","family":"Deisseroth","given":"Karl","non-dropping-particle":"","parse-names":false,"suffix":""},{"dropping-particle":"","family":"Frankland","given":"Paul W","non-dropping-particle":"","parse-names":false,"suffix":""},{"dropping-particle":"","family":"Josselyn","given":"Sheena A","non-dropping-particle":"","parse-names":false,"suffix":""}],"container-title":"Science","id":"ITEM-2","issue":"6297","issued":{"date-parts":[["2016","7","22"]]},"page":"383-387","publisher":"American Association for the Advancement of Science","title":"Competition between engrams influences fear memory formation and recall","type":"article-journal","volume":"353"},"uris":["http://www.mendeley.com/documents/?uuid=bcc1d334-9d52-3e49-ba1b-73158efa593f"]}],"mendeley":{"formattedCitation":"(Cai et al., 2016; Rashid et al., 2016)","plainTextFormattedCitation":"(Cai et al., 2016; Rashid et al., 2016)","previouslyFormattedCitation":"(Cai et al., 2016; Rashid et al., 2016)"},"properties":{"noteIndex":0},"schema":"https://github.com/citation-style-language/schema/raw/master/csl-citation.json"}</w:instrText>
      </w:r>
      <w:r w:rsidR="00E17866">
        <w:fldChar w:fldCharType="separate"/>
      </w:r>
      <w:r w:rsidR="004F56DF" w:rsidRPr="004F56DF">
        <w:rPr>
          <w:noProof/>
        </w:rPr>
        <w:t>(Cai et al., 2016; Rashid et al., 2016)</w:t>
      </w:r>
      <w:r w:rsidR="00E17866">
        <w:fldChar w:fldCharType="end"/>
      </w:r>
      <w:r w:rsidR="00E17866">
        <w:t xml:space="preserve">. </w:t>
      </w:r>
      <w:r w:rsidR="00520369">
        <w:t>Similar population drift has</w:t>
      </w:r>
      <w:r w:rsidR="004F56DF">
        <w:t xml:space="preserve"> also</w:t>
      </w:r>
      <w:r w:rsidR="00520369">
        <w:t xml:space="preserve"> been observed recently in the LEC </w:t>
      </w:r>
      <w:r w:rsidR="00520369">
        <w:fldChar w:fldCharType="begin" w:fldLock="1"/>
      </w:r>
      <w:r w:rsidR="00520369">
        <w:instrText>ADDIN CSL_CITATION {"citationItems":[{"id":"ITEM-1","itemData":{"DOI":"10.1038/s41586-018-0459-6","ISSN":"0028-0836","abstract":"The encoding of time and its binding to events are crucial for episodic memory, but how these processes are carried out in hippocampal–entorhinal circuits is unclear. Here we show in freely foraging rats that temporal information is robustly encoded across time scales from seconds to hours within the overall population state of the lateral entorhinal cortex. Similarly pronounced encoding of time was not present in the medial entorhinal cortex or in hippocampal areas CA3–CA1. When animals’ experiences were constrained by behavioural tasks to become similar across repeated trials, the encoding of temporal flow across trials was reduced, whereas the encoding of time relative to the start of trials was improved. The findings suggest that populations of lateral entorhinal cortex neurons represent time inherently through the encoding of experience. This representation of episodic time may be integrated with spatial inputs from the medial entorhinal cortex in the hippocampus, allowing the hippocampus to store a unified representation of what, where and when.","author":[{"dropping-particle":"","family":"Tsao","given":"Albert","non-dropping-particle":"","parse-names":false,"suffix":""},{"dropping-particle":"","family":"Sugar","given":"Jørgen","non-dropping-particle":"","parse-names":false,"suffix":""},{"dropping-particle":"","family":"Lu","given":"Li","non-dropping-particle":"","parse-names":false,"suffix":""},{"dropping-particle":"","family":"Wang","given":"Cheng","non-dropping-particle":"","parse-names":false,"suffix":""},{"dropping-particle":"","family":"Knierim","given":"James J.","non-dropping-particle":"","parse-names":false,"suffix":""},{"dropping-particle":"","family":"Moser","given":"May-Britt","non-dropping-particle":"","parse-names":false,"suffix":""},{"dropping-particle":"","family":"Moser","given":"Edvard I.","non-dropping-particle":"","parse-names":false,"suffix":""}],"container-title":"Nature","id":"ITEM-1","issue":"7721","issued":{"date-parts":[["2018","9","29"]]},"page":"57-62","publisher":"Nature Publishing Group","title":"Integrating time from experience in the lateral entorhinal cortex","type":"article-journal","volume":"561"},"uris":["http://www.mendeley.com/documents/?uuid=16b2f070-efe8-3118-914f-11a52b9d857b"]}],"mendeley":{"formattedCitation":"(Tsao et al., 2018)","plainTextFormattedCitation":"(Tsao et al., 2018)","previouslyFormattedCitation":"(Tsao et al., 2018)"},"properties":{"noteIndex":0},"schema":"https://github.com/citation-style-language/schema/raw/master/csl-citation.json"}</w:instrText>
      </w:r>
      <w:r w:rsidR="00520369">
        <w:fldChar w:fldCharType="separate"/>
      </w:r>
      <w:r w:rsidR="00520369" w:rsidRPr="00520369">
        <w:rPr>
          <w:noProof/>
        </w:rPr>
        <w:t>(Tsao et al., 2018)</w:t>
      </w:r>
      <w:r w:rsidR="00520369">
        <w:fldChar w:fldCharType="end"/>
      </w:r>
      <w:r w:rsidR="004F56DF">
        <w:t xml:space="preserve">, though it remains unclear whether the LEC is inheriting </w:t>
      </w:r>
      <w:r w:rsidR="00412410">
        <w:t xml:space="preserve">from </w:t>
      </w:r>
      <w:r w:rsidR="004F56DF">
        <w:t>or delivering this signal to CA1</w:t>
      </w:r>
      <w:r w:rsidR="00520369">
        <w:t xml:space="preserve">. </w:t>
      </w:r>
      <w:r w:rsidR="00EE3BBD">
        <w:t>Additionally, this effect is also apparent in human participants</w:t>
      </w:r>
      <w:r w:rsidR="00151663">
        <w:t xml:space="preserve"> actively recalling specific events</w:t>
      </w:r>
      <w:r w:rsidR="00EE3BBD">
        <w:t xml:space="preserve"> </w:t>
      </w:r>
      <w:r w:rsidR="00EE3BBD">
        <w:fldChar w:fldCharType="begin" w:fldLock="1"/>
      </w:r>
      <w:r w:rsidR="00F91DF5">
        <w:instrText>ADDIN CSL_CITATION {"citationItems":[{"id":"ITEM-1","itemData":{"DOI":"10.1523/JNEUROSCI.1337-10.2010","ISSN":"1529-2401","PMID":"21084610","abstract":"One of the defining features of episodic long-term memory is that it includes information about the temporal context in which an event occurred. Little is known about the regions that support the encoding of temporal information in the human brain, although previous work has suggested a role for the lateral prefrontal cortex (PFC) and medial temporal lobes (MTL). Here we used event-related fMRI to examine the relationship between activity at encoding and subsequent memory for temporal context. Participants were scanned while performing a serial order working memory task with pictures of common objects and were later tested for temporal memory at two different timescales. In the coarse temporal memory test, participants viewed one object from each trial and indicated approximately when during the course of the experiment it had appeared. In the fine temporal memory test, participants were shown the remaining objects from each trial and asked to recall the order in which they had been originally presented. Activity in the parahippocampal cortex predicted subsequent fine temporal accuracy, whereas coarse temporal accuracy was predicted by activity in several regions of the PFC, as well as in the hippocampus. Additional multivoxel pattern analyses revealed evidence implicating the rostrolateral PFC in the representation of time-varying contextual states in a manner similar to that proposed by computational theories of temporal context memory. These results highlight MTL and PFC contributions to temporal memory at the time of encoding and suggest a particular role for the rostrolateral PFC in encoding coarse temporal context.","author":[{"dropping-particle":"","family":"Jenkins","given":"Lucas J","non-dropping-particle":"","parse-names":false,"suffix":""},{"dropping-particle":"","family":"Ranganath","given":"Charan","non-dropping-particle":"","parse-names":false,"suffix":""}],"container-title":"The Journal of neuroscience : the official journal of the Society for Neuroscience","id":"ITEM-1","issue":"46","issued":{"date-parts":[["2010","11","17"]]},"page":"15558-65","publisher":"Society for Neuroscience","title":"Prefrontal and medial temporal lobe activity at encoding predicts temporal context memory.","type":"article-journal","volume":"30"},"uris":["http://www.mendeley.com/documents/?uuid=1a9c82c6-47b1-3c19-9d7b-f09c178704a3"]},{"id":"ITEM-2","itemData":{"DOI":"10.1073/pnas.1507104112","abstract":"Memory stretches over a lifetime. In controlled laboratory settings, the hippocampus and other medial temporal lobe brain structures have been shown to represent space and time on the scale of meters and seconds. It remains unclear whether the hippocampus also represents space and time over the longer scales necessary for human episodic memory. We recorded neural activity while partic-ipants relived their own experiences, cued by photographs taken with a custom lifelogging device. We found that the left anterior hippocampus represents space and time for a month of remem-bered events occurring over distances of up to 30 km. Although previous studies have identified similar drifts in representational similarity across space or time over the relatively brief time scales (seconds to minutes) that characterize individual episodic memories, our results provide compelling evidence that a similar pattern of spatiotemporal organization also exists for organizing distinct memories that are distant in space and time. These results further support the emerging view that the anterior, as opposed to posterior, hippocampus integrates distinct experiences, thereby pro-viding a scaffold for encoding and retrieval of autobiographical memories on the scale of our lives. hippocampus | representational similarity analysis | lifelogging | episodic memory","author":[{"dropping-particle":"","family":"Nielson","given":"Dylan M","non-dropping-particle":"","parse-names":false,"suffix":""},{"dropping-particle":"","family":"Smith","given":"Troy A","non-dropping-particle":"","parse-names":false,"suffix":""},{"dropping-particle":"","family":"Sreekumar","given":"Vishnu","non-dropping-particle":"","parse-names":false,"suffix":""},{"dropping-particle":"","family":"Dennis","given":"Simon","non-dropping-particle":"","parse-names":false,"suffix":""},{"dropping-particle":"","family":"Sederberg","given":"Per B","non-dropping-particle":"","parse-names":false,"suffix":""}],"container-title":"Proceedings of the National Academy of Sciences","id":"ITEM-2","issue":"35","issued":{"date-parts":[["2015"]]},"page":"11078–11083","title":"Human hippocampus represents space and time during retrieval of real-world memories","type":"article-journal","volume":"112"},"uris":["http://www.mendeley.com/documents/?uuid=91f60a95-97e5-3b4f-9924-3caec62ed245"]}],"mendeley":{"formattedCitation":"(Jenkins and Ranganath, 2010; Nielson et al., 2015)","plainTextFormattedCitation":"(Jenkins and Ranganath, 2010; Nielson et al., 2015)","previouslyFormattedCitation":"(Jenkins and Ranganath, 2010; Nielson et al., 2015)"},"properties":{"noteIndex":0},"schema":"https://github.com/citation-style-language/schema/raw/master/csl-citation.json"}</w:instrText>
      </w:r>
      <w:r w:rsidR="00EE3BBD">
        <w:fldChar w:fldCharType="separate"/>
      </w:r>
      <w:r w:rsidR="00EE3BBD" w:rsidRPr="00EE3BBD">
        <w:rPr>
          <w:noProof/>
        </w:rPr>
        <w:t>(Jenkins and Ranganath, 2010; Nielson et al., 2015)</w:t>
      </w:r>
      <w:r w:rsidR="00EE3BBD">
        <w:fldChar w:fldCharType="end"/>
      </w:r>
      <w:r w:rsidR="00EE3BBD">
        <w:t>.</w:t>
      </w:r>
    </w:p>
    <w:p w14:paraId="7C511239" w14:textId="394BB253" w:rsidR="003C6278" w:rsidRDefault="005572B9" w:rsidP="001A02FD">
      <w:pPr>
        <w:pStyle w:val="BUMainText"/>
      </w:pPr>
      <w:r>
        <w:tab/>
        <w:t xml:space="preserve">Population drift </w:t>
      </w:r>
      <w:r w:rsidR="00021117">
        <w:t xml:space="preserve">might also be useful for </w:t>
      </w:r>
      <w:r w:rsidR="00BE7327">
        <w:t>assembling</w:t>
      </w:r>
      <w:r w:rsidR="00E17866">
        <w:t xml:space="preserve"> neuronal ensembles </w:t>
      </w:r>
      <w:r w:rsidR="00BE7327">
        <w:t xml:space="preserve">and binding them </w:t>
      </w:r>
      <w:r w:rsidR="00E17866">
        <w:t xml:space="preserve">to specific experiences. </w:t>
      </w:r>
      <w:r w:rsidR="001069F1">
        <w:t>Because the population</w:t>
      </w:r>
      <w:r w:rsidR="00E17866">
        <w:t xml:space="preserve"> state is constantly shifting, new cells ramping up their excitability may be recruited to join the </w:t>
      </w:r>
      <w:r w:rsidR="001069F1">
        <w:t xml:space="preserve">network </w:t>
      </w:r>
      <w:r w:rsidR="008E1172">
        <w:t>via modification of synaptic connections</w:t>
      </w:r>
      <w:r w:rsidR="00936757">
        <w:t xml:space="preserve"> </w:t>
      </w:r>
      <w:r w:rsidR="001069F1">
        <w:fldChar w:fldCharType="begin" w:fldLock="1"/>
      </w:r>
      <w:r w:rsidR="00054994">
        <w:instrText>ADDIN CSL_CITATION {"citationItems":[{"id":"ITEM-1","itemData":{"DOI":"10.1038/nrn3667","ISSN":"1471-003X","abstract":"Memories are thought to be represented in the brain by the 'memory trace' — altered levels of activity in specific neurons and synapses in a neural network. In this Review, Silva and colleagues discuss emerging evidence that the neurons and synapses involved in encoding a particular memory are not random but are specifically 'allocated' based on complex molecular signatures that are determined by the recent activity history of the neuron.","author":[{"dropping-particle":"","family":"Rogerson","given":"Thomas","non-dropping-particle":"","parse-names":false,"suffix":""},{"dropping-particle":"","family":"Cai","given":"Denise J.","non-dropping-particle":"","parse-names":false,"suffix":""},{"dropping-particle":"","family":"Frank","given":"Adam","non-dropping-particle":"","parse-names":false,"suffix":""},{"dropping-particle":"","family":"Sano","given":"Yoshitake","non-dropping-particle":"","parse-names":false,"suffix":""},{"dropping-particle":"","family":"Shobe","given":"Justin","non-dropping-particle":"","parse-names":false,"suffix":""},{"dropping-particle":"","family":"Lopez-Aranda","given":"Manuel F.","non-dropping-particle":"","parse-names":false,"suffix":""},{"dropping-particle":"","family":"Silva","given":"Alcino J.","non-dropping-particle":"","parse-names":false,"suffix":""}],"container-title":"Nature Reviews Neuroscience","id":"ITEM-1","issue":"3","issued":{"date-parts":[["2014","2","5"]]},"page":"157-169","publisher":"Nature Publishing Group","title":"Synaptic tagging during memory allocation","type":"article-journal","volume":"15"},"uris":["http://www.mendeley.com/documents/?uuid=e44a5cff-f6d9-39ce-8460-36f68ffe9bf4"]},{"id":"ITEM-2","itemData":{"DOI":"10.1038/s41593-018-0076-6","ISSN":"1097-6256","abstract":"The modification of synaptic strength produced by long-term potentiation (LTP) is widely thought to underlie memory storage. Indeed, given that hippocampal pyramidal neurons have &gt;10,000 independently modifiable synapses, the potential for information storage by synaptic modification is enormous. However, recent work suggests that CREB-mediated global changes in neuronal excitability also play a critical role in memory formation. Because these global changes have a modest capacity for information storage compared with that of synaptic plasticity, their importance for memory function has been unclear. Here we review the newly emerging evidence for CREB-dependent control of excitability and discuss two possible mechanisms. First, the CREB-dependent transient change in neuronal excitability performs a memory-allocation function ensuring that memory is stored in ways that facilitate effective linking of events with temporal proximity (hours). Second, these changes may promote cell-assembly formation during the memory-consolidation phase. It has been unclear whether such global excitability changes and local synaptic mechanisms are complementary. Here we argue that the two mechanisms can work together to promote useful memory function.","author":[{"dropping-particle":"","family":"Lisman","given":"John","non-dropping-particle":"","parse-names":false,"suffix":""},{"dropping-particle":"","family":"Cooper","given":"Katherine","non-dropping-particle":"","parse-names":false,"suffix":""},{"dropping-particle":"","family":"Sehgal","given":"Megha","non-dropping-particle":"","parse-names":false,"suffix":""},{"dropping-particle":"","family":"Silva","given":"Alcino J.","non-dropping-particle":"","parse-names":false,"suffix":""}],"container-title":"Nature Neuroscience","id":"ITEM-2","issue":"3","issued":{"date-parts":[["2018","3","12"]]},"page":"309-314","publisher":"Nature Publishing Group","title":"Memory formation depends on both synapse-specific modifications of synaptic strength and cell-specific increases in excitability","type":"article-journal","volume":"21"},"uris":["http://www.mendeley.com/documents/?uuid=57558341-cde5-3433-83b5-90acabc72ca3"]}],"mendeley":{"formattedCitation":"(Lisman et al., 2018; Rogerson et al., 2014)","plainTextFormattedCitation":"(Lisman et al., 2018; Rogerson et al., 2014)","previouslyFormattedCitation":"(Lisman et al., 2018; Rogerson et al., 2014)"},"properties":{"noteIndex":0},"schema":"https://github.com/citation-style-language/schema/raw/master/csl-citation.json"}</w:instrText>
      </w:r>
      <w:r w:rsidR="001069F1">
        <w:fldChar w:fldCharType="separate"/>
      </w:r>
      <w:r w:rsidR="00936757" w:rsidRPr="00936757">
        <w:rPr>
          <w:noProof/>
        </w:rPr>
        <w:t>(Lisman et al., 2018; Rogerson et al., 2014)</w:t>
      </w:r>
      <w:r w:rsidR="001069F1">
        <w:fldChar w:fldCharType="end"/>
      </w:r>
      <w:r w:rsidR="001069F1">
        <w:t>.</w:t>
      </w:r>
      <w:r w:rsidR="00026E42">
        <w:t xml:space="preserve"> </w:t>
      </w:r>
      <w:r w:rsidR="00233F94">
        <w:t>Indeed, d</w:t>
      </w:r>
      <w:r w:rsidR="001069F1">
        <w:t xml:space="preserve">endritic “hotspots” with high synaptic turnover have been found to be closely associated with learning </w:t>
      </w:r>
      <w:r w:rsidR="001069F1">
        <w:fldChar w:fldCharType="begin" w:fldLock="1"/>
      </w:r>
      <w:r w:rsidR="00936757">
        <w:instrText>ADDIN CSL_CITATION {"citationItems":[{"id":"ITEM-1","itemData":{"DOI":"10.1038/s41467-017-02751-2","ISSN":"2041-1723","abstract":"Modeling studies suggest that clustered structural plasticity of dendritic spines is an efficient mechanism of information storage in cortical circuits. However, why new clustered spines occur in specific locations and how their formation relates to learning and memory (L&amp;M) remain unclear. Using in vivo two-photon microscopy, we track spine dynamics in retrosplenial cortex before, during, and after two forms of episodic-like learning and find that spine turnover before learning predicts future L&amp;M performance, as well as the localization and rates of spine clustering. Consistent with the idea that these measures are causally related, a genetic manipulation that enhances spine turnover also enhances both L&amp;M and spine clustering. Biophysically inspired modeling suggests turnover increases clustering, network sparsity, and memory capacity. These results support a hotspot model where spine turnover is the driver for localization of clustered spine formation, which serves to modulate network function, thus influencing storage capacity and L&amp;M.","author":[{"dropping-particle":"","family":"Frank","given":"Adam C.","non-dropping-particle":"","parse-names":false,"suffix":""},{"dropping-particle":"","family":"Huang","given":"Shan","non-dropping-particle":"","parse-names":false,"suffix":""},{"dropping-particle":"","family":"Zhou","given":"Miou","non-dropping-particle":"","parse-names":false,"suffix":""},{"dropping-particle":"","family":"Gdalyahu","given":"Amos","non-dropping-particle":"","parse-names":false,"suffix":""},{"dropping-particle":"","family":"Kastellakis","given":"George","non-dropping-particle":"","parse-names":false,"suffix":""},{"dropping-particle":"","family":"Silva","given":"Tawnie K.","non-dropping-particle":"","parse-names":false,"suffix":""},{"dropping-particle":"","family":"Lu","given":"Elaine","non-dropping-particle":"","parse-names":false,"suffix":""},{"dropping-particle":"","family":"Wen","given":"Ximiao","non-dropping-particle":"","parse-names":false,"suffix":""},{"dropping-particle":"","family":"Poirazi","given":"Panayiota","non-dropping-particle":"","parse-names":false,"suffix":""},{"dropping-particle":"","family":"Trachtenberg","given":"Joshua T.","non-dropping-particle":"","parse-names":false,"suffix":""},{"dropping-particle":"","family":"Silva","given":"Alcino J.","non-dropping-particle":"","parse-names":false,"suffix":""}],"container-title":"Nature Communications","id":"ITEM-1","issue":"1","issued":{"date-parts":[["2018","12","29"]]},"page":"422","publisher":"Nature Publishing Group","title":"Hotspots of dendritic spine turnover facilitate clustered spine addition and learning and memory","type":"article-journal","volume":"9"},"uris":["http://www.mendeley.com/documents/?uuid=a62f6426-c88e-46b9-957c-6bcf23b59b87"]}],"mendeley":{"formattedCitation":"(Frank et al., 2018)","plainTextFormattedCitation":"(Frank et al., 2018)","previouslyFormattedCitation":"(Frank et al., 2018)"},"properties":{"noteIndex":0},"schema":"https://github.com/citation-style-language/schema/raw/master/csl-citation.json"}</w:instrText>
      </w:r>
      <w:r w:rsidR="001069F1">
        <w:fldChar w:fldCharType="separate"/>
      </w:r>
      <w:r w:rsidR="001069F1" w:rsidRPr="001069F1">
        <w:rPr>
          <w:noProof/>
        </w:rPr>
        <w:t>(Frank et al., 2018)</w:t>
      </w:r>
      <w:r w:rsidR="001069F1">
        <w:fldChar w:fldCharType="end"/>
      </w:r>
      <w:r w:rsidR="001069F1">
        <w:t xml:space="preserve">. </w:t>
      </w:r>
      <w:r w:rsidR="00233F94">
        <w:t xml:space="preserve">Circuit remodeling that occurs as </w:t>
      </w:r>
      <w:r w:rsidR="003C6278">
        <w:t>a result of this process might selectively recruit</w:t>
      </w:r>
      <w:r w:rsidR="00233F94">
        <w:t xml:space="preserve"> neurons with particular firing rate characteristics </w:t>
      </w:r>
      <w:r w:rsidR="00233F94">
        <w:lastRenderedPageBreak/>
        <w:fldChar w:fldCharType="begin" w:fldLock="1"/>
      </w:r>
      <w:r w:rsidR="00D07E97">
        <w:instrText>ADDIN CSL_CITATION {"citationItems":[{"id":"ITEM-1","itemData":{"DOI":"10.1038/nrn3687","ISBN":"1471220214","ISSN":"1471-0048","PMID":"24569488","abstract":"We often assume that the variables of functional and structural brain parameters - such as synaptic weights, the firing rates of individual neurons, the synchronous discharge of neural populations, the number of synaptic contacts between neurons and the size of dendritic boutons - have a bell-shaped distribution. However, at many physiological and anatomical levels in the brain, the distribution of numerous parameters is in fact strongly skewed with a heavy tail, suggesting that skewed (typically lognormal) distributions are fundamental to structural and functional brain organization. This insight not only has implications for how we should collect and analyse data, it may also help us to understand how the different levels of skewed distributions - from synapses to cognition - are related to each other.","author":[{"dropping-particle":"","family":"Buzsáki","given":"György","non-dropping-particle":"","parse-names":false,"suffix":""},{"dropping-particle":"","family":"Mizuseki","given":"Kenji","non-dropping-particle":"","parse-names":false,"suffix":""}],"container-title":"Nature reviews. Neuroscience","id":"ITEM-1","issue":"4","issued":{"date-parts":[["2014"]]},"page":"264-78","publisher":"Nature Publishing Group","title":"The log-dynamic brain: how skewed distributions affect network operations.","type":"article-journal","volume":"15"},"uris":["http://www.mendeley.com/documents/?uuid=5f0a1589-9aaf-40d0-ac34-21cc3ab67561"]},{"id":"ITEM-2","itemData":{"abstract":"Cell assembly sequences during learning are \" replayed \" during hippocampal ripples and contribute to the consolidation of episodic memories. However, neuronal sequences may also reflect preexisting dynamics. We report that sequences of place-cell firing in a novel environment are formed from a combination of the contributions of a rigid, predominantly fast-firing subset of pyramidal neurons with low spatial specificity and limited change across sleep-experience-sleep and a slow-firing plastic subset. Slow-firing cells, rather than fast-firing cells, gained high place specificity during exploration, elevated their association with ripples, and showed increased bursting and temporal coactivation during postexperience sleep. Thus, slow-and fast-firing neurons, although forming a continuous distribution, have different coding and plastic properties. T he restructuring of hippocampal networks through synaptic plasticity is necessary for the formation of new episodic memories. Replay of hippocampal place-cell (1) se-quences during sharp wave ripples (SPW-Rs) of waking immobility (2–5) and non–rapid eye movement sleep (6–13) after learning has been proposed to support memory consolidation (10–13). Replay is conceptualized and typically studied as a phenomenon with higher-order interactions within populations of neurons taken to have sim-ilar properties (10, 14). However, networks built from similar neurons are unstable (15), and recent findings demonstrate that biophysical properties of cortical pyramidal neurons are highly diverse and characterized by lognormal distributions of synaptic weights, long-term firing rates, and spike bursts (16). Furthermore, temporal correlations of hippocampal neurons are largely preserved across brain states and environmental situations, sug-gesting that learning-induced changes are con-strained within a dynamically stable network (16, 17). An example of a preexisting bias between place-cell sequences in a novel environment and sleep before the novel experience (preplay) has been described (18–20), although its computation-al relevance has been questioned recently (14). To clarify the relationship between preexisting bio-physical properties of neurons and their contri-bution to learning, characterization of individual neurons is necessary. We performed such analy-ses during sleep in rats before and after they ex-plored a novel environment. Simultaneous recordings of well-isolated CA1 pyramidal single units were performed in fo…","author":[{"dropping-particle":"","family":"Grosmark","given":"Andres D","non-dropping-particle":"","parse-names":false,"suffix":""},{"dropping-particle":"","family":"Buzsáki","given":"György","non-dropping-particle":"","parse-names":false,"suffix":""}],"container-title":"Science","id":"ITEM-2","issue":"6280","issued":{"date-parts":[["2016"]]},"page":"1440-1443","title":"Diversity in neural firing dynamics supports both rigid and learned hippocampal sequences","type":"article-journal","volume":"351"},"uris":["http://www.mendeley.com/documents/?uuid=cbd9791b-5921-3082-bc40-17bdc8b57805"]}],"mendeley":{"formattedCitation":"(Buzsáki and Mizuseki, 2014; Grosmark and Buzsáki, 2016)","plainTextFormattedCitation":"(Buzsáki and Mizuseki, 2014; Grosmark and Buzsáki, 2016)","previouslyFormattedCitation":"(Buzsáki and Mizuseki, 2014; Grosmark and Buzsáki, 2016)"},"properties":{"noteIndex":0},"schema":"https://github.com/citation-style-language/schema/raw/master/csl-citation.json"}</w:instrText>
      </w:r>
      <w:r w:rsidR="00233F94">
        <w:fldChar w:fldCharType="separate"/>
      </w:r>
      <w:r w:rsidR="002E3E9A" w:rsidRPr="002E3E9A">
        <w:rPr>
          <w:noProof/>
        </w:rPr>
        <w:t>(Buzsáki and Mizuseki, 2014; Grosmark and Buzsáki, 2016)</w:t>
      </w:r>
      <w:r w:rsidR="00233F94">
        <w:fldChar w:fldCharType="end"/>
      </w:r>
      <w:r w:rsidR="00233F94">
        <w:t xml:space="preserve"> to represent episodic experiences.</w:t>
      </w:r>
      <w:r w:rsidR="003C6278">
        <w:t xml:space="preserve"> </w:t>
      </w:r>
      <w:r w:rsidR="00EA38A2">
        <w:t>Fittingly,</w:t>
      </w:r>
      <w:r w:rsidR="003C6278">
        <w:t xml:space="preserve"> cells </w:t>
      </w:r>
      <w:r w:rsidR="00107735">
        <w:t>that are highly active in</w:t>
      </w:r>
      <w:r w:rsidR="003C6278">
        <w:t xml:space="preserve"> a novel context tend to have higher mean firing rates and better theta modulation (but surprisingly, less spatial precision; </w:t>
      </w:r>
      <w:r w:rsidR="003C6278">
        <w:fldChar w:fldCharType="begin" w:fldLock="1"/>
      </w:r>
      <w:r w:rsidR="002E3E9A">
        <w:instrText>ADDIN CSL_CITATION {"citationItems":[{"id":"ITEM-1","itemData":{"DOI":"10.1126/science.aat5397","ISSN":"1095-9203","PMID":"30049878","abstract":"Episodic memories are encoded by a sparse population of hippocampal neurons. In mice, optogenetic manipulation of this memory engram established that these neurons are indispensable and inducing for memory recall. However, little is known about their in vivo activity or precise role in memory. We found that during memory encoding, only a fraction of CA1 place cells function as engram neurons, distinguished by firing repetitive bursts paced at the theta frequency. During memory recall, these neurons remained highly context specific, yet demonstrated preferential remapping of their place fields. These data demonstrate a dissociation of precise spatial coding and contextual indexing by distinct hippocampal ensembles and suggest that the hippocampal engram serves as an index of memory content.","author":[{"dropping-particle":"","family":"Tanaka","given":"Kazumasa Z","non-dropping-particle":"","parse-names":false,"suffix":""},{"dropping-particle":"","family":"He","given":"Hongshen","non-dropping-particle":"","parse-names":false,"suffix":""},{"dropping-particle":"","family":"Tomar","given":"Anupratap","non-dropping-particle":"","parse-names":false,"suffix":""},{"dropping-particle":"","family":"Niisato","given":"Kazue","non-dropping-particle":"","parse-names":false,"suffix":""},{"dropping-particle":"","family":"Huang","given":"Arthur J Y","non-dropping-particle":"","parse-names":false,"suffix":""},{"dropping-particle":"","family":"McHugh","given":"Thomas J","non-dropping-particle":"","parse-names":false,"suffix":""}],"container-title":"Science (New York, N.Y.)","id":"ITEM-1","issue":"6400","issued":{"date-parts":[["2018","7","27"]]},"page":"392-397","publisher":"American Association for the Advancement of Science","title":"The hippocampal engram maps experience but not place.","type":"article-journal","volume":"361"},"uris":["http://www.mendeley.com/documents/?uuid=f023cdae-e36b-34a0-87ee-86356ca58e5f"]}],"mendeley":{"formattedCitation":"(Tanaka et al., 2018)","manualFormatting":"Tanaka et al., 2018)","plainTextFormattedCitation":"(Tanaka et al., 2018)","previouslyFormattedCitation":"(Tanaka et al., 2018)"},"properties":{"noteIndex":0},"schema":"https://github.com/citation-style-language/schema/raw/master/csl-citation.json"}</w:instrText>
      </w:r>
      <w:r w:rsidR="003C6278">
        <w:fldChar w:fldCharType="separate"/>
      </w:r>
      <w:r w:rsidR="003C6278" w:rsidRPr="003C6278">
        <w:rPr>
          <w:noProof/>
        </w:rPr>
        <w:t>Tanaka et al., 2018)</w:t>
      </w:r>
      <w:r w:rsidR="003C6278">
        <w:fldChar w:fldCharType="end"/>
      </w:r>
      <w:r w:rsidR="003C6278">
        <w:t xml:space="preserve">. </w:t>
      </w:r>
      <w:r w:rsidR="0038614F">
        <w:t xml:space="preserve">Evidently, much remains </w:t>
      </w:r>
      <w:r w:rsidR="00026E42">
        <w:t>un</w:t>
      </w:r>
      <w:r w:rsidR="0038614F">
        <w:t xml:space="preserve">known </w:t>
      </w:r>
      <w:r w:rsidR="00026E42">
        <w:t>in regards to</w:t>
      </w:r>
      <w:r w:rsidR="0038614F">
        <w:t xml:space="preserve"> how cell excitability might co</w:t>
      </w:r>
      <w:r w:rsidR="008F2F28">
        <w:t>ntribute to its involvement in a neural ensemble representing a memory trace</w:t>
      </w:r>
      <w:r w:rsidR="0038614F">
        <w:t xml:space="preserve">. </w:t>
      </w:r>
    </w:p>
    <w:p w14:paraId="20BD2037" w14:textId="77777777" w:rsidR="003C6278" w:rsidRDefault="003C6278" w:rsidP="001A02FD">
      <w:pPr>
        <w:pStyle w:val="BUMainText"/>
      </w:pPr>
    </w:p>
    <w:p w14:paraId="53950471" w14:textId="4A616CE8" w:rsidR="00791795" w:rsidRDefault="00791795" w:rsidP="00791795">
      <w:pPr>
        <w:pStyle w:val="Heading3"/>
      </w:pPr>
      <w:bookmarkStart w:id="27" w:name="_Toc415341945"/>
      <w:r>
        <w:t>“Engrams”</w:t>
      </w:r>
      <w:bookmarkEnd w:id="27"/>
    </w:p>
    <w:p w14:paraId="26749A09" w14:textId="05063BC7" w:rsidR="00254250" w:rsidRDefault="00791795" w:rsidP="001A02FD">
      <w:pPr>
        <w:pStyle w:val="BUMainText"/>
      </w:pPr>
      <w:r>
        <w:tab/>
      </w:r>
      <w:r w:rsidR="009E09E1">
        <w:t xml:space="preserve">Richard </w:t>
      </w:r>
      <w:proofErr w:type="spellStart"/>
      <w:r w:rsidR="009E09E1">
        <w:t>Semon</w:t>
      </w:r>
      <w:proofErr w:type="spellEnd"/>
      <w:r w:rsidR="009E09E1">
        <w:t xml:space="preserve"> hypothesized the existence of a physical substrate of memory, which he called the engram </w:t>
      </w:r>
      <w:r w:rsidR="009E09E1">
        <w:fldChar w:fldCharType="begin" w:fldLock="1"/>
      </w:r>
      <w:r w:rsidR="00EC429B">
        <w:instrText>ADDIN CSL_CITATION {"citationItems":[{"id":"ITEM-1","itemData":{"author":[{"dropping-particle":"","family":"Semon","given":"Richard","non-dropping-particle":"","parse-names":false,"suffix":""}],"id":"ITEM-1","issued":{"date-parts":[["1921"]]},"publisher":"George Allen &amp; Unwin","publisher-place":"London","title":"The Mneme","type":"book"},"uris":["http://www.mendeley.com/documents/?uuid=284969de-f776-475e-90b2-325c30bdafca"]}],"mendeley":{"formattedCitation":"(Semon, 1921)","plainTextFormattedCitation":"(Semon, 1921)","previouslyFormattedCitation":"(Semon, 1921)"},"properties":{"noteIndex":0},"schema":"https://github.com/citation-style-language/schema/raw/master/csl-citation.json"}</w:instrText>
      </w:r>
      <w:r w:rsidR="009E09E1">
        <w:fldChar w:fldCharType="separate"/>
      </w:r>
      <w:r w:rsidR="009E09E1" w:rsidRPr="009E09E1">
        <w:rPr>
          <w:noProof/>
        </w:rPr>
        <w:t>(Semon, 1921)</w:t>
      </w:r>
      <w:r w:rsidR="009E09E1">
        <w:fldChar w:fldCharType="end"/>
      </w:r>
      <w:r w:rsidR="009E09E1">
        <w:t xml:space="preserve">. Two postulates arose from the engram theory. One was the Law of </w:t>
      </w:r>
      <w:proofErr w:type="spellStart"/>
      <w:r w:rsidR="009E09E1">
        <w:t>Engraphy</w:t>
      </w:r>
      <w:proofErr w:type="spellEnd"/>
      <w:r w:rsidR="009E09E1">
        <w:t xml:space="preserve">, which states that the </w:t>
      </w:r>
      <w:r w:rsidR="00EC429B">
        <w:t xml:space="preserve">engram endures as the material storage site of memory. Second was the Law of </w:t>
      </w:r>
      <w:proofErr w:type="spellStart"/>
      <w:r w:rsidR="00EC429B">
        <w:t>Ecphory</w:t>
      </w:r>
      <w:proofErr w:type="spellEnd"/>
      <w:r w:rsidR="00EC429B">
        <w:t xml:space="preserve">, which states that the engram is capable of retrieving an </w:t>
      </w:r>
      <w:proofErr w:type="gramStart"/>
      <w:r w:rsidR="00EC429B">
        <w:t>experience</w:t>
      </w:r>
      <w:proofErr w:type="gramEnd"/>
      <w:r w:rsidR="00EC429B">
        <w:t xml:space="preserve"> based on partial presentation of cues.</w:t>
      </w:r>
      <w:r w:rsidR="009E09E1">
        <w:t xml:space="preserve"> </w:t>
      </w:r>
      <w:r w:rsidR="00EC429B">
        <w:t xml:space="preserve">At the time, there was no basis for how engrams could be manifested in the brain. However, Donald </w:t>
      </w:r>
      <w:proofErr w:type="spellStart"/>
      <w:r w:rsidR="00EC429B">
        <w:t>Hebb</w:t>
      </w:r>
      <w:proofErr w:type="spellEnd"/>
      <w:r w:rsidR="00EC429B">
        <w:t xml:space="preserve"> later described synaptic plasticity, which permitted the formation of neuronal assemblies to store information </w:t>
      </w:r>
      <w:r w:rsidR="00EC429B">
        <w:fldChar w:fldCharType="begin" w:fldLock="1"/>
      </w:r>
      <w:r w:rsidR="00A666D5">
        <w:instrText>ADDIN CSL_CITATION {"citationItems":[{"id":"ITEM-1","itemData":{"author":[{"dropping-particle":"","family":"Hebb","given":"Donald","non-dropping-particle":"","parse-names":false,"suffix":""}],"id":"ITEM-1","issued":{"date-parts":[["1949"]]},"publisher":"Wiley &amp; Sons","publisher-place":"New York","title":"The Organization of Behavior","type":"book"},"uris":["http://www.mendeley.com/documents/?uuid=269d5fba-b486-4acc-9cb2-c90db5cc210f"]}],"mendeley":{"formattedCitation":"(Hebb, 1949)","plainTextFormattedCitation":"(Hebb, 1949)","previouslyFormattedCitation":"(Hebb, 1949)"},"properties":{"noteIndex":0},"schema":"https://github.com/citation-style-language/schema/raw/master/csl-citation.json"}</w:instrText>
      </w:r>
      <w:r w:rsidR="00EC429B">
        <w:fldChar w:fldCharType="separate"/>
      </w:r>
      <w:r w:rsidR="00EC429B" w:rsidRPr="00EC429B">
        <w:rPr>
          <w:noProof/>
        </w:rPr>
        <w:t>(Hebb, 1949)</w:t>
      </w:r>
      <w:r w:rsidR="00EC429B">
        <w:fldChar w:fldCharType="end"/>
      </w:r>
      <w:r w:rsidR="00EC429B">
        <w:t xml:space="preserve">. Thus, mechanisms such as long-term potentiation (LTP) could </w:t>
      </w:r>
      <w:r w:rsidR="00A666D5">
        <w:t xml:space="preserve">functionally </w:t>
      </w:r>
      <w:r w:rsidR="00EC429B">
        <w:t xml:space="preserve">link neurons </w:t>
      </w:r>
      <w:r w:rsidR="00A666D5">
        <w:t>by virtue of strengthening synaptic connections</w:t>
      </w:r>
      <w:r w:rsidR="00151663">
        <w:t xml:space="preserve"> through biochemical cascades</w:t>
      </w:r>
      <w:r w:rsidR="00A666D5">
        <w:t xml:space="preserve"> </w:t>
      </w:r>
      <w:r w:rsidR="00A666D5">
        <w:fldChar w:fldCharType="begin" w:fldLock="1"/>
      </w:r>
      <w:r w:rsidR="00A84930">
        <w:instrText>ADDIN CSL_CITATION {"citationItems":[{"id":"ITEM-1","itemData":{"DOI":"10.1038/361031a0","ISSN":"0028-0836","PMID":"8421494","abstract":"Long-term potentiation of synaptic transmission in the hippocampus is the primary experimental model for investigating the synaptic basis of learning and memory in vertebrates. The best understood form of long-term potentiation is induced by the activation of the N-methyl-D-aspartate receptor complex. This subtype of glutamate receptor endows long-term potentiation with Hebbian characteristics, and allows electrical events at the postsynaptic membrane to be transduced into chemical signals which, in turn, are thought to activate both pre- and postsynaptic mechanisms to generate a persistent increase in synaptic strength.","author":[{"dropping-particle":"","family":"Bliss","given":"T. V. P.","non-dropping-particle":"","parse-names":false,"suffix":""},{"dropping-particle":"","family":"Collingridge","given":"G. L.","non-dropping-particle":"","parse-names":false,"suffix":""}],"container-title":"Nature","id":"ITEM-1","issue":"6407","issued":{"date-parts":[["1993","1","7"]]},"page":"31-39","title":"A synaptic model of memory: long-term potentiation in the hippocampus","type":"article-journal","volume":"361"},"uris":["http://www.mendeley.com/documents/?uuid=a1a8dc50-831e-3513-85a8-7929e5b5718f"]},{"id":"ITEM-2","itemData":{"DOI":"10.1038/nn.4418","ISSN":"1097-6256","author":[{"dropping-particle":"","family":"Holtmaat","given":"Anthony","non-dropping-particle":"","parse-names":false,"suffix":""},{"dropping-particle":"","family":"Caroni","given":"Pico","non-dropping-particle":"","parse-names":false,"suffix":""}],"container-title":"Nature Neuroscience","id":"ITEM-2","issue":"12","issued":{"date-parts":[["2016","12","17"]]},"page":"1553-1562","publisher":"Nature Publishing Group","title":"Functional and structural underpinnings of neuronal assembly formation in learning","type":"article-journal","volume":"19"},"uris":["http://www.mendeley.com/documents/?uuid=f64a3fe1-fcd9-45b9-9157-4408f539b3de"]}],"mendeley":{"formattedCitation":"(Bliss and Collingridge, 1993; Holtmaat and Caroni, 2016)","plainTextFormattedCitation":"(Bliss and Collingridge, 1993; Holtmaat and Caroni, 2016)","previouslyFormattedCitation":"(Bliss and Collingridge, 1993; Holtmaat and Caroni, 2016)"},"properties":{"noteIndex":0},"schema":"https://github.com/citation-style-language/schema/raw/master/csl-citation.json"}</w:instrText>
      </w:r>
      <w:r w:rsidR="00A666D5">
        <w:fldChar w:fldCharType="separate"/>
      </w:r>
      <w:r w:rsidR="000F3D7C" w:rsidRPr="000F3D7C">
        <w:rPr>
          <w:noProof/>
        </w:rPr>
        <w:t>(Bliss and Collingridge, 1993; Holtmaat and Caroni, 2016)</w:t>
      </w:r>
      <w:r w:rsidR="00A666D5">
        <w:fldChar w:fldCharType="end"/>
      </w:r>
      <w:r w:rsidR="00BF6308">
        <w:t>, allowing memory to be retrieved from combinatorial patter</w:t>
      </w:r>
      <w:r w:rsidR="00CD75CB">
        <w:t>ns of neuronal activation</w:t>
      </w:r>
      <w:r w:rsidR="00A666D5">
        <w:t xml:space="preserve">. </w:t>
      </w:r>
      <w:r w:rsidR="00254250">
        <w:t xml:space="preserve">Indeed, inhibiting protein synthesis, a hallmark of late-LTP, disrupts normal recall and the synaptic properties of engram cells </w:t>
      </w:r>
      <w:r w:rsidR="00254250">
        <w:fldChar w:fldCharType="begin" w:fldLock="1"/>
      </w:r>
      <w:r w:rsidR="000C62E0">
        <w:instrText>ADDIN CSL_CITATION {"citationItems":[{"id":"ITEM-1","itemData":{"DOI":"10.1126/science.aaa5542","PMID":"26023136","abstract":"Memory consolidation is the process by which a newly formed and unstable memory transforms into a stable long-term memory. It is unknown whether the process of memory consolidation occurs exclusively through the stabilization of memory engrams. By using learning-dependent cell labeling, we identified an increase of synaptic strength and dendritic spine density specifically in consolidated memory engram cells. Although these properties are lacking in engram cells under protein synthesis inhibitor-induced amnesia, direct optogenetic activation of these cells results in memory retrieval, and this correlates with retained engram cell-specific connectivity. We propose that a specific pattern of connectivity of engram cells may be crucial for memory information storage and that strengthened synapses in these cells critically contribute to the memory retrieval process.","author":[{"dropping-particle":"","family":"Ryan","given":"Tomás J","non-dropping-particle":"","parse-names":false,"suffix":""},{"dropping-particle":"","family":"Roy","given":"Dheeraj S","non-dropping-particle":"","parse-names":false,"suffix":""},{"dropping-particle":"","family":"Pignatelli","given":"Michele","non-dropping-particle":"","parse-names":false,"suffix":""},{"dropping-particle":"","family":"Arons","given":"Autumn","non-dropping-particle":"","parse-names":false,"suffix":""},{"dropping-particle":"","family":"Tonegawa","given":"Susumu","non-dropping-particle":"","parse-names":false,"suffix":""}],"container-title":"Science (New York, N.Y.)","id":"ITEM-1","issue":"6238","issued":{"date-parts":[["2015","5","29"]]},"page":"1007-13","publisher":"Howard Hughes Medical Institute","title":"Engram cells retain memory under retrograde amnesia.","type":"article-journal","volume":"348"},"uris":["http://www.mendeley.com/documents/?uuid=ce16d67f-89c3-3954-854a-b64641c73133"]}],"mendeley":{"formattedCitation":"(Ryan et al., 2015)","plainTextFormattedCitation":"(Ryan et al., 2015)","previouslyFormattedCitation":"(Ryan et al., 2015)"},"properties":{"noteIndex":0},"schema":"https://github.com/citation-style-language/schema/raw/master/csl-citation.json"}</w:instrText>
      </w:r>
      <w:r w:rsidR="00254250">
        <w:fldChar w:fldCharType="separate"/>
      </w:r>
      <w:r w:rsidR="00254250" w:rsidRPr="00254250">
        <w:rPr>
          <w:noProof/>
        </w:rPr>
        <w:t>(Ryan et al., 2015)</w:t>
      </w:r>
      <w:r w:rsidR="00254250">
        <w:fldChar w:fldCharType="end"/>
      </w:r>
      <w:r w:rsidR="00254250">
        <w:t xml:space="preserve">.  </w:t>
      </w:r>
    </w:p>
    <w:p w14:paraId="5BE25E44" w14:textId="6D0B6F7C" w:rsidR="00186F7A" w:rsidRDefault="00254250" w:rsidP="001A02FD">
      <w:pPr>
        <w:pStyle w:val="BUMainText"/>
      </w:pPr>
      <w:r>
        <w:lastRenderedPageBreak/>
        <w:tab/>
      </w:r>
      <w:r w:rsidR="00F954DD">
        <w:t xml:space="preserve">Early attempts at </w:t>
      </w:r>
      <w:r w:rsidR="009E09E1">
        <w:t>locating the engram</w:t>
      </w:r>
      <w:r w:rsidR="00F954DD">
        <w:t xml:space="preserve"> ended inconclusively </w:t>
      </w:r>
      <w:r w:rsidR="00F954DD">
        <w:fldChar w:fldCharType="begin" w:fldLock="1"/>
      </w:r>
      <w:r w:rsidR="00226048">
        <w:instrText>ADDIN CSL_CITATION {"citationItems":[{"id":"ITEM-1","itemData":{"author":[{"dropping-particle":"","family":"Lashley","given":"Karl","non-dropping-particle":"","parse-names":false,"suffix":""}],"container-title":"Society of Experimental Biology Symposium","id":"ITEM-1","issued":{"date-parts":[["1950"]]},"page":"454-482","title":"In search of the engram","type":"paper-conference"},"uris":["http://www.mendeley.com/documents/?uuid=84022d1c-3679-4708-8e15-a36ae1b10443"]}],"mendeley":{"formattedCitation":"(Lashley, 1950)","plainTextFormattedCitation":"(Lashley, 1950)","previouslyFormattedCitation":"(Lashley, 1950)"},"properties":{"noteIndex":0},"schema":"https://github.com/citation-style-language/schema/raw/master/csl-citation.json"}</w:instrText>
      </w:r>
      <w:r w:rsidR="00F954DD">
        <w:fldChar w:fldCharType="separate"/>
      </w:r>
      <w:r w:rsidR="00F954DD" w:rsidRPr="00F954DD">
        <w:rPr>
          <w:noProof/>
        </w:rPr>
        <w:t>(Lashley, 1950)</w:t>
      </w:r>
      <w:r w:rsidR="00F954DD">
        <w:fldChar w:fldCharType="end"/>
      </w:r>
      <w:r w:rsidR="00F954DD">
        <w:t xml:space="preserve">. </w:t>
      </w:r>
      <w:r w:rsidR="00DA0F8D">
        <w:t>However, at the same time, neurosurgical case studies found that stimulation of the temporal lobe triggered rec</w:t>
      </w:r>
      <w:r w:rsidR="009E09E1">
        <w:t xml:space="preserve">all of vivid episodic memories </w:t>
      </w:r>
      <w:r w:rsidR="009E09E1">
        <w:fldChar w:fldCharType="begin" w:fldLock="1"/>
      </w:r>
      <w:r w:rsidR="009E09E1">
        <w:instrText>ADDIN CSL_CITATION {"citationItems":[{"id":"ITEM-1","itemData":{"author":[{"dropping-particle":"","family":"Penfield","given":"Wilder","non-dropping-particle":"","parse-names":false,"suffix":""},{"dropping-particle":"","family":"Rasmussen","given":"Theodore","non-dropping-particle":"","parse-names":false,"suffix":""}],"id":"ITEM-1","issued":{"date-parts":[["1950"]]},"publisher":"Macmillan","publisher-place":"Oxford, England","title":"The cerebral cortex of man; a clinical study of localization of function","type":"book"},"uris":["http://www.mendeley.com/documents/?uuid=2cd9620a-6e43-458d-90f1-e969608194ca"]}],"mendeley":{"formattedCitation":"(Penfield and Rasmussen, 1950)","plainTextFormattedCitation":"(Penfield and Rasmussen, 1950)","previouslyFormattedCitation":"(Penfield and Rasmussen, 1950)"},"properties":{"noteIndex":0},"schema":"https://github.com/citation-style-language/schema/raw/master/csl-citation.json"}</w:instrText>
      </w:r>
      <w:r w:rsidR="009E09E1">
        <w:fldChar w:fldCharType="separate"/>
      </w:r>
      <w:r w:rsidR="009E09E1" w:rsidRPr="009E09E1">
        <w:rPr>
          <w:noProof/>
        </w:rPr>
        <w:t>(Penfield and Rasmussen, 1950)</w:t>
      </w:r>
      <w:r w:rsidR="009E09E1">
        <w:fldChar w:fldCharType="end"/>
      </w:r>
      <w:r w:rsidR="009E09E1">
        <w:t xml:space="preserve"> and that hippocampal resection caused profound amnesia </w:t>
      </w:r>
      <w:r w:rsidR="009E09E1">
        <w:fldChar w:fldCharType="begin" w:fldLock="1"/>
      </w:r>
      <w:r w:rsidR="009E09E1">
        <w:instrText>ADDIN CSL_CITATION {"citationItems":[{"id":"ITEM-1","itemData":{"abstract":"In 1954 Scoville described a grave loss of recent memory which he had observed as a sequel to bilateral medial temporal-lobe resection in one psychotic patient and one patient with intractable seizures. In both cases the operations had been radical ones, undertaken only when more conserva-tive forms of treatment had failed. The removals extended posteriorly along the mesial surface of the temporal lobes for a distance of approximately 8 cm. from the temporal tips and probably destroyed the anterior two-thirds of the hippocampus and hippo-campal gyrus bilaterally, as well as the uncus and amygdala. The unexpected and persistent memory deficit which resulted seemed to us to merit further investigation. We have therefore carried out formal memory and intelligence testing of these two patients and also of eight other patients who had undergone similar, but less radical, bilateral medial temporal-lobe resections.* The present paper gives the results of these studies which point to the importance of the hippocampal complex for normal memory func-tion. Whenever the hippocampus and hippocampal gyrus were damaged bilaterally in these operations some memory deficit was found, but not otherwise. We have chosen to report these findings in full, partly for their theoretical significance, and partly as a warning to others of the risk to memory involved in bilateral surgical lesions of the hippocampal region. Operations During the past seven years in an effort to preserve the overall personality in psychosurgery some 300 fractional lobotomies have been performed, largely on seriously ill schizophrenic patients who had failed to respond to other forms of treatment. The aim in these fractional procedures was to secure as far as possible any beneficial effects a complete frontal lobotomy might have, while at the same time avoid-ing its undesirable side-effects. And it was in fact found that undercutting limited to the orbital sur-faces of both frontal lobes has an appreciable therapeutic effect in psychosis and yet does not cause any new personality deficit to appear (Scoville, Wilk, and Pepe, 1951). In view of the known close relationship between the posterior orbital and mesial temporal cortices (MacLean, 1952; Pribram and Kruger, 1954), it was hoped that still greater psychiatric benefit might be obtained by extending the orbital undercutting so as to destroy parts of the mesial temporal cortex bilaterally. Accordingly, in 30 severely deteriorated cases, such partial …","author":[{"dropping-particle":"","family":"Scoville","given":"William Beecher","non-dropping-particle":"","parse-names":false,"suffix":""},{"dropping-particle":"","family":"Milner","given":"Brenda","non-dropping-particle":"","parse-names":false,"suffix":""}],"container-title":"J. Neurol. Neurosurg. Psychiat","id":"ITEM-1","issued":{"date-parts":[["1957"]]},"page":"103-113","title":"Loss of recent memory after bilateral hippocampal lesions","type":"article-journal","volume":"20"},"uris":["http://www.mendeley.com/documents/?uuid=545a99fe-c0b4-33f7-a4c0-4941e7c70b55"]}],"mendeley":{"formattedCitation":"(Scoville and Milner, 1957)","plainTextFormattedCitation":"(Scoville and Milner, 1957)","previouslyFormattedCitation":"(Scoville and Milner, 1957)"},"properties":{"noteIndex":0},"schema":"https://github.com/citation-style-language/schema/raw/master/csl-citation.json"}</w:instrText>
      </w:r>
      <w:r w:rsidR="009E09E1">
        <w:fldChar w:fldCharType="separate"/>
      </w:r>
      <w:r w:rsidR="009E09E1" w:rsidRPr="009E09E1">
        <w:rPr>
          <w:noProof/>
        </w:rPr>
        <w:t>(Scoville and Milner, 1957)</w:t>
      </w:r>
      <w:r w:rsidR="009E09E1">
        <w:fldChar w:fldCharType="end"/>
      </w:r>
      <w:r w:rsidR="009E09E1">
        <w:t xml:space="preserve">. </w:t>
      </w:r>
      <w:r w:rsidR="00EC429B">
        <w:t xml:space="preserve">These case studies showed that episodic memory was closely </w:t>
      </w:r>
      <w:r w:rsidR="00A666D5">
        <w:t>tied</w:t>
      </w:r>
      <w:r w:rsidR="00EC429B">
        <w:t xml:space="preserve"> to the temporal lobe, so why did </w:t>
      </w:r>
      <w:proofErr w:type="spellStart"/>
      <w:r w:rsidR="00EC429B">
        <w:t>Lashley</w:t>
      </w:r>
      <w:proofErr w:type="spellEnd"/>
      <w:r w:rsidR="00EC429B">
        <w:t xml:space="preserve"> fail to locate engram cells? </w:t>
      </w:r>
      <w:r w:rsidR="00A666D5">
        <w:t xml:space="preserve">One possibility was that his lesions lacked the resolution to detect these highly specific populations. </w:t>
      </w:r>
      <w:r w:rsidR="00BB539C">
        <w:t xml:space="preserve">Instead, in </w:t>
      </w:r>
      <w:proofErr w:type="spellStart"/>
      <w:r w:rsidR="00BB539C">
        <w:t>Lashley’s</w:t>
      </w:r>
      <w:proofErr w:type="spellEnd"/>
      <w:r w:rsidR="00BB539C">
        <w:t xml:space="preserve"> experiments, memory performance </w:t>
      </w:r>
      <w:r w:rsidR="002016B0">
        <w:t xml:space="preserve">negatively </w:t>
      </w:r>
      <w:r w:rsidR="00BB539C">
        <w:t xml:space="preserve">correlated with the extent of cortical damage, leading him to believe that memories were uniformly distributed throughout the brain. </w:t>
      </w:r>
      <w:r w:rsidR="00226048">
        <w:t xml:space="preserve">Fortunately, </w:t>
      </w:r>
      <w:r w:rsidR="009E09E1">
        <w:t xml:space="preserve">developments in </w:t>
      </w:r>
      <w:r w:rsidR="00226048">
        <w:t>the past</w:t>
      </w:r>
      <w:r w:rsidR="00186F7A">
        <w:t xml:space="preserve"> decade </w:t>
      </w:r>
      <w:r w:rsidR="009E09E1">
        <w:t>have</w:t>
      </w:r>
      <w:r w:rsidR="00F954DD">
        <w:t xml:space="preserve"> </w:t>
      </w:r>
      <w:r w:rsidR="00226048">
        <w:t xml:space="preserve">provided </w:t>
      </w:r>
      <w:r w:rsidR="00F954DD">
        <w:t>improved imaging and optogenetic technology</w:t>
      </w:r>
      <w:r w:rsidR="009E09E1">
        <w:t>,</w:t>
      </w:r>
      <w:r w:rsidR="00F954DD">
        <w:t xml:space="preserve"> </w:t>
      </w:r>
      <w:r w:rsidR="00226048">
        <w:t>allowing</w:t>
      </w:r>
      <w:r w:rsidR="00F954DD">
        <w:t xml:space="preserve"> unprecedented </w:t>
      </w:r>
      <w:r w:rsidR="00186F7A">
        <w:t>control</w:t>
      </w:r>
      <w:r w:rsidR="00F954DD">
        <w:t xml:space="preserve"> in </w:t>
      </w:r>
      <w:r w:rsidR="00EA38A2">
        <w:t>genetic</w:t>
      </w:r>
      <w:r w:rsidR="00F954DD">
        <w:t xml:space="preserve"> lab</w:t>
      </w:r>
      <w:r w:rsidR="00186F7A">
        <w:t>eling and targeting strategies</w:t>
      </w:r>
      <w:r w:rsidR="00226048">
        <w:t xml:space="preserve"> </w:t>
      </w:r>
      <w:r w:rsidR="00EA38A2">
        <w:t>plus</w:t>
      </w:r>
      <w:r w:rsidR="000D4B69">
        <w:t xml:space="preserve"> the capability to detect and activate neuronal engrams </w:t>
      </w:r>
      <w:r w:rsidR="00226048">
        <w:fldChar w:fldCharType="begin" w:fldLock="1"/>
      </w:r>
      <w:r w:rsidR="003A73F7">
        <w:instrText>ADDIN CSL_CITATION {"citationItems":[{"id":"ITEM-1","itemData":{"DOI":"10.1016/J.CONB.2015.07.009","ISSN":"0959-4388","abstract":"A great deal of experimental investment is directed towards questions regarding the mechanisms of memory storage. Such studies have traditionally been restricted to investigation of the anatomical structures, physiological processes, and molecular pathways necessary for the capacity of memory storage, and have avoided the question of how individual memories are stored in the brain. Memory engram technology allows the labeling and subsequent manipulation of components of specific memory engrams in particular brain regions, and it has been established that cell ensembles labeled by this method are both sufficient and necessary for memory recall. Recent research has employed this technology to probe fundamental questions of memory consolidation, differentiating between mechanisms of memory retrieval and the true neurobiology of memory storage.","author":[{"dropping-particle":"","family":"Tonegawa","given":"Susumu","non-dropping-particle":"","parse-names":false,"suffix":""},{"dropping-particle":"","family":"Pignatelli","given":"Michele","non-dropping-particle":"","parse-names":false,"suffix":""},{"dropping-particle":"","family":"Roy","given":"Dheeraj S","non-dropping-particle":"","parse-names":false,"suffix":""},{"dropping-particle":"","family":"Ryan","given":"Tomás J","non-dropping-particle":"","parse-names":false,"suffix":""}],"container-title":"Current Opinion in Neurobiology","id":"ITEM-1","issued":{"date-parts":[["2015","12","1"]]},"page":"101-109","publisher":"Elsevier Current Trends","title":"Memory engram storage and retrieval","type":"article-journal","volume":"35"},"uris":["http://www.mendeley.com/documents/?uuid=451d6fd2-8552-3118-9248-7e9d663127e8"]},{"id":"ITEM-2","itemData":{"DOI":"10.1016/j.neuron.2015.08.002","ISSN":"08966273","PMID":"26335640","abstract":"The idea that memory is stored in the brain as physical alterations goes back at least as far as Plato, but further conceptualization of this idea had to wait until the 20(th) century when two guiding theories were presented: the \"engram theory\" of Richard Semon and Donald Hebb's \"synaptic plasticity theory.\" While a large number of studies have been conducted since, each supporting some aspect of each of these theories, until recently integrative evidence for the existence of engram cells and circuits as defined by the theories was lacking. In the past few years, the combination of transgenics, optogenetics, and other technologies has allowed neuroscientists to begin identifying memory engram cells by detecting specific populations of cells activated during specific learning epochs and by engineering them not only to evoke recall of the original memory, but also to alter the content of the memory.","author":[{"dropping-particle":"","family":"Tonegawa","given":"Susumu","non-dropping-particle":"","parse-names":false,"suffix":""},{"dropping-particle":"","family":"Liu","given":"Xu","non-dropping-particle":"","parse-names":false,"suffix":""},{"dropping-particle":"","family":"Ramirez","given":"Steve","non-dropping-particle":"","parse-names":false,"suffix":""},{"dropping-particle":"","family":"Redondo","given":"Roger","non-dropping-particle":"","parse-names":false,"suffix":""}],"container-title":"Neuron","id":"ITEM-2","issue":"5","issued":{"date-parts":[["2015","9","2"]]},"page":"918-931","title":"Memory Engram Cells Have Come of Age","type":"article-journal","volume":"87"},"uris":["http://www.mendeley.com/documents/?uuid=fecdb178-f9b6-3727-8406-80ed8d09e253"]}],"mendeley":{"formattedCitation":"(Tonegawa et al., 2015b, 2015a)","plainTextFormattedCitation":"(Tonegawa et al., 2015b, 2015a)","previouslyFormattedCitation":"(Tonegawa et al., 2015b, 2015a)"},"properties":{"noteIndex":0},"schema":"https://github.com/citation-style-language/schema/raw/master/csl-citation.json"}</w:instrText>
      </w:r>
      <w:r w:rsidR="00226048">
        <w:fldChar w:fldCharType="separate"/>
      </w:r>
      <w:r w:rsidR="00A666D5" w:rsidRPr="00A666D5">
        <w:rPr>
          <w:noProof/>
        </w:rPr>
        <w:t>(Tonegawa et al., 2015b, 2015a)</w:t>
      </w:r>
      <w:r w:rsidR="00226048">
        <w:fldChar w:fldCharType="end"/>
      </w:r>
      <w:r w:rsidR="00186F7A">
        <w:t xml:space="preserve">. </w:t>
      </w:r>
    </w:p>
    <w:p w14:paraId="612067CB" w14:textId="6E352470" w:rsidR="00CA2086" w:rsidRDefault="00A666D5" w:rsidP="001A02FD">
      <w:pPr>
        <w:pStyle w:val="BUMainText"/>
      </w:pPr>
      <w:r>
        <w:tab/>
      </w:r>
      <w:r w:rsidR="00DE793C">
        <w:t xml:space="preserve">In recent years, sophisticated genetic tagging protocols have enabled the </w:t>
      </w:r>
      <w:r w:rsidR="00EA38A2">
        <w:t>identification</w:t>
      </w:r>
      <w:r w:rsidR="00DE793C">
        <w:t xml:space="preserve"> of functionally critical cells</w:t>
      </w:r>
      <w:r w:rsidR="003A73F7">
        <w:t xml:space="preserve"> (engram cells)</w:t>
      </w:r>
      <w:r w:rsidR="00DE793C">
        <w:t xml:space="preserve"> for the storage and retrieval of episodic-like memories. </w:t>
      </w:r>
      <w:r w:rsidR="00266E1E">
        <w:t xml:space="preserve">These strategies, in a sense, hijack </w:t>
      </w:r>
      <w:r w:rsidR="003A73F7">
        <w:t xml:space="preserve">the transcriptional activities of individual neurons </w:t>
      </w:r>
      <w:r w:rsidR="00B6690C">
        <w:t>to enable</w:t>
      </w:r>
      <w:r w:rsidR="003A73F7">
        <w:t xml:space="preserve"> fluorescent labeling and </w:t>
      </w:r>
      <w:r w:rsidR="00B6690C">
        <w:t xml:space="preserve">subsequent </w:t>
      </w:r>
      <w:r w:rsidR="003A73F7">
        <w:t xml:space="preserve">manipulation via </w:t>
      </w:r>
      <w:proofErr w:type="spellStart"/>
      <w:r w:rsidR="00EA38A2">
        <w:t>photoactivatable</w:t>
      </w:r>
      <w:proofErr w:type="spellEnd"/>
      <w:r w:rsidR="00EA38A2">
        <w:t xml:space="preserve"> </w:t>
      </w:r>
      <w:proofErr w:type="spellStart"/>
      <w:r w:rsidR="003A73F7">
        <w:t>opsins</w:t>
      </w:r>
      <w:proofErr w:type="spellEnd"/>
      <w:r w:rsidR="003A73F7">
        <w:t xml:space="preserve">. </w:t>
      </w:r>
      <w:r w:rsidR="00477697">
        <w:t>Engram</w:t>
      </w:r>
      <w:r w:rsidR="003A73F7">
        <w:t xml:space="preserve"> labeling exploits the expression </w:t>
      </w:r>
      <w:r w:rsidR="00477697">
        <w:t xml:space="preserve">of </w:t>
      </w:r>
      <w:r w:rsidR="00107735">
        <w:t xml:space="preserve">immediate-early genes (IEGs) </w:t>
      </w:r>
      <w:r w:rsidR="003A73F7">
        <w:t xml:space="preserve">such as </w:t>
      </w:r>
      <w:r w:rsidR="003A73F7">
        <w:rPr>
          <w:i/>
        </w:rPr>
        <w:t>c-</w:t>
      </w:r>
      <w:proofErr w:type="spellStart"/>
      <w:r w:rsidR="003A73F7">
        <w:rPr>
          <w:i/>
        </w:rPr>
        <w:t>fos</w:t>
      </w:r>
      <w:proofErr w:type="spellEnd"/>
      <w:r w:rsidR="003A73F7">
        <w:t xml:space="preserve"> and </w:t>
      </w:r>
      <w:r w:rsidR="003A73F7">
        <w:rPr>
          <w:i/>
        </w:rPr>
        <w:t>arc</w:t>
      </w:r>
      <w:r w:rsidR="00477697">
        <w:t>. IEGs</w:t>
      </w:r>
      <w:r w:rsidR="003A73F7">
        <w:t xml:space="preserve"> are upregulated in neurons exhibiting high activity </w:t>
      </w:r>
      <w:r w:rsidR="003A73F7">
        <w:fldChar w:fldCharType="begin" w:fldLock="1"/>
      </w:r>
      <w:r w:rsidR="000F3D7C">
        <w:instrText>ADDIN CSL_CITATION {"citationItems":[{"id":"ITEM-1","itemData":{"DOI":"10.1038/311433a0","ISSN":"0028-0836","abstract":"Stimulation of 3T3 cells induces transcription of the c-fos proto-oncogene","author":[{"dropping-particle":"","family":"Greenberg","given":"Michael E.","non-dropping-particle":"","parse-names":false,"suffix":""},{"dropping-particle":"","family":"Ziff","given":"Edward B.","non-dropping-particle":"","parse-names":false,"suffix":""}],"container-title":"Nature","id":"ITEM-1","issue":"5985","issued":{"date-parts":[["1984","10","4"]]},"page":"433-438","publisher":"Nature Publishing Group","title":"Stimulation of 3T3 cells induces transcription of the c-fos proto-oncogene","type":"article-journal","volume":"311"},"uris":["http://www.mendeley.com/documents/?uuid=f242c2d2-1f97-3994-ac8c-4fb9b1095a00"]}],"mendeley":{"formattedCitation":"(Greenberg and Ziff, 1984)","plainTextFormattedCitation":"(Greenberg and Ziff, 1984)","previouslyFormattedCitation":"(Greenberg and Ziff, 1984)"},"properties":{"noteIndex":0},"schema":"https://github.com/citation-style-language/schema/raw/master/csl-citation.json"}</w:instrText>
      </w:r>
      <w:r w:rsidR="003A73F7">
        <w:fldChar w:fldCharType="separate"/>
      </w:r>
      <w:r w:rsidR="003A73F7" w:rsidRPr="003A73F7">
        <w:rPr>
          <w:noProof/>
        </w:rPr>
        <w:t>(Greenberg and Ziff, 1984)</w:t>
      </w:r>
      <w:r w:rsidR="003A73F7">
        <w:fldChar w:fldCharType="end"/>
      </w:r>
      <w:r w:rsidR="003A73F7">
        <w:t xml:space="preserve">, making them reasonable targets for labeling neurons that are highly responsive to a particular experience </w:t>
      </w:r>
      <w:r w:rsidR="000F3D7C">
        <w:fldChar w:fldCharType="begin" w:fldLock="1"/>
      </w:r>
      <w:r w:rsidR="000F3D7C">
        <w:instrText>ADDIN CSL_CITATION {"citationItems":[{"id":"ITEM-1","itemData":{"DOI":"10.1016/J.CONB.2015.07.009","ISSN":"0959-4388","abstract":"A great deal of experimental investment is directed towards questions regarding the mechanisms of memory storage. Such studies have traditionally been restricted to investigation of the anatomical structures, physiological processes, and molecular pathways necessary for the capacity of memory storage, and have avoided the question of how individual memories are stored in the brain. Memory engram technology allows the labeling and subsequent manipulation of components of specific memory engrams in particular brain regions, and it has been established that cell ensembles labeled by this method are both sufficient and necessary for memory recall. Recent research has employed this technology to probe fundamental questions of memory consolidation, differentiating between mechanisms of memory retrieval and the true neurobiology of memory storage.","author":[{"dropping-particle":"","family":"Tonegawa","given":"Susumu","non-dropping-particle":"","parse-names":false,"suffix":""},{"dropping-particle":"","family":"Pignatelli","given":"Michele","non-dropping-particle":"","parse-names":false,"suffix":""},{"dropping-particle":"","family":"Roy","given":"Dheeraj S","non-dropping-particle":"","parse-names":false,"suffix":""},{"dropping-particle":"","family":"Ryan","given":"Tomás J","non-dropping-particle":"","parse-names":false,"suffix":""}],"container-title":"Current Opinion in Neurobiology","id":"ITEM-1","issued":{"date-parts":[["2015","12","1"]]},"page":"101-109","publisher":"Elsevier Current Trends","title":"Memory engram storage and retrieval","type":"article-journal","volume":"35"},"uris":["http://www.mendeley.com/documents/?uuid=451d6fd2-8552-3118-9248-7e9d663127e8"]},{"id":"ITEM-2","itemData":{"DOI":"10.1016/j.neuron.2015.08.002","ISSN":"08966273","PMID":"26335640","abstract":"The idea that memory is stored in the brain as physical alterations goes back at least as far as Plato, but further conceptualization of this idea had to wait until the 20(th) century when two guiding theories were presented: the \"engram theory\" of Richard Semon and Donald Hebb's \"synaptic plasticity theory.\" While a large number of studies have been conducted since, each supporting some aspect of each of these theories, until recently integrative evidence for the existence of engram cells and circuits as defined by the theories was lacking. In the past few years, the combination of transgenics, optogenetics, and other technologies has allowed neuroscientists to begin identifying memory engram cells by detecting specific populations of cells activated during specific learning epochs and by engineering them not only to evoke recall of the original memory, but also to alter the content of the memory.","author":[{"dropping-particle":"","family":"Tonegawa","given":"Susumu","non-dropping-particle":"","parse-names":false,"suffix":""},{"dropping-particle":"","family":"Liu","given":"Xu","non-dropping-particle":"","parse-names":false,"suffix":""},{"dropping-particle":"","family":"Ramirez","given":"Steve","non-dropping-particle":"","parse-names":false,"suffix":""},{"dropping-particle":"","family":"Redondo","given":"Roger","non-dropping-particle":"","parse-names":false,"suffix":""}],"container-title":"Neuron","id":"ITEM-2","issue":"5","issued":{"date-parts":[["2015","9","2"]]},"page":"918-931","title":"Memory Engram Cells Have Come of Age","type":"article-journal","volume":"87"},"uris":["http://www.mendeley.com/documents/?uuid=fecdb178-f9b6-3727-8406-80ed8d09e253"]}],"mendeley":{"formattedCitation":"(Tonegawa et al., 2015b, 2015a)","plainTextFormattedCitation":"(Tonegawa et al., 2015b, 2015a)","previouslyFormattedCitation":"(Tonegawa et al., 2015b, 2015a)"},"properties":{"noteIndex":0},"schema":"https://github.com/citation-style-language/schema/raw/master/csl-citation.json"}</w:instrText>
      </w:r>
      <w:r w:rsidR="000F3D7C">
        <w:fldChar w:fldCharType="separate"/>
      </w:r>
      <w:r w:rsidR="000F3D7C" w:rsidRPr="000F3D7C">
        <w:rPr>
          <w:noProof/>
        </w:rPr>
        <w:t>(Tonegawa et al., 2015b, 2015a)</w:t>
      </w:r>
      <w:r w:rsidR="000F3D7C">
        <w:fldChar w:fldCharType="end"/>
      </w:r>
      <w:r w:rsidR="003A73F7">
        <w:t xml:space="preserve">. </w:t>
      </w:r>
      <w:r w:rsidR="00EA38A2">
        <w:t>Thus,</w:t>
      </w:r>
      <w:r w:rsidR="000F3D7C">
        <w:t xml:space="preserve"> a </w:t>
      </w:r>
      <w:r w:rsidR="000F3D7C">
        <w:rPr>
          <w:i/>
        </w:rPr>
        <w:t>c-</w:t>
      </w:r>
      <w:proofErr w:type="spellStart"/>
      <w:r w:rsidR="000F3D7C">
        <w:rPr>
          <w:i/>
        </w:rPr>
        <w:t>fos</w:t>
      </w:r>
      <w:proofErr w:type="spellEnd"/>
      <w:r w:rsidR="000F3D7C">
        <w:t xml:space="preserve"> promoter </w:t>
      </w:r>
      <w:r w:rsidR="00EA38A2">
        <w:t xml:space="preserve">can be used </w:t>
      </w:r>
      <w:r w:rsidR="000F3D7C">
        <w:t xml:space="preserve">to drive expression of </w:t>
      </w:r>
      <w:proofErr w:type="spellStart"/>
      <w:r w:rsidR="0025138A">
        <w:t>fluorophores</w:t>
      </w:r>
      <w:proofErr w:type="spellEnd"/>
      <w:r w:rsidR="000F3D7C">
        <w:t xml:space="preserve"> or </w:t>
      </w:r>
      <w:proofErr w:type="spellStart"/>
      <w:r w:rsidR="000F3D7C">
        <w:t>opsins</w:t>
      </w:r>
      <w:proofErr w:type="spellEnd"/>
      <w:r w:rsidR="000F3D7C">
        <w:t xml:space="preserve"> for later </w:t>
      </w:r>
      <w:r w:rsidR="000F3D7C">
        <w:lastRenderedPageBreak/>
        <w:t xml:space="preserve">manipulation of this specific subpopulation of cells. Under this framework, temporal specificity is still </w:t>
      </w:r>
      <w:r w:rsidR="00477697">
        <w:t>required;</w:t>
      </w:r>
      <w:r w:rsidR="000F3D7C">
        <w:t xml:space="preserve"> else basal </w:t>
      </w:r>
      <w:r w:rsidR="000F3D7C">
        <w:rPr>
          <w:i/>
        </w:rPr>
        <w:t>c-</w:t>
      </w:r>
      <w:proofErr w:type="spellStart"/>
      <w:r w:rsidR="000F3D7C">
        <w:rPr>
          <w:i/>
        </w:rPr>
        <w:t>fos</w:t>
      </w:r>
      <w:proofErr w:type="spellEnd"/>
      <w:r w:rsidR="000F3D7C">
        <w:t xml:space="preserve"> expression would simply drive rampant </w:t>
      </w:r>
      <w:proofErr w:type="spellStart"/>
      <w:r w:rsidR="00B6690C">
        <w:t>fluorophore</w:t>
      </w:r>
      <w:proofErr w:type="spellEnd"/>
      <w:r w:rsidR="0056175E">
        <w:t xml:space="preserve"> expression</w:t>
      </w:r>
      <w:r w:rsidR="000F3D7C">
        <w:t xml:space="preserve"> over the animal’s lifetime. To accomplish this, the labeling mechanism can be inhibited with a regulatory element active under doxycycline (DOX), thus limiting </w:t>
      </w:r>
      <w:r w:rsidR="000F3D7C">
        <w:rPr>
          <w:i/>
        </w:rPr>
        <w:t>c-</w:t>
      </w:r>
      <w:proofErr w:type="spellStart"/>
      <w:r w:rsidR="000F3D7C">
        <w:rPr>
          <w:i/>
        </w:rPr>
        <w:t>fos</w:t>
      </w:r>
      <w:proofErr w:type="spellEnd"/>
      <w:r w:rsidR="000F3D7C">
        <w:t xml:space="preserve">-driven </w:t>
      </w:r>
      <w:r w:rsidR="0056175E">
        <w:t>reporter expression</w:t>
      </w:r>
      <w:r w:rsidR="000F3D7C">
        <w:t xml:space="preserve"> to temporal windows when the organism is </w:t>
      </w:r>
      <w:r w:rsidR="00EA38A2">
        <w:t>taken off</w:t>
      </w:r>
      <w:r w:rsidR="000F3D7C">
        <w:t xml:space="preserve"> a</w:t>
      </w:r>
      <w:r w:rsidR="00632D95">
        <w:t xml:space="preserve">n </w:t>
      </w:r>
      <w:r w:rsidR="00EA38A2">
        <w:t>otherwise-</w:t>
      </w:r>
      <w:r w:rsidR="00632D95">
        <w:t>enforced</w:t>
      </w:r>
      <w:r w:rsidR="000F3D7C">
        <w:t xml:space="preserve"> DOX-infused diet </w:t>
      </w:r>
      <w:r w:rsidR="000F3D7C">
        <w:fldChar w:fldCharType="begin" w:fldLock="1"/>
      </w:r>
      <w:r w:rsidR="0056175E">
        <w:instrText>ADDIN CSL_CITATION {"citationItems":[{"id":"ITEM-1","itemData":{"DOI":"10.1126/science.1143839","ISSN":"0036-8075","PMID":"17761885","abstract":"Do learning and retrieval of a memory activate the same neurons? Does the number of reactivated neurons correlate with memory strength? We developed a transgenic mouse that enables the long-lasting genetic tagging of c-fos-active neurons. We found neurons in the basolateral amygdala that are activated during Pavlovian fear conditioning and are reactivated during memory retrieval. The number of reactivated neurons correlated positively with the behavioral expression of the fear memory, indicating a stable neural correlate of associative memory. The ability to manipulate these neurons genetically should allow a more precise dissection of the molecular mechanisms of memory encoding within a distributed neuronal network.","author":[{"dropping-particle":"","family":"Reijmers","given":"L. G.","non-dropping-particle":"","parse-names":false,"suffix":""},{"dropping-particle":"","family":"Perkins","given":"B. L.","non-dropping-particle":"","parse-names":false,"suffix":""},{"dropping-particle":"","family":"Matsuo","given":"N.","non-dropping-particle":"","parse-names":false,"suffix":""},{"dropping-particle":"","family":"Mayford","given":"M.","non-dropping-particle":"","parse-names":false,"suffix":""}],"container-title":"Science","id":"ITEM-1","issue":"5842","issued":{"date-parts":[["2007","8","31"]]},"page":"1230-1233","title":"Localization of a Stable Neural Correlate of Associative Memory","type":"article-journal","volume":"317"},"uris":["http://www.mendeley.com/documents/?uuid=c995a40f-57e8-3a58-a0f8-8ab30620d523"]}],"mendeley":{"formattedCitation":"(Reijmers et al., 2007)","plainTextFormattedCitation":"(Reijmers et al., 2007)","previouslyFormattedCitation":"(Reijmers et al., 2007)"},"properties":{"noteIndex":0},"schema":"https://github.com/citation-style-language/schema/raw/master/csl-citation.json"}</w:instrText>
      </w:r>
      <w:r w:rsidR="000F3D7C">
        <w:fldChar w:fldCharType="separate"/>
      </w:r>
      <w:r w:rsidR="000F3D7C" w:rsidRPr="000F3D7C">
        <w:rPr>
          <w:noProof/>
        </w:rPr>
        <w:t>(Reijmers et al., 2007)</w:t>
      </w:r>
      <w:r w:rsidR="000F3D7C">
        <w:fldChar w:fldCharType="end"/>
      </w:r>
      <w:r w:rsidR="000F3D7C">
        <w:t xml:space="preserve">. </w:t>
      </w:r>
      <w:r w:rsidR="0056175E">
        <w:t xml:space="preserve">With this, exquisite spatiotemporal specificity is achieved, allowing </w:t>
      </w:r>
      <w:r w:rsidR="00477697">
        <w:t>identification</w:t>
      </w:r>
      <w:r w:rsidR="0056175E">
        <w:t xml:space="preserve"> of highly specific cell populations associated with experimenter-defined episodic experiences </w:t>
      </w:r>
      <w:r w:rsidR="0056175E">
        <w:fldChar w:fldCharType="begin" w:fldLock="1"/>
      </w:r>
      <w:r w:rsidR="00D448CC">
        <w:instrText>ADDIN CSL_CITATION {"citationItems":[{"id":"ITEM-1","itemData":{"DOI":"10.1126/science.1143839","ISSN":"0036-8075","PMID":"17761885","abstract":"Do learning and retrieval of a memory activate the same neurons? Does the number of reactivated neurons correlate with memory strength? We developed a transgenic mouse that enables the long-lasting genetic tagging of c-fos-active neurons. We found neurons in the basolateral amygdala that are activated during Pavlovian fear conditioning and are reactivated during memory retrieval. The number of reactivated neurons correlated positively with the behavioral expression of the fear memory, indicating a stable neural correlate of associative memory. The ability to manipulate these neurons genetically should allow a more precise dissection of the molecular mechanisms of memory encoding within a distributed neuronal network.","author":[{"dropping-particle":"","family":"Reijmers","given":"L. G.","non-dropping-particle":"","parse-names":false,"suffix":""},{"dropping-particle":"","family":"Perkins","given":"B. L.","non-dropping-particle":"","parse-names":false,"suffix":""},{"dropping-particle":"","family":"Matsuo","given":"N.","non-dropping-particle":"","parse-names":false,"suffix":""},{"dropping-particle":"","family":"Mayford","given":"M.","non-dropping-particle":"","parse-names":false,"suffix":""}],"container-title":"Science","id":"ITEM-1","issue":"5842","issued":{"date-parts":[["2007","8","31"]]},"page":"1230-1233","title":"Localization of a Stable Neural Correlate of Associative Memory","type":"article-journal","volume":"317"},"uris":["http://www.mendeley.com/documents/?uuid=c995a40f-57e8-3a58-a0f8-8ab30620d523"]}],"mendeley":{"formattedCitation":"(Reijmers et al., 2007)","plainTextFormattedCitation":"(Reijmers et al., 2007)","previouslyFormattedCitation":"(Reijmers et al., 2007)"},"properties":{"noteIndex":0},"schema":"https://github.com/citation-style-language/schema/raw/master/csl-citation.json"}</w:instrText>
      </w:r>
      <w:r w:rsidR="0056175E">
        <w:fldChar w:fldCharType="separate"/>
      </w:r>
      <w:r w:rsidR="0056175E" w:rsidRPr="0056175E">
        <w:rPr>
          <w:noProof/>
        </w:rPr>
        <w:t>(Reijmers et al., 2007)</w:t>
      </w:r>
      <w:r w:rsidR="0056175E">
        <w:fldChar w:fldCharType="end"/>
      </w:r>
      <w:r w:rsidR="0056175E">
        <w:t xml:space="preserve">. </w:t>
      </w:r>
    </w:p>
    <w:p w14:paraId="1E1FCC25" w14:textId="15FB55ED" w:rsidR="00E65672" w:rsidRPr="00E65672" w:rsidRDefault="00CA2086" w:rsidP="001A02FD">
      <w:pPr>
        <w:pStyle w:val="BUMainText"/>
      </w:pPr>
      <w:r>
        <w:tab/>
        <w:t xml:space="preserve">The next logical step after identification of these engrams is manipulation. </w:t>
      </w:r>
      <w:r w:rsidR="00F819D5">
        <w:t>In one experiment, a</w:t>
      </w:r>
      <w:r w:rsidR="00D448CC">
        <w:t xml:space="preserve">blation of this specific sparse population impaired expression of a fear memory, whereas ablation of a similarly sized random population had no effect </w:t>
      </w:r>
      <w:r w:rsidR="00D448CC">
        <w:fldChar w:fldCharType="begin" w:fldLock="1"/>
      </w:r>
      <w:r w:rsidR="00E65672">
        <w:instrText>ADDIN CSL_CITATION {"citationItems":[{"id":"ITEM-1","itemData":{"DOI":"10.1126/science.1164139","ISSN":"0036-8075","PMID":"19286560","abstract":"Memories are thought to be encoded by sparsely distributed groups of neurons. However, identifying the precise neurons supporting a given memory (the memory trace) has been a long-standing challenge. We have shown previously that lateral amygdala (LA) neurons with increased cyclic adenosine monophosphate response element-binding protein (CREB) are preferentially activated by fear memory expression, which suggests that they are selectively recruited into the memory trace. We used an inducible diphtheria-toxin strategy to specifically ablate these neurons. Selectively deleting neurons overexpressing CREB (but not a similar portion of random LA neurons) after learning blocked expression of that fear memory. The resulting memory loss was robust and persistent, which suggests that the memory was permanently erased. These results establish a causal link between a specific neuronal subpopulation and memory expression, thereby identifying critical neurons within the memory trace.","author":[{"dropping-particle":"","family":"Han","given":"J.-H.","non-dropping-particle":"","parse-names":false,"suffix":""},{"dropping-particle":"","family":"Kushner","given":"S. A.","non-dropping-particle":"","parse-names":false,"suffix":""},{"dropping-particle":"","family":"Yiu","given":"A. P.","non-dropping-particle":"","parse-names":false,"suffix":""},{"dropping-particle":"","family":"Hsiang","given":"H.-L.","non-dropping-particle":"","parse-names":false,"suffix":""},{"dropping-particle":"","family":"Buch","given":"T.","non-dropping-particle":"","parse-names":false,"suffix":""},{"dropping-particle":"","family":"Waisman","given":"A.","non-dropping-particle":"","parse-names":false,"suffix":""},{"dropping-particle":"","family":"Bontempi","given":"B.","non-dropping-particle":"","parse-names":false,"suffix":""},{"dropping-particle":"","family":"Neve","given":"R. L.","non-dropping-particle":"","parse-names":false,"suffix":""},{"dropping-particle":"","family":"Frankland","given":"P. W.","non-dropping-particle":"","parse-names":false,"suffix":""},{"dropping-particle":"","family":"Josselyn","given":"S. A.","non-dropping-particle":"","parse-names":false,"suffix":""}],"container-title":"Science","id":"ITEM-1","issue":"5920","issued":{"date-parts":[["2009","3","13"]]},"page":"1492-1496","title":"Selective Erasure of a Fear Memory","type":"article-journal","volume":"323"},"uris":["http://www.mendeley.com/documents/?uuid=c5f0d26c-6563-3299-9674-8a043d17c8d3"]}],"mendeley":{"formattedCitation":"(Han et al., 2009)","plainTextFormattedCitation":"(Han et al., 2009)","previouslyFormattedCitation":"(Han et al., 2009)"},"properties":{"noteIndex":0},"schema":"https://github.com/citation-style-language/schema/raw/master/csl-citation.json"}</w:instrText>
      </w:r>
      <w:r w:rsidR="00D448CC">
        <w:fldChar w:fldCharType="separate"/>
      </w:r>
      <w:r w:rsidR="00D448CC" w:rsidRPr="00D448CC">
        <w:rPr>
          <w:noProof/>
        </w:rPr>
        <w:t>(Han et al., 2009)</w:t>
      </w:r>
      <w:r w:rsidR="00D448CC">
        <w:fldChar w:fldCharType="end"/>
      </w:r>
      <w:r w:rsidR="00D448CC">
        <w:t xml:space="preserve">. </w:t>
      </w:r>
      <w:r w:rsidR="002F1E50">
        <w:t>On the flip side</w:t>
      </w:r>
      <w:r w:rsidR="00D448CC">
        <w:t xml:space="preserve">, activation of this population induced expression of </w:t>
      </w:r>
      <w:r>
        <w:t>a</w:t>
      </w:r>
      <w:r w:rsidR="00D448CC">
        <w:t xml:space="preserve"> fear memory </w:t>
      </w:r>
      <w:r w:rsidR="00E65672">
        <w:fldChar w:fldCharType="begin" w:fldLock="1"/>
      </w:r>
      <w:r>
        <w:instrText>ADDIN CSL_CITATION {"citationItems":[{"id":"ITEM-1","itemData":{"DOI":"10.1038/nature11028","ISSN":"0028-0836","abstract":"Several studies have used ablation strategies to demonstrate that certain neuronal populations in the brain are needed for memory expression, but whether a particular ensemble is sufficient to elicit a behavioural outcome from a particular memory has remained unexplored. Now, Susumu Tonegawa and colleagues use optogenetics to demonstrate that a particular, targeted memory 'engram', or group of cells, that was active during fear-learning is sufficient to drive freezing behaviour in mice during subsequent reactivations.","author":[{"dropping-particle":"","family":"Liu","given":"Xu","non-dropping-particle":"","parse-names":false,"suffix":""},{"dropping-particle":"","family":"Ramirez","given":"Steve","non-dropping-particle":"","parse-names":false,"suffix":""},{"dropping-particle":"","family":"Pang","given":"Petti T.","non-dropping-particle":"","parse-names":false,"suffix":""},{"dropping-particle":"","family":"Puryear","given":"Corey B.","non-dropping-particle":"","parse-names":false,"suffix":""},{"dropping-particle":"","family":"Govindarajan","given":"Arvind","non-dropping-particle":"","parse-names":false,"suffix":""},{"dropping-particle":"","family":"Deisseroth","given":"Karl","non-dropping-particle":"","parse-names":false,"suffix":""},{"dropping-particle":"","family":"Tonegawa","given":"Susumu","non-dropping-particle":"","parse-names":false,"suffix":""}],"container-title":"Nature","id":"ITEM-1","issue":"7394","issued":{"date-parts":[["2012","3","22"]]},"page":"381-385","publisher":"Nature Publishing Group","title":"Optogenetic stimulation of a hippocampal engram activates fear memory recall","type":"article-journal","volume":"484"},"uris":["http://www.mendeley.com/documents/?uuid=37e21eb4-1eec-32f0-b66c-2441c3b92b5d"]},{"id":"ITEM-2","itemData":{"DOI":"10.1126/science.1239073","ISBN":"1095-9203 (Electronic)\\r0036-8075 (Linking)","ISSN":"10959203","PMID":"23888038","abstract":"Memories can be unreliable. We created a false memory in mice by optogenetically manipulating memory engram-bearing cells in the hippocampus. Dentate gyrus (DG) or CA1 neurons activated by exposure to a particular context were labeled with channelrhodopsin-2. These neurons were later optically reactivated during fear conditioning in a different context. The DG experimental group showed increased freezing in the original context, in which a foot shock was never delivered. The recall of this false memory was context-specific, activated similar downstream regions engaged during natural fear memory recall, and was also capable of driving an active fear response. Our data demonstrate that it is possible to generate an internally represented and behaviorally expressed fear memory via artificial means.","author":[{"dropping-particle":"","family":"Ramirez","given":"Steve","non-dropping-particle":"","parse-names":false,"suffix":""},{"dropping-particle":"","family":"Liu","given":"Xu","non-dropping-particle":"","parse-names":false,"suffix":""},{"dropping-particle":"","family":"Lin","given":"Pei Ann","non-dropping-particle":"","parse-names":false,"suffix":""},{"dropping-particle":"","family":"Suh","given":"Junghyup","non-dropping-particle":"","parse-names":false,"suffix":""},{"dropping-particle":"","family":"Pignatelli","given":"Michele","non-dropping-particle":"","parse-names":false,"suffix":""},{"dropping-particle":"","family":"Redondo","given":"Roger L.","non-dropping-particle":"","parse-names":false,"suffix":""},{"dropping-particle":"","family":"Ryan","given":"Tomás J.","non-dropping-particle":"","parse-names":false,"suffix":""},{"dropping-particle":"","family":"Tonegawa","given":"Susumu","non-dropping-particle":"","parse-names":false,"suffix":""}],"container-title":"Science","id":"ITEM-2","issue":"6144","issued":{"date-parts":[["2013","7","26"]]},"page":"387-391","title":"Creating a false memory in the hippocampus","type":"article-journal","volume":"341"},"uris":["http://www.mendeley.com/documents/?uuid=d435f9a5-e602-37c6-8565-86d6365763ad"]},{"id":"ITEM-3","itemData":{"DOI":"10.1126/science.1214985","ISSN":"0036-8075","PMID":"22442487","abstract":"We investigated the effect of activating a competing, artificially generated, neural representation on encoding of contextual fear memory in mice. We used a c-fos-based transgenic approach to introduce the hM(3)D(q) DREADD receptor (designer receptor exclusively activated by designer drug) into neurons naturally activated by sensory experience. Neural activity could then be specifically and inducibly increased in the hM(3)D(q)-expressing neurons by an exogenous ligand. When an ensemble of neurons for one context (ctxA) was artificially activated during conditioning in a distinct second context (ctxB), mice formed a hybrid memory representation. Reactivation of the artificially stimulated network within the conditioning context was required for retrieval of the memory, and the memory was specific for the spatial pattern of neurons artificially activated during learning. Similar stimulation impaired recall when not part of the initial conditioning.","author":[{"dropping-particle":"","family":"Garner","given":"A. R.","non-dropping-particle":"","parse-names":false,"suffix":""},{"dropping-particle":"","family":"Rowland","given":"D. C.","non-dropping-particle":"","parse-names":false,"suffix":""},{"dropping-particle":"","family":"Hwang","given":"S. Y.","non-dropping-particle":"","parse-names":false,"suffix":""},{"dropping-particle":"","family":"Baumgaertel","given":"K.","non-dropping-particle":"","parse-names":false,"suffix":""},{"dropping-particle":"","family":"Roth","given":"B. L.","non-dropping-particle":"","parse-names":false,"suffix":""},{"dropping-particle":"","family":"Kentros","given":"C.","non-dropping-particle":"","parse-names":false,"suffix":""},{"dropping-particle":"","family":"Mayford","given":"M.","non-dropping-particle":"","parse-names":false,"suffix":""}],"container-title":"Science","id":"ITEM-3","issue":"6075","issued":{"date-parts":[["2012","3","23"]]},"page":"1513-1516","title":"Generation of a Synthetic Memory Trace","type":"article-journal","volume":"335"},"uris":["http://www.mendeley.com/documents/?uuid=41814401-8130-3b6c-afea-7a046fc2baa8"]}],"mendeley":{"formattedCitation":"(Garner et al., 2012; Liu et al., 2012; Ramirez et al., 2013)","plainTextFormattedCitation":"(Garner et al., 2012; Liu et al., 2012; Ramirez et al., 2013)","previouslyFormattedCitation":"(Garner et al., 2012; Liu et al., 2012; Ramirez et al., 2013)"},"properties":{"noteIndex":0},"schema":"https://github.com/citation-style-language/schema/raw/master/csl-citation.json"}</w:instrText>
      </w:r>
      <w:r w:rsidR="00E65672">
        <w:fldChar w:fldCharType="separate"/>
      </w:r>
      <w:r w:rsidRPr="00CA2086">
        <w:rPr>
          <w:noProof/>
        </w:rPr>
        <w:t>(Garner et al., 2012; Liu et al., 2012; Ramirez et al., 2013)</w:t>
      </w:r>
      <w:r w:rsidR="00E65672">
        <w:fldChar w:fldCharType="end"/>
      </w:r>
      <w:r w:rsidR="00E65672">
        <w:t xml:space="preserve">. Labeling the engram representing a </w:t>
      </w:r>
      <w:proofErr w:type="spellStart"/>
      <w:r w:rsidR="00E65672">
        <w:t>footshock</w:t>
      </w:r>
      <w:proofErr w:type="spellEnd"/>
      <w:r w:rsidR="00E65672">
        <w:t xml:space="preserve"> experience and subsequently activating those cells caused freezing, suggesting that the experimenters forced retrieval of the fear memory </w:t>
      </w:r>
      <w:r>
        <w:t xml:space="preserve">in order </w:t>
      </w:r>
      <w:r w:rsidR="00E65672">
        <w:t xml:space="preserve">to influence behavior </w:t>
      </w:r>
      <w:r>
        <w:fldChar w:fldCharType="begin" w:fldLock="1"/>
      </w:r>
      <w:r w:rsidR="000D4165">
        <w:instrText>ADDIN CSL_CITATION {"citationItems":[{"id":"ITEM-1","itemData":{"DOI":"10.1038/nature11028","ISSN":"0028-0836","abstract":"Several studies have used ablation strategies to demonstrate that certain neuronal populations in the brain are needed for memory expression, but whether a particular ensemble is sufficient to elicit a behavioural outcome from a particular memory has remained unexplored. Now, Susumu Tonegawa and colleagues use optogenetics to demonstrate that a particular, targeted memory 'engram', or group of cells, that was active during fear-learning is sufficient to drive freezing behaviour in mice during subsequent reactivations.","author":[{"dropping-particle":"","family":"Liu","given":"Xu","non-dropping-particle":"","parse-names":false,"suffix":""},{"dropping-particle":"","family":"Ramirez","given":"Steve","non-dropping-particle":"","parse-names":false,"suffix":""},{"dropping-particle":"","family":"Pang","given":"Petti T.","non-dropping-particle":"","parse-names":false,"suffix":""},{"dropping-particle":"","family":"Puryear","given":"Corey B.","non-dropping-particle":"","parse-names":false,"suffix":""},{"dropping-particle":"","family":"Govindarajan","given":"Arvind","non-dropping-particle":"","parse-names":false,"suffix":""},{"dropping-particle":"","family":"Deisseroth","given":"Karl","non-dropping-particle":"","parse-names":false,"suffix":""},{"dropping-particle":"","family":"Tonegawa","given":"Susumu","non-dropping-particle":"","parse-names":false,"suffix":""}],"container-title":"Nature","id":"ITEM-1","issue":"7394","issued":{"date-parts":[["2012","3","22"]]},"page":"381-385","publisher":"Nature Publishing Group","title":"Optogenetic stimulation of a hippocampal engram activates fear memory recall","type":"article-journal","volume":"484"},"uris":["http://www.mendeley.com/documents/?uuid=37e21eb4-1eec-32f0-b66c-2441c3b92b5d"]},{"id":"ITEM-2","itemData":{"DOI":"10.1126/science.1214985","ISSN":"0036-8075","PMID":"22442487","abstract":"We investigated the effect of activating a competing, artificially generated, neural representation on encoding of contextual fear memory in mice. We used a c-fos-based transgenic approach to introduce the hM(3)D(q) DREADD receptor (designer receptor exclusively activated by designer drug) into neurons naturally activated by sensory experience. Neural activity could then be specifically and inducibly increased in the hM(3)D(q)-expressing neurons by an exogenous ligand. When an ensemble of neurons for one context (ctxA) was artificially activated during conditioning in a distinct second context (ctxB), mice formed a hybrid memory representation. Reactivation of the artificially stimulated network within the conditioning context was required for retrieval of the memory, and the memory was specific for the spatial pattern of neurons artificially activated during learning. Similar stimulation impaired recall when not part of the initial conditioning.","author":[{"dropping-particle":"","family":"Garner","given":"A. R.","non-dropping-particle":"","parse-names":false,"suffix":""},{"dropping-particle":"","family":"Rowland","given":"D. C.","non-dropping-particle":"","parse-names":false,"suffix":""},{"dropping-particle":"","family":"Hwang","given":"S. Y.","non-dropping-particle":"","parse-names":false,"suffix":""},{"dropping-particle":"","family":"Baumgaertel","given":"K.","non-dropping-particle":"","parse-names":false,"suffix":""},{"dropping-particle":"","family":"Roth","given":"B. L.","non-dropping-particle":"","parse-names":false,"suffix":""},{"dropping-particle":"","family":"Kentros","given":"C.","non-dropping-particle":"","parse-names":false,"suffix":""},{"dropping-particle":"","family":"Mayford","given":"M.","non-dropping-particle":"","parse-names":false,"suffix":""}],"container-title":"Science","id":"ITEM-2","issue":"6075","issued":{"date-parts":[["2012","3","23"]]},"page":"1513-1516","title":"Generation of a Synthetic Memory Trace","type":"article-journal","volume":"335"},"uris":["http://www.mendeley.com/documents/?uuid=41814401-8130-3b6c-afea-7a046fc2baa8"]}],"mendeley":{"formattedCitation":"(Garner et al., 2012; Liu et al., 2012)","plainTextFormattedCitation":"(Garner et al., 2012; Liu et al., 2012)","previouslyFormattedCitation":"(Garner et al., 2012; Liu et al., 2012)"},"properties":{"noteIndex":0},"schema":"https://github.com/citation-style-language/schema/raw/master/csl-citation.json"}</w:instrText>
      </w:r>
      <w:r>
        <w:fldChar w:fldCharType="separate"/>
      </w:r>
      <w:r w:rsidRPr="00CA2086">
        <w:rPr>
          <w:noProof/>
        </w:rPr>
        <w:t>(Garner et al., 2012; Liu et al., 2012)</w:t>
      </w:r>
      <w:r>
        <w:fldChar w:fldCharType="end"/>
      </w:r>
      <w:r w:rsidR="00E65672">
        <w:t xml:space="preserve">. </w:t>
      </w:r>
      <w:r>
        <w:t xml:space="preserve">It </w:t>
      </w:r>
      <w:r w:rsidR="00C30009">
        <w:t xml:space="preserve">then </w:t>
      </w:r>
      <w:r>
        <w:t xml:space="preserve">follows that the environmental cues involved in memory formation can be bypassed by activating </w:t>
      </w:r>
      <w:r w:rsidR="000D4165">
        <w:t xml:space="preserve">a predefined subpopulation </w:t>
      </w:r>
      <w:r w:rsidR="000F6BE0">
        <w:t xml:space="preserve">in </w:t>
      </w:r>
      <w:r w:rsidR="00800F1B">
        <w:t>lieu</w:t>
      </w:r>
      <w:r w:rsidR="000F6BE0">
        <w:t xml:space="preserve"> of a contextual presentation </w:t>
      </w:r>
      <w:r w:rsidR="000D4165">
        <w:t>during an aversive experience to artificially fabricate an association</w:t>
      </w:r>
      <w:r>
        <w:t>.</w:t>
      </w:r>
      <w:r w:rsidR="000D4165">
        <w:t xml:space="preserve"> </w:t>
      </w:r>
      <w:r w:rsidR="000D4165">
        <w:fldChar w:fldCharType="begin" w:fldLock="1"/>
      </w:r>
      <w:r w:rsidR="00ED1BEE">
        <w:instrText>ADDIN CSL_CITATION {"citationItems":[{"id":"ITEM-1","itemData":{"DOI":"10.1126/science.1239073","ISBN":"1095-9203 (Electronic)\\r0036-8075 (Linking)","ISSN":"10959203","PMID":"23888038","abstract":"Memories can be unreliable. We created a false memory in mice by optogenetically manipulating memory engram-bearing cells in the hippocampus. Dentate gyrus (DG) or CA1 neurons activated by exposure to a particular context were labeled with channelrhodopsin-2. These neurons were later optically reactivated during fear conditioning in a different context. The DG experimental group showed increased freezing in the original context, in which a foot shock was never delivered. The recall of this false memory was context-specific, activated similar downstream regions engaged during natural fear memory recall, and was also capable of driving an active fear response. Our data demonstrate that it is possible to generate an internally represented and behaviorally expressed fear memory via artificial means.","author":[{"dropping-particle":"","family":"Ramirez","given":"Steve","non-dropping-particle":"","parse-names":false,"suffix":""},{"dropping-particle":"","family":"Liu","given":"Xu","non-dropping-particle":"","parse-names":false,"suffix":""},{"dropping-particle":"","family":"Lin","given":"Pei Ann","non-dropping-particle":"","parse-names":false,"suffix":""},{"dropping-particle":"","family":"Suh","given":"Junghyup","non-dropping-particle":"","parse-names":false,"suffix":""},{"dropping-particle":"","family":"Pignatelli","given":"Michele","non-dropping-particle":"","parse-names":false,"suffix":""},{"dropping-particle":"","family":"Redondo","given":"Roger L.","non-dropping-particle":"","parse-names":false,"suffix":""},{"dropping-particle":"","family":"Ryan","given":"Tomás J.","non-dropping-particle":"","parse-names":false,"suffix":""},{"dropping-particle":"","family":"Tonegawa","given":"Susumu","non-dropping-particle":"","parse-names":false,"suffix":""}],"container-title":"Science","id":"ITEM-1","issue":"6144","issued":{"date-parts":[["2013","7","26"]]},"page":"387-391","title":"Creating a false memory in the hippocampus","type":"article-journal","volume":"341"},"uris":["http://www.mendeley.com/documents/?uuid=d435f9a5-e602-37c6-8565-86d6365763ad"]}],"mendeley":{"formattedCitation":"(Ramirez et al., 2013)","manualFormatting":"Ramirez et al. (2013)","plainTextFormattedCitation":"(Ramirez et al., 2013)","previouslyFormattedCitation":"(Ramirez et al., 2013)"},"properties":{"noteIndex":0},"schema":"https://github.com/citation-style-language/schema/raw/master/csl-citation.json"}</w:instrText>
      </w:r>
      <w:r w:rsidR="000D4165">
        <w:fldChar w:fldCharType="separate"/>
      </w:r>
      <w:r w:rsidR="000D4165" w:rsidRPr="000D4165">
        <w:rPr>
          <w:noProof/>
        </w:rPr>
        <w:t>R</w:t>
      </w:r>
      <w:r w:rsidR="000D4165">
        <w:rPr>
          <w:noProof/>
        </w:rPr>
        <w:t>amirez et al. (</w:t>
      </w:r>
      <w:r w:rsidR="000D4165" w:rsidRPr="000D4165">
        <w:rPr>
          <w:noProof/>
        </w:rPr>
        <w:t>2013)</w:t>
      </w:r>
      <w:r w:rsidR="000D4165">
        <w:fldChar w:fldCharType="end"/>
      </w:r>
      <w:r w:rsidR="000D4165">
        <w:t xml:space="preserve"> tagged an engram representing a particular context </w:t>
      </w:r>
      <w:proofErr w:type="gramStart"/>
      <w:r w:rsidR="000D4165">
        <w:t>A</w:t>
      </w:r>
      <w:proofErr w:type="gramEnd"/>
      <w:r w:rsidR="000D4165">
        <w:t xml:space="preserve">, then </w:t>
      </w:r>
      <w:proofErr w:type="spellStart"/>
      <w:r w:rsidR="000D4165">
        <w:t>footshocked</w:t>
      </w:r>
      <w:proofErr w:type="spellEnd"/>
      <w:r w:rsidR="000D4165">
        <w:t xml:space="preserve"> mice in a different context B while activating the engram for context A. This caused synchronous activity </w:t>
      </w:r>
      <w:r w:rsidR="00C30009">
        <w:t>between</w:t>
      </w:r>
      <w:r w:rsidR="000D4165">
        <w:t xml:space="preserve"> the </w:t>
      </w:r>
      <w:r w:rsidR="000D4165">
        <w:lastRenderedPageBreak/>
        <w:t xml:space="preserve">context A engram and neurons encoding the shock experience, linking them and forming a “false memory” between context A and shock. Indeed, mice will then freeze in response to context A despite having never experienced a </w:t>
      </w:r>
      <w:proofErr w:type="spellStart"/>
      <w:r w:rsidR="000D4165">
        <w:t>footshock</w:t>
      </w:r>
      <w:proofErr w:type="spellEnd"/>
      <w:r w:rsidR="000D4165">
        <w:t xml:space="preserve"> in that context. Going even further, labeling two separate engrams, one for a contextual representation and another for a shock experience, and simultaneously stimulating both</w:t>
      </w:r>
      <w:r w:rsidR="00C30009">
        <w:t>,</w:t>
      </w:r>
      <w:r w:rsidR="000D4165">
        <w:t xml:space="preserve"> </w:t>
      </w:r>
      <w:r w:rsidR="00C30009">
        <w:t xml:space="preserve">while the animal resided </w:t>
      </w:r>
      <w:r w:rsidR="000D4165">
        <w:t>in the hom</w:t>
      </w:r>
      <w:r w:rsidR="00C30009">
        <w:t>e cage, created</w:t>
      </w:r>
      <w:r w:rsidR="00ED1BEE">
        <w:t xml:space="preserve"> a qualitatively new association between</w:t>
      </w:r>
      <w:r w:rsidR="000D4165">
        <w:t xml:space="preserve"> two experiences </w:t>
      </w:r>
      <w:r w:rsidR="000D4165">
        <w:fldChar w:fldCharType="begin" w:fldLock="1"/>
      </w:r>
      <w:r w:rsidR="00ED1BEE">
        <w:instrText>ADDIN CSL_CITATION {"citationItems":[{"id":"ITEM-1","itemData":{"DOI":"10.1016/J.CELREP.2015.03.017","ISSN":"2211-1247","abstract":"Memory is thought to be stored in the brain as an ensemble of cells activated during learning. Although optical stimulation of a cell ensemble triggers the retrieval of the corresponding memory, it is unclear how the association of information occurs at the cell ensemble level. Using optogenetic stimulation without any sensory input in mice, we found that an artificial association between stored, non-related contextual, and fear information was generated through the synchronous activation of distinct cell ensembles corresponding to the stored information. This artificial association shared characteristics with physiologically associated memories, such as N-methyl-D-aspartate receptor activity and protein synthesis dependence. These findings suggest that the association of information is achieved through the synchronous activity of distinct cell ensembles. This mechanism may underlie memory updating by incorporating novel information into pre-existing networks to form qualitatively new memories.","author":[{"dropping-particle":"","family":"Ohkawa","given":"Noriaki","non-dropping-particle":"","parse-names":false,"suffix":""},{"dropping-particle":"","family":"Saitoh","given":"Yoshito","non-dropping-particle":"","parse-names":false,"suffix":""},{"dropping-particle":"","family":"Suzuki","given":"Akinobu","non-dropping-particle":"","parse-names":false,"suffix":""},{"dropping-particle":"","family":"Tsujimura","given":"Shuhei","non-dropping-particle":"","parse-names":false,"suffix":""},{"dropping-particle":"","family":"Murayama","given":"Emi","non-dropping-particle":"","parse-names":false,"suffix":""},{"dropping-particle":"","family":"Kosugi","given":"Sakurako","non-dropping-particle":"","parse-names":false,"suffix":""},{"dropping-particle":"","family":"Nishizono","given":"Hirofumi","non-dropping-particle":"","parse-names":false,"suffix":""},{"dropping-particle":"","family":"Matsuo","given":"Mina","non-dropping-particle":"","parse-names":false,"suffix":""},{"dropping-particle":"","family":"Takahashi","given":"Yukari","non-dropping-particle":"","parse-names":false,"suffix":""},{"dropping-particle":"","family":"Nagase","given":"Masashi","non-dropping-particle":"","parse-names":false,"suffix":""},{"dropping-particle":"","family":"Sugimura","given":"Yae K.","non-dropping-particle":"","parse-names":false,"suffix":""},{"dropping-particle":"","family":"Watabe","given":"Ayako M.","non-dropping-particle":"","parse-names":false,"suffix":""},{"dropping-particle":"","family":"Kato","given":"Fusao","non-dropping-particle":"","parse-names":false,"suffix":""},{"dropping-particle":"","family":"Inokuchi","given":"Kaoru","non-dropping-particle":"","parse-names":false,"suffix":""}],"container-title":"Cell Reports","id":"ITEM-1","issue":"2","issued":{"date-parts":[["2015","4","14"]]},"page":"261-269","publisher":"Cell Press","title":"Artificial Association of Pre-stored Information to Generate a Qualitatively New Memory","type":"article-journal","volume":"11"},"uris":["http://www.mendeley.com/documents/?uuid=e03e2233-f589-3705-aad7-5d2c339ed9be"]}],"mendeley":{"formattedCitation":"(Ohkawa et al., 2015)","plainTextFormattedCitation":"(Ohkawa et al., 2015)","previouslyFormattedCitation":"(Ohkawa et al., 2015)"},"properties":{"noteIndex":0},"schema":"https://github.com/citation-style-language/schema/raw/master/csl-citation.json"}</w:instrText>
      </w:r>
      <w:r w:rsidR="000D4165">
        <w:fldChar w:fldCharType="separate"/>
      </w:r>
      <w:r w:rsidR="00ED1BEE" w:rsidRPr="00ED1BEE">
        <w:rPr>
          <w:noProof/>
        </w:rPr>
        <w:t>(Ohkawa et al., 2015)</w:t>
      </w:r>
      <w:r w:rsidR="000D4165">
        <w:fldChar w:fldCharType="end"/>
      </w:r>
      <w:r w:rsidR="000D4165">
        <w:t>.</w:t>
      </w:r>
      <w:r w:rsidR="00ED1BEE">
        <w:t xml:space="preserve"> </w:t>
      </w:r>
      <w:r w:rsidR="00C30009">
        <w:t>These studies imply</w:t>
      </w:r>
      <w:r w:rsidR="00ED1BEE">
        <w:t xml:space="preserve"> that synchronous activation of engrams can create arbitrary linkages through the generation of a</w:t>
      </w:r>
      <w:r w:rsidR="00657DAF">
        <w:t>n</w:t>
      </w:r>
      <w:r w:rsidR="00ED1BEE">
        <w:t xml:space="preserve"> engram complex consisting of specific neuronal ensembles </w:t>
      </w:r>
      <w:r w:rsidR="00C30009">
        <w:t>spanning</w:t>
      </w:r>
      <w:r w:rsidR="00ED1BEE">
        <w:t xml:space="preserve"> brain regions.  </w:t>
      </w:r>
    </w:p>
    <w:p w14:paraId="2EF6E4A1" w14:textId="5B701A3C" w:rsidR="00C771FB" w:rsidRDefault="00186F7A" w:rsidP="001A02FD">
      <w:pPr>
        <w:pStyle w:val="BUMainText"/>
      </w:pPr>
      <w:r>
        <w:tab/>
      </w:r>
      <w:r w:rsidR="00ED1BEE">
        <w:t xml:space="preserve">An outstanding question is the mechanism through which engrams are formed. </w:t>
      </w:r>
      <w:r w:rsidR="00D75AC4">
        <w:t>Sophisticated optogenetic and imaging studies have found that associative memories involve intricate networks of synchronously active neurons</w:t>
      </w:r>
      <w:r w:rsidR="00203867">
        <w:t xml:space="preserve"> within and across brain regions</w:t>
      </w:r>
      <w:r w:rsidR="00D75AC4">
        <w:t xml:space="preserve"> </w:t>
      </w:r>
      <w:r w:rsidR="00203867">
        <w:fldChar w:fldCharType="begin" w:fldLock="1"/>
      </w:r>
      <w:r w:rsidR="00B33478">
        <w:instrText>ADDIN CSL_CITATION {"citationItems":[{"id":"ITEM-1","itemData":{"DOI":"10.1016/J.CELREP.2015.03.017","ISSN":"2211-1247","abstract":"Memory is thought to be stored in the brain as an ensemble of cells activated during learning. Although optical stimulation of a cell ensemble triggers the retrieval of the corresponding memory, it is unclear how the association of information occurs at the cell ensemble level. Using optogenetic stimulation without any sensory input in mice, we found that an artificial association between stored, non-related contextual, and fear information was generated through the synchronous activation of distinct cell ensembles corresponding to the stored information. This artificial association shared characteristics with physiologically associated memories, such as N-methyl-D-aspartate receptor activity and protein synthesis dependence. These findings suggest that the association of information is achieved through the synchronous activity of distinct cell ensembles. This mechanism may underlie memory updating by incorporating novel information into pre-existing networks to form qualitatively new memories.","author":[{"dropping-particle":"","family":"Ohkawa","given":"Noriaki","non-dropping-particle":"","parse-names":false,"suffix":""},{"dropping-particle":"","family":"Saitoh","given":"Yoshito","non-dropping-particle":"","parse-names":false,"suffix":""},{"dropping-particle":"","family":"Suzuki","given":"Akinobu","non-dropping-particle":"","parse-names":false,"suffix":""},{"dropping-particle":"","family":"Tsujimura","given":"Shuhei","non-dropping-particle":"","parse-names":false,"suffix":""},{"dropping-particle":"","family":"Murayama","given":"Emi","non-dropping-particle":"","parse-names":false,"suffix":""},{"dropping-particle":"","family":"Kosugi","given":"Sakurako","non-dropping-particle":"","parse-names":false,"suffix":""},{"dropping-particle":"","family":"Nishizono","given":"Hirofumi","non-dropping-particle":"","parse-names":false,"suffix":""},{"dropping-particle":"","family":"Matsuo","given":"Mina","non-dropping-particle":"","parse-names":false,"suffix":""},{"dropping-particle":"","family":"Takahashi","given":"Yukari","non-dropping-particle":"","parse-names":false,"suffix":""},{"dropping-particle":"","family":"Nagase","given":"Masashi","non-dropping-particle":"","parse-names":false,"suffix":""},{"dropping-particle":"","family":"Sugimura","given":"Yae K.","non-dropping-particle":"","parse-names":false,"suffix":""},{"dropping-particle":"","family":"Watabe","given":"Ayako M.","non-dropping-particle":"","parse-names":false,"suffix":""},{"dropping-particle":"","family":"Kato","given":"Fusao","non-dropping-particle":"","parse-names":false,"suffix":""},{"dropping-particle":"","family":"Inokuchi","given":"Kaoru","non-dropping-particle":"","parse-names":false,"suffix":""}],"container-title":"Cell Reports","id":"ITEM-1","issue":"2","issued":{"date-parts":[["2015","4","14"]]},"page":"261-269","publisher":"Cell Press","title":"Artificial Association of Pre-stored Information to Generate a Qualitatively New Memory","type":"article-journal","volume":"11"},"uris":["http://www.mendeley.com/documents/?uuid=e03e2233-f589-3705-aad7-5d2c339ed9be"]},{"id":"ITEM-2","itemData":{"DOI":"10.1126/science.aas9204","ISSN":"1095-9203","PMID":"29700265","abstract":"Memory resides in engram cells distributed across the brain. However, the site-specific substrate within these engram cells remains theoretical, even though it is generally accepted that synaptic plasticity encodes memories. We developed the dual-eGRASP (green fluorescent protein reconstitution across synaptic partners) technique to examine synapses between engram cells to identify the specific neuronal site for memory storage. We found an increased number and size of spines on CA1 engram cells receiving input from CA3 engram cells. In contextual fear conditioning, this enhanced connectivity between engram cells encoded memory strength. CA3 engram to CA1 engram projections strongly occluded long-term potentiation. These results indicate that enhanced structural and functional connectivity between engram cells across two directly connected brain regions forms the synaptic correlate for memory formation.","author":[{"dropping-particle":"","family":"Choi","given":"Jun-Hyeok","non-dropping-particle":"","parse-names":false,"suffix":""},{"dropping-particle":"","family":"Sim","given":"Su-Eon","non-dropping-particle":"","parse-names":false,"suffix":""},{"dropping-particle":"","family":"Kim","given":"Ji-Il","non-dropping-particle":"","parse-names":false,"suffix":""},{"dropping-particle":"Il","family":"Choi","given":"Dong","non-dropping-particle":"","parse-names":false,"suffix":""},{"dropping-particle":"","family":"Oh","given":"Jihae","non-dropping-particle":"","parse-names":false,"suffix":""},{"dropping-particle":"","family":"Ye","given":"Sanghyun","non-dropping-particle":"","parse-names":false,"suffix":""},{"dropping-particle":"","family":"Lee","given":"Jaehyun","non-dropping-particle":"","parse-names":false,"suffix":""},{"dropping-particle":"","family":"Kim","given":"TaeHyun","non-dropping-particle":"","parse-names":false,"suffix":""},{"dropping-particle":"","family":"Ko","given":"Hyoung-Gon","non-dropping-particle":"","parse-names":false,"suffix":""},{"dropping-particle":"","family":"Lim","given":"Chae-Seok","non-dropping-particle":"","parse-names":false,"suffix":""},{"dropping-particle":"","family":"Kaang","given":"Bong-Kiun","non-dropping-particle":"","parse-names":false,"suffix":""}],"container-title":"Science (New York, N.Y.)","id":"ITEM-2","issue":"6387","issued":{"date-parts":[["2018","4","27"]]},"page":"430-435","publisher":"American Association for the Advancement of Science","title":"Interregional synaptic maps among engram cells underlie memory formation.","type":"article-journal","volume":"360"},"uris":["http://www.mendeley.com/documents/?uuid=ffc318de-1a47-41c6-a778-9f3365894570"]},{"id":"ITEM-3","itemData":{"DOI":"10.1126/science.aaa5542","PMID":"26023136","abstract":"Memory consolidation is the process by which a newly formed and unstable memory transforms into a stable long-term memory. It is unknown whether the process of memory consolidation occurs exclusively through the stabilization of memory engrams. By using learning-dependent cell labeling, we identified an increase of synaptic strength and dendritic spine density specifically in consolidated memory engram cells. Although these properties are lacking in engram cells under protein synthesis inhibitor-induced amnesia, direct optogenetic activation of these cells results in memory retrieval, and this correlates with retained engram cell-specific connectivity. We propose that a specific pattern of connectivity of engram cells may be crucial for memory information storage and that strengthened synapses in these cells critically contribute to the memory retrieval process.","author":[{"dropping-particle":"","family":"Ryan","given":"Tomás J","non-dropping-particle":"","parse-names":false,"suffix":""},{"dropping-particle":"","family":"Roy","given":"Dheeraj S","non-dropping-particle":"","parse-names":false,"suffix":""},{"dropping-particle":"","family":"Pignatelli","given":"Michele","non-dropping-particle":"","parse-names":false,"suffix":""},{"dropping-particle":"","family":"Arons","given":"Autumn","non-dropping-particle":"","parse-names":false,"suffix":""},{"dropping-particle":"","family":"Tonegawa","given":"Susumu","non-dropping-particle":"","parse-names":false,"suffix":""}],"container-title":"Science (New York, N.Y.)","id":"ITEM-3","issue":"6238","issued":{"date-parts":[["2015","5","29"]]},"page":"1007-13","publisher":"Howard Hughes Medical Institute","title":"Engram cells retain memory under retrograde amnesia.","type":"article-journal","volume":"348"},"uris":["http://www.mendeley.com/documents/?uuid=ce16d67f-89c3-3954-854a-b64641c73133"]}],"mendeley":{"formattedCitation":"(Choi et al., 2018; Ohkawa et al., 2015; Ryan et al., 2015)","plainTextFormattedCitation":"(Choi et al., 2018; Ohkawa et al., 2015; Ryan et al., 2015)","previouslyFormattedCitation":"(Choi et al., 2018; Ohkawa et al., 2015; Ryan et al., 2015)"},"properties":{"noteIndex":0},"schema":"https://github.com/citation-style-language/schema/raw/master/csl-citation.json"}</w:instrText>
      </w:r>
      <w:r w:rsidR="00203867">
        <w:fldChar w:fldCharType="separate"/>
      </w:r>
      <w:r w:rsidR="00B33478" w:rsidRPr="00B33478">
        <w:rPr>
          <w:noProof/>
        </w:rPr>
        <w:t>(Choi et al., 2018; Ohkawa et al., 2015; Ryan et al., 2015)</w:t>
      </w:r>
      <w:r w:rsidR="00203867">
        <w:fldChar w:fldCharType="end"/>
      </w:r>
      <w:r w:rsidR="00ED1BEE">
        <w:t xml:space="preserve">, supporting the cell assembly hypothesis first put forth by </w:t>
      </w:r>
      <w:proofErr w:type="spellStart"/>
      <w:r w:rsidR="00ED1BEE">
        <w:t>Hebb</w:t>
      </w:r>
      <w:proofErr w:type="spellEnd"/>
      <w:r w:rsidR="00ED1BEE">
        <w:t xml:space="preserve"> </w:t>
      </w:r>
      <w:r w:rsidR="00ED1BEE">
        <w:fldChar w:fldCharType="begin" w:fldLock="1"/>
      </w:r>
      <w:r w:rsidR="0086130D">
        <w:instrText>ADDIN CSL_CITATION {"citationItems":[{"id":"ITEM-1","itemData":{"author":[{"dropping-particle":"","family":"Hebb","given":"Donald","non-dropping-particle":"","parse-names":false,"suffix":""}],"id":"ITEM-1","issued":{"date-parts":[["1949"]]},"publisher":"Wiley &amp; Sons","publisher-place":"New York","title":"The Organization of Behavior","type":"book"},"uris":["http://www.mendeley.com/documents/?uuid=269d5fba-b486-4acc-9cb2-c90db5cc210f"]}],"mendeley":{"formattedCitation":"(Hebb, 1949)","manualFormatting":"(1949)","plainTextFormattedCitation":"(Hebb, 1949)","previouslyFormattedCitation":"(Hebb, 1949)"},"properties":{"noteIndex":0},"schema":"https://github.com/citation-style-language/schema/raw/master/csl-citation.json"}</w:instrText>
      </w:r>
      <w:r w:rsidR="00ED1BEE">
        <w:fldChar w:fldCharType="separate"/>
      </w:r>
      <w:r w:rsidR="00657DAF">
        <w:rPr>
          <w:noProof/>
        </w:rPr>
        <w:t>(</w:t>
      </w:r>
      <w:r w:rsidR="00B33478" w:rsidRPr="00B33478">
        <w:rPr>
          <w:noProof/>
        </w:rPr>
        <w:t>1949)</w:t>
      </w:r>
      <w:r w:rsidR="00ED1BEE">
        <w:fldChar w:fldCharType="end"/>
      </w:r>
      <w:r w:rsidR="00203867">
        <w:t xml:space="preserve">. </w:t>
      </w:r>
      <w:r w:rsidR="00657DAF">
        <w:t>In accordance with the idea that cell assemblies are formed through plasticity</w:t>
      </w:r>
      <w:r w:rsidR="00B33478">
        <w:t xml:space="preserve">, engram cells appear to have exceptional morphological and neurophysiological properties compared to non-engram cells. Namely, engram cells tended to have increased dendritic spine density as well as higher synaptic efficacy (enhanced excitatory postsynaptic potentials; </w:t>
      </w:r>
      <w:r w:rsidR="00B33478">
        <w:fldChar w:fldCharType="begin" w:fldLock="1"/>
      </w:r>
      <w:r w:rsidR="00657DAF">
        <w:instrText>ADDIN CSL_CITATION {"citationItems":[{"id":"ITEM-1","itemData":{"DOI":"10.1126/science.aaa5542","PMID":"26023136","abstract":"Memory consolidation is the process by which a newly formed and unstable memory transforms into a stable long-term memory. It is unknown whether the process of memory consolidation occurs exclusively through the stabilization of memory engrams. By using learning-dependent cell labeling, we identified an increase of synaptic strength and dendritic spine density specifically in consolidated memory engram cells. Although these properties are lacking in engram cells under protein synthesis inhibitor-induced amnesia, direct optogenetic activation of these cells results in memory retrieval, and this correlates with retained engram cell-specific connectivity. We propose that a specific pattern of connectivity of engram cells may be crucial for memory information storage and that strengthened synapses in these cells critically contribute to the memory retrieval process.","author":[{"dropping-particle":"","family":"Ryan","given":"Tomás J","non-dropping-particle":"","parse-names":false,"suffix":""},{"dropping-particle":"","family":"Roy","given":"Dheeraj S","non-dropping-particle":"","parse-names":false,"suffix":""},{"dropping-particle":"","family":"Pignatelli","given":"Michele","non-dropping-particle":"","parse-names":false,"suffix":""},{"dropping-particle":"","family":"Arons","given":"Autumn","non-dropping-particle":"","parse-names":false,"suffix":""},{"dropping-particle":"","family":"Tonegawa","given":"Susumu","non-dropping-particle":"","parse-names":false,"suffix":""}],"container-title":"Science (New York, N.Y.)","id":"ITEM-1","issue":"6238","issued":{"date-parts":[["2015","5","29"]]},"page":"1007-13","publisher":"Howard Hughes Medical Institute","title":"Engram cells retain memory under retrograde amnesia.","type":"article-journal","volume":"348"},"uris":["http://www.mendeley.com/documents/?uuid=ce16d67f-89c3-3954-854a-b64641c73133"]}],"mendeley":{"formattedCitation":"(Ryan et al., 2015)","manualFormatting":"Ryan et al., 2015)","plainTextFormattedCitation":"(Ryan et al., 2015)","previouslyFormattedCitation":"(Ryan et al., 2015)"},"properties":{"noteIndex":0},"schema":"https://github.com/citation-style-language/schema/raw/master/csl-citation.json"}</w:instrText>
      </w:r>
      <w:r w:rsidR="00B33478">
        <w:fldChar w:fldCharType="separate"/>
      </w:r>
      <w:r w:rsidR="00B33478" w:rsidRPr="00B33478">
        <w:rPr>
          <w:noProof/>
        </w:rPr>
        <w:t>Ryan et al., 2015)</w:t>
      </w:r>
      <w:r w:rsidR="00B33478">
        <w:fldChar w:fldCharType="end"/>
      </w:r>
      <w:r w:rsidR="00B33478">
        <w:t xml:space="preserve">. Furthermore, </w:t>
      </w:r>
      <w:r w:rsidR="00B33478">
        <w:rPr>
          <w:i/>
        </w:rPr>
        <w:t>c-</w:t>
      </w:r>
      <w:proofErr w:type="spellStart"/>
      <w:r w:rsidR="00B33478">
        <w:rPr>
          <w:i/>
        </w:rPr>
        <w:t>fos</w:t>
      </w:r>
      <w:proofErr w:type="spellEnd"/>
      <w:r w:rsidR="00B33478" w:rsidRPr="00800F1B">
        <w:rPr>
          <w:i/>
          <w:vertAlign w:val="superscript"/>
        </w:rPr>
        <w:t>+</w:t>
      </w:r>
      <w:r w:rsidR="00B33478">
        <w:rPr>
          <w:i/>
        </w:rPr>
        <w:t xml:space="preserve"> </w:t>
      </w:r>
      <w:r w:rsidR="00B33478">
        <w:t xml:space="preserve">cells after exposure to a novel environment were shown to have higher mean firing rates and theta modulation </w:t>
      </w:r>
      <w:r w:rsidR="00657DAF">
        <w:fldChar w:fldCharType="begin" w:fldLock="1"/>
      </w:r>
      <w:r w:rsidR="0086130D">
        <w:instrText>ADDIN CSL_CITATION {"citationItems":[{"id":"ITEM-1","itemData":{"DOI":"10.1126/science.aat5397","ISSN":"1095-9203","PMID":"30049878","abstract":"Episodic memories are encoded by a sparse population of hippocampal neurons. In mice, optogenetic manipulation of this memory engram established that these neurons are indispensable and inducing for memory recall. However, little is known about their in vivo activity or precise role in memory. We found that during memory encoding, only a fraction of CA1 place cells function as engram neurons, distinguished by firing repetitive bursts paced at the theta frequency. During memory recall, these neurons remained highly context specific, yet demonstrated preferential remapping of their place fields. These data demonstrate a dissociation of precise spatial coding and contextual indexing by distinct hippocampal ensembles and suggest that the hippocampal engram serves as an index of memory content.","author":[{"dropping-particle":"","family":"Tanaka","given":"Kazumasa Z","non-dropping-particle":"","parse-names":false,"suffix":""},{"dropping-particle":"","family":"He","given":"Hongshen","non-dropping-particle":"","parse-names":false,"suffix":""},{"dropping-particle":"","family":"Tomar","given":"Anupratap","non-dropping-particle":"","parse-names":false,"suffix":""},{"dropping-particle":"","family":"Niisato","given":"Kazue","non-dropping-particle":"","parse-names":false,"suffix":""},{"dropping-particle":"","family":"Huang","given":"Arthur J Y","non-dropping-particle":"","parse-names":false,"suffix":""},{"dropping-particle":"","family":"McHugh","given":"Thomas J","non-dropping-particle":"","parse-names":false,"suffix":""}],"container-title":"Science (New York, N.Y.)","id":"ITEM-1","issue":"6400","issued":{"date-parts":[["2018","7","27"]]},"page":"392-397","publisher":"American Association for the Advancement of Science","title":"The hippocampal engram maps experience but not place.","type":"article-journal","volume":"361"},"uris":["http://www.mendeley.com/documents/?uuid=f023cdae-e36b-34a0-87ee-86356ca58e5f"]}],"mendeley":{"formattedCitation":"(Tanaka et al., 2018)","plainTextFormattedCitation":"(Tanaka et al., 2018)","previouslyFormattedCitation":"(Tanaka et al., 2018)"},"properties":{"noteIndex":0},"schema":"https://github.com/citation-style-language/schema/raw/master/csl-citation.json"}</w:instrText>
      </w:r>
      <w:r w:rsidR="00657DAF">
        <w:fldChar w:fldCharType="separate"/>
      </w:r>
      <w:r w:rsidR="00657DAF" w:rsidRPr="00657DAF">
        <w:rPr>
          <w:noProof/>
        </w:rPr>
        <w:t>(Tanaka et al., 2018)</w:t>
      </w:r>
      <w:r w:rsidR="00657DAF">
        <w:fldChar w:fldCharType="end"/>
      </w:r>
      <w:r w:rsidR="00657DAF">
        <w:t xml:space="preserve">. </w:t>
      </w:r>
    </w:p>
    <w:p w14:paraId="51F17A25" w14:textId="51FFE359" w:rsidR="00335F56" w:rsidRPr="00B33478" w:rsidRDefault="00C771FB" w:rsidP="001A02FD">
      <w:pPr>
        <w:pStyle w:val="BUMainText"/>
      </w:pPr>
      <w:r>
        <w:tab/>
      </w:r>
      <w:r w:rsidR="006D2341">
        <w:t xml:space="preserve">Given </w:t>
      </w:r>
      <w:r>
        <w:t xml:space="preserve">that engram cells have unique physiological properties, what determines which cells would exhibit these properties? </w:t>
      </w:r>
      <w:r w:rsidR="00570644">
        <w:t xml:space="preserve">In a parallel line of research, special attention </w:t>
      </w:r>
      <w:r w:rsidR="00570644">
        <w:lastRenderedPageBreak/>
        <w:t xml:space="preserve">is being paid to </w:t>
      </w:r>
      <w:r>
        <w:t>cyclic AMP-responsive element-binding protein (CREB) as a biomar</w:t>
      </w:r>
      <w:r w:rsidR="001E1273">
        <w:t>ker for memory allocation to specified neuronal ensembles</w:t>
      </w:r>
      <w:r w:rsidR="0086130D">
        <w:t xml:space="preserve"> </w:t>
      </w:r>
      <w:r w:rsidR="0086130D">
        <w:fldChar w:fldCharType="begin" w:fldLock="1"/>
      </w:r>
      <w:r w:rsidR="00EE3BBD">
        <w:instrText>ADDIN CSL_CITATION {"citationItems":[{"id":"ITEM-1","itemData":{"DOI":"10.1038/nrn4000","ISSN":"1471-003X","abstract":"Memory storage is thought to be mediated by lasting physical changes, or engrams, in the brain. In this Review, Josselyn and colleagues discuss characteristics of the engram and describe the recent progress that has been made in identifying neurons involved in specific engrams.","author":[{"dropping-particle":"","family":"Josselyn","given":"Sheena A.","non-dropping-particle":"","parse-names":false,"suffix":""},{"dropping-particle":"","family":"Köhler","given":"Stefan","non-dropping-particle":"","parse-names":false,"suffix":""},{"dropping-particle":"","family":"Frankland","given":"Paul W.","non-dropping-particle":"","parse-names":false,"suffix":""}],"container-title":"Nature Reviews Neuroscience","id":"ITEM-1","issue":"9","issued":{"date-parts":[["2015","9","1"]]},"page":"521-534","publisher":"Nature Publishing Group","title":"Finding the engram","type":"article-journal","volume":"16"},"uris":["http://www.mendeley.com/documents/?uuid=b8f10601-5603-3d18-81f6-9be28fa7a18c"]},{"id":"ITEM-2","itemData":{"DOI":"10.1126/science.1174519","ISBN":"1095-9203 (Electronic)\\r0036-8075 (Linking)","ISSN":"00368075","PMID":"19833959","abstract":"Although memory allocation is a subject of active research in computer science, little is known about how the brain allocates information within neural circuits. There is an extensive literature on how specific types of memory engage different parts of the brain, and how neurons in these regions process and store information. Until recently, however, the mechanisms that determine how specific cells and synapses within a neural circuit (and not their neighbors) are recruited during learning have received little attention. Recent findings suggest that memory allocation is not random, but rather specific mechanisms regulate where information is stored within a neural circuit. New methods that allow tagging, imaging, activation, and inactivation of neurons in behaving animals promise to revolutionize studies of brain circuits, including memory allocation. Results from these studies are likely to have a considerable impact on computer science, as well as on the understanding of memory and its disorders.","author":[{"dropping-particle":"","family":"Silva","given":"Alcino J","non-dropping-particle":"","parse-names":false,"suffix":""},{"dropping-particle":"","family":"Zhou","given":"Yu","non-dropping-particle":"","parse-names":false,"suffix":""},{"dropping-particle":"","family":"Rogerson","given":"Thomas","non-dropping-particle":"","parse-names":false,"suffix":""},{"dropping-particle":"","family":"Shobe","given":"Justin","non-dropping-particle":"","parse-names":false,"suffix":""},{"dropping-particle":"","family":"Balaji","given":"J","non-dropping-particle":"","parse-names":false,"suffix":""}],"container-title":"Science","id":"ITEM-2","issue":"5951","issued":{"date-parts":[["2009","10","16"]]},"page":"391-395","publisher":"American Association for the Advancement of Science","title":"Molecular and cellular approaches to memory allocation in neural circuits","type":"article","volume":"326"},"uris":["http://www.mendeley.com/documents/?uuid=4a75048c-d228-3537-9978-b0585592e520"]}],"mendeley":{"formattedCitation":"(Josselyn et al., 2015; Silva et al., 2009)","plainTextFormattedCitation":"(Josselyn et al., 2015; Silva et al., 2009)","previouslyFormattedCitation":"(Josselyn et al., 2015; Silva et al., 2009)"},"properties":{"noteIndex":0},"schema":"https://github.com/citation-style-language/schema/raw/master/csl-citation.json"}</w:instrText>
      </w:r>
      <w:r w:rsidR="0086130D">
        <w:fldChar w:fldCharType="separate"/>
      </w:r>
      <w:r w:rsidR="00F3728F" w:rsidRPr="00F3728F">
        <w:rPr>
          <w:noProof/>
        </w:rPr>
        <w:t>(Josselyn et al., 2015; Silva et al., 2009)</w:t>
      </w:r>
      <w:r w:rsidR="0086130D">
        <w:fldChar w:fldCharType="end"/>
      </w:r>
      <w:r w:rsidR="001E1273">
        <w:t xml:space="preserve">. </w:t>
      </w:r>
      <w:r w:rsidR="00335F56">
        <w:t xml:space="preserve">Neurons in the lateral amygdala expressing CREB are more likely to be allocated to an engram encoding fear memories </w:t>
      </w:r>
      <w:r w:rsidR="00335F56">
        <w:fldChar w:fldCharType="begin" w:fldLock="1"/>
      </w:r>
      <w:r w:rsidR="00335F56">
        <w:instrText>ADDIN CSL_CITATION {"citationItems":[{"id":"ITEM-1","itemData":{"DOI":"10.1126/science.1139438","ISSN":"0036-8075","PMID":"17446403","abstract":"Competition between neurons is necessary for refining neural circuits during development and may be important for selecting the neurons that participate in encoding memories in the adult brain. To examine neuronal competition during memory formation, we conducted experiments with mice in which we manipulated the function of CREB (adenosine 3',5'-monophosphate response element-binding protein) in subsets of neurons. Changes in CREB function influenced the probability that individual lateral amygdala neurons were recruited into a fear memory trace. Our results suggest a competitive model underlying memory formation, in which eligible neurons are selected to participate in amemorytrace as a function of their relative CREB activity at the time of learning.","author":[{"dropping-particle":"","family":"Han","given":"J.-H.","non-dropping-particle":"","parse-names":false,"suffix":""},{"dropping-particle":"","family":"Kushner","given":"S. A.","non-dropping-particle":"","parse-names":false,"suffix":""},{"dropping-particle":"","family":"Yiu","given":"A. P.","non-dropping-particle":"","parse-names":false,"suffix":""},{"dropping-particle":"","family":"Cole","given":"C. J.","non-dropping-particle":"","parse-names":false,"suffix":""},{"dropping-particle":"","family":"Matynia","given":"A.","non-dropping-particle":"","parse-names":false,"suffix":""},{"dropping-particle":"","family":"Brown","given":"R. A.","non-dropping-particle":"","parse-names":false,"suffix":""},{"dropping-particle":"","family":"Neve","given":"R. L.","non-dropping-particle":"","parse-names":false,"suffix":""},{"dropping-particle":"","family":"Guzowski","given":"J. F.","non-dropping-particle":"","parse-names":false,"suffix":""},{"dropping-particle":"","family":"Silva","given":"A. J.","non-dropping-particle":"","parse-names":false,"suffix":""},{"dropping-particle":"","family":"Josselyn","given":"S. A.","non-dropping-particle":"","parse-names":false,"suffix":""}],"container-title":"Science","id":"ITEM-1","issue":"5823","issued":{"date-parts":[["2007","4","20"]]},"page":"457-460","title":"Neuronal Competition and Selection During Memory Formation","type":"article-journal","volume":"316"},"uris":["http://www.mendeley.com/documents/?uuid=c97ab3d1-3ac5-33f8-b883-c88ee2ba2d9f"]},{"id":"ITEM-2","itemData":{"DOI":"10.1038/nn.2405","ISSN":"1097-6256","PMID":"19783993","abstract":"The mechanisms that determine how information is allocated to specific regions and cells in the brain are important for memory capacity, storage and retrieval, but are poorly understood. We manipulated CREB in a subset of lateral amygdala neurons in mice with a modified herpes simplex virus (HSV) and reversibly inactivated transfected neurons with the Drosophila allatostatin G protein-coupled receptor (AlstR)/ligand system. We found that inactivation of the neurons transfected with HSV-CREB during training disrupted memory for tone conditioning, whereas inactivation of a similar proportion of transfected control neurons did not. Whole-cell recordings of fluorescently tagged transfected neurons revealed that neurons with higher CREB levels are more excitable than neighboring neurons and showed larger synaptic efficacy changes following conditioning. Our findings demonstrate that CREB modulates the allocation of fear memory to specific cells in lateral amygdala and suggest that neuronal excitability is important in this process.","author":[{"dropping-particle":"","family":"Zhou","given":"Yu","non-dropping-particle":"","parse-names":false,"suffix":""},{"dropping-particle":"","family":"Won","given":"Jaejoon","non-dropping-particle":"","parse-names":false,"suffix":""},{"dropping-particle":"","family":"Karlsson","given":"Mikael Guzman","non-dropping-particle":"","parse-names":false,"suffix":""},{"dropping-particle":"","family":"Zhou","given":"Miou","non-dropping-particle":"","parse-names":false,"suffix":""},{"dropping-particle":"","family":"Rogerson","given":"Thomas","non-dropping-particle":"","parse-names":false,"suffix":""},{"dropping-particle":"","family":"Balaji","given":"Jayaprakash","non-dropping-particle":"","parse-names":false,"suffix":""},{"dropping-particle":"","family":"Neve","given":"Rachael","non-dropping-particle":"","parse-names":false,"suffix":""},{"dropping-particle":"","family":"Poirazi","given":"Panayiota","non-dropping-particle":"","parse-names":false,"suffix":""},{"dropping-particle":"","family":"Silva","given":"Alcino J","non-dropping-particle":"","parse-names":false,"suffix":""}],"container-title":"Nature Neuroscience","id":"ITEM-2","issue":"11","issued":{"date-parts":[["2009","11","27"]]},"page":"1438-1443","title":"CREB regulates excitability and the allocation of memory to subsets of neurons in the amygdala","type":"article-journal","volume":"12"},"uris":["http://www.mendeley.com/documents/?uuid=578f6b51-e5d2-38f4-ab75-800331e85443"]}],"mendeley":{"formattedCitation":"(Han et al., 2007; Zhou et al., 2009)","plainTextFormattedCitation":"(Han et al., 2007; Zhou et al., 2009)","previouslyFormattedCitation":"(Han et al., 2007; Zhou et al., 2009)"},"properties":{"noteIndex":0},"schema":"https://github.com/citation-style-language/schema/raw/master/csl-citation.json"}</w:instrText>
      </w:r>
      <w:r w:rsidR="00335F56">
        <w:fldChar w:fldCharType="separate"/>
      </w:r>
      <w:r w:rsidR="00335F56" w:rsidRPr="00335F56">
        <w:rPr>
          <w:noProof/>
        </w:rPr>
        <w:t>(Han et al., 2007; Zhou et al., 2009)</w:t>
      </w:r>
      <w:r w:rsidR="00335F56">
        <w:fldChar w:fldCharType="end"/>
      </w:r>
      <w:r w:rsidR="00335F56">
        <w:t xml:space="preserve">, and similar results have been shown in other brain regions and under other behavioral paradigms </w:t>
      </w:r>
      <w:r w:rsidR="00335F56">
        <w:fldChar w:fldCharType="begin" w:fldLock="1"/>
      </w:r>
      <w:r w:rsidR="006D2341">
        <w:instrText>ADDIN CSL_CITATION {"citationItems":[{"id":"ITEM-1","itemData":{"DOI":"10.1523/JNEUROSCI.3327-14.2014","ISSN":"0270-6474","PMID":"25319707","abstract":"Experience with drugs of abuse (such as cocaine) produces powerful, long-lasting memories that may be important in the development and persistence of drug addiction. The neural mechanisms that mediate how and where these cocaine memories are encoded, consolidated and stored are unknown. Here we used conditioned place preference in mice to examine the precise neural circuits that support the memory of a cocaine-cue association (the \"cocaine memory trace\" or \"cocaine engram\"). We found that a small population of neurons (</w:instrText>
      </w:r>
      <w:r w:rsidR="006D2341">
        <w:rPr>
          <w:rFonts w:ascii="Bradley Hand Bold" w:hAnsi="Bradley Hand Bold" w:cs="Bradley Hand Bold"/>
        </w:rPr>
        <w:instrText>∼</w:instrText>
      </w:r>
      <w:r w:rsidR="006D2341">
        <w:instrText>10%) in the lateral nucleus of amygdala (LA) were recruited at the time of cocaine-conditioning to become part of this cocaine engram. Neurons with increased levels of the transcription factor CREB were preferentially recruited or allocated to the cocaine engram. Ablating or silencing neurons overexpressing CREB (but not a similar number of random LA neurons) before testing disrupted the expression of a previously acquired cocaine memory, suggesting that neurons overexpressing CREB become a critical hub in what is likely a larger cocaine memory engram. Consistent with theories that coordinated postencoding reactivation of neurons within an engram or cell assembly is crucial for memory consolidation (Marr, 1971; Buzsáki, 1989; Wilson and McNaughton, 1994; McClelland et al., 1995; Girardeau et al., 2009; Dupret et al., 2010; Carr et al., 2011), we also found that post-training suppression, or nondiscriminate activation, of CREB overexpressing neurons impaired consolidation of the cocaine memory. These findings reveal mechanisms underlying how and where drug memories are encoded and stored in the brain and may also inform the development of treatments for drug addiction.","author":[{"dropping-particle":"","family":"Hsiang","given":"H.-L.","non-dropping-particle":"","parse-names":false,"suffix":""},{"dropping-particle":"","family":"Epp","given":"J. R.","non-dropping-particle":"","parse-names":false,"suffix":""},{"dropping-particle":"","family":"Oever","given":"M. C.","non-dropping-particle":"van den","parse-names":false,"suffix":""},{"dropping-particle":"","family":"Yan","given":"C.","non-dropping-particle":"","parse-names":false,"suffix":""},{"dropping-particle":"","family":"Rashid","given":"A. J.","non-dropping-particle":"","parse-names":false,"suffix":""},{"dropping-particle":"","family":"Insel","given":"N.","non-dropping-particle":"","parse-names":false,"suffix":""},{"dropping-particle":"","family":"Ye","given":"L.","non-dropping-particle":"","parse-names":false,"suffix":""},{"dropping-particle":"","family":"Niibori","given":"Y.","non-dropping-particle":"","parse-names":false,"suffix":""},{"dropping-particle":"","family":"Deisseroth","given":"K.","non-dropping-particle":"","parse-names":false,"suffix":""},{"dropping-particle":"","family":"Frankland","given":"P. W.","non-dropping-particle":"","parse-names":false,"suffix":""},{"dropping-particle":"","family":"Josselyn","given":"S. A.","non-dropping-particle":"","parse-names":false,"suffix":""}],"container-title":"Journal of Neuroscience","id":"ITEM-1","issue":"42","issued":{"date-parts":[["2014","10","15"]]},"page":"14115-14127","title":"Manipulating a \"Cocaine Engram\" in Mice","type":"article-journal","volume":"34"},"uris":["http://www.mendeley.com/documents/?uuid=c6eeb9df-7325-3163-8469-a9f17ad30120"]},{"id":"ITEM-2","itemData":{"DOI":"10.1016/j.cub.2014.10.018","ISSN":"09609822","PMID":"25454591","abstract":"The molecular and cellular mechanisms of memory storage have attracted a great deal of attention. By comparison, little is known about memory allocation, the process that determines which specific neurons in a neural network will store a given memory. Previous studies demonstrated that memory allocation is not random in the amygdala; these studies showed that amygdala neurons with higher levels of the cyclic-AMP-response-element-binding protein (CREB) are more likely to be recruited into encoding and storing fear memory. To determine whether specific mechanisms also regulate memory allocation in other brain regions and whether CREB also has a role in this process, we studied insular cortical memory representations for conditioned taste aversion (CTA). In this task, an animal learns to associate a taste (conditioned stimulus [CS]) with the experience of malaise (such as that induced by LiCl; unconditioned stimulus [US]). The insular cortex is required for CTA memory formation and retrieval. CTA learning activates a subpopulation of neurons in this structure, and the insular cortex and the basolateral amygdala (BLA) interact during CTA formation. Here, we used a combination of approaches, including viral vector transfections of insular cortex, arc fluorescence in situ hybridization (FISH), and designer receptors exclusively activated by designer drugs (DREADD) system, to show that CREB levels determine which insular cortical neurons go on to encode a given conditioned taste memory.","author":[{"dropping-particle":"","family":"Sano","given":"Yoshitake","non-dropping-particle":"","parse-names":false,"suffix":""},{"dropping-particle":"","family":"Shobe","given":"Justin L.","non-dropping-particle":"","parse-names":false,"suffix":""},{"dropping-particle":"","family":"Zhou","given":"Miou","non-dropping-particle":"","parse-names":false,"suffix":""},{"dropping-particle":"","family":"Huang","given":"Shan","non-dropping-particle":"","parse-names":false,"suffix":""},{"dropping-particle":"","family":"Shuman","given":"Tristan","non-dropping-particle":"","parse-names":false,"suffix":""},{"dropping-particle":"","family":"Cai","given":"Denise J.","non-dropping-particle":"","parse-names":false,"suffix":""},{"dropping-particle":"","family":"Golshani","given":"Peyman","non-dropping-particle":"","parse-names":false,"suffix":""},{"dropping-particle":"","family":"Kamata","given":"Masakazu","non-dropping-particle":"","parse-names":false,"suffix":""},{"dropping-particle":"","family":"Silva","given":"Alcino J.","non-dropping-particle":"","parse-names":false,"suffix":""}],"container-title":"Current Biology","id":"ITEM-2","issue":"23","issued":{"date-parts":[["2014","12","1"]]},"page":"2833-2837","title":"CREB Regulates Memory Allocation in the Insular Cortex","type":"article-journal","volume":"24"},"uris":["http://www.mendeley.com/documents/?uuid=c3dcf3a0-354c-3263-845f-38451acdbe41"]},{"id":"ITEM-3","itemData":{"DOI":"10.1523/JNEUROSCI.1419-12.2012","ISSN":"0270-6474","PMID":"23223304","abstract":"Memory stabilization following encoding (synaptic consolidation) or memory reactivation (reconsolidation) requires gene expression and protein synthesis (Dudai and Eisenberg, 2004; Tronson and Taylor, 2007; Nader and Einarsson, 2010; Alberini, 2011). Although consolidation and reconsolidation may be mediated by distinct molecular mechanisms (Lee et al., 2004), disrupting the function of the transcription factor CREB impairs both processes (Kida et al., 2002; Mamiya et al., 2009). Phosphorylation of CREB at Ser133 recruits CREB binding protein (CBP)/p300 coactivators to activate transcription (Chrivia et al., 1993; Parker et al., 1996). In addition to this well known mechanism, CREB regulated transcription coactivators (CRTCs), previously called transducers of regulated CREB (TORC) activity, stimulate CREB-mediated transcription, even in the absence of CREB phosphorylation. Recently, CRTC1 has been shown to undergo activity-dependent trafficking from synapses and dendrites to the nucleus in excitatory hippocampal neurons (Ch'ng et al., 2012). Despite being a powerful and specific coactivator of CREB, the role of CRTC in memory is virtually unexplored. To examine the effects of increasing CRTC levels, we used viral vectors to locally and acutely increase CRTC1 in the dorsal hippocampus dentate gyrus region of mice before training or memory reactivation in context fear conditioning. Overexpressing CRTC1 enhanced both memory consolidation and reconsolidation; CRTC1-mediated memory facilitation was context specific (did not generalize to nontrained context) and long lasting (observed after virally expressed CRTC1 dissipated). CREB overexpression produced strikingly similar effects. Therefore, increasing CRTC1 or CREB function is sufficient to enhance the strength of new, as well as established reactivated, memories without compromising memory quality.","author":[{"dropping-particle":"","family":"Sekeres","given":"M. J.","non-dropping-particle":"","parse-names":false,"suffix":""},{"dropping-particle":"","family":"Mercaldo","given":"V.","non-dropping-particle":"","parse-names":false,"suffix":""},{"dropping-particle":"","family":"Richards","given":"B.","non-dropping-particle":"","parse-names":false,"suffix":""},{"dropping-particle":"","family":"Sargin","given":"D.","non-dropping-particle":"","parse-names":false,"suffix":""},{"dropping-particle":"","family":"Mahadevan","given":"V.","non-dropping-particle":"","parse-names":false,"suffix":""},{"dropping-particle":"","family":"Woodin","given":"M. A.","non-dropping-particle":"","parse-names":false,"suffix":""},{"dropping-particle":"","family":"Frankland","given":"P. W.","non-dropping-particle":"","parse-names":false,"suffix":""},{"dropping-particle":"","family":"Josselyn","given":"S. A.","non-dropping-particle":"","parse-names":false,"suffix":""}],"container-title":"Journal of Neuroscience","id":"ITEM-3","issue":"49","issued":{"date-parts":[["2012","12","5"]]},"page":"17857-17868","title":"Increasing CRTC1 Function in the Dentate Gyrus during Memory Formation or Reactivation Increases Memory Strength without Compromising Memory Quality","type":"article-journal","volume":"32"},"uris":["http://www.mendeley.com/documents/?uuid=08352547-16d2-3221-b71e-b9a8840d99ac"]}],"mendeley":{"formattedCitation":"(Hsiang et al., 2014; Sano et al., 2014; Sekeres et al., 2012)","plainTextFormattedCitation":"(Hsiang et al., 2014; Sano et al., 2014; Sekeres et al., 2012)","previouslyFormattedCitation":"(Hsiang et al., 2014; Sano et al., 2014; Sekeres et al., 2012)"},"properties":{"noteIndex":0},"schema":"https://github.com/citation-style-language/schema/raw/master/csl-citation.json"}</w:instrText>
      </w:r>
      <w:r w:rsidR="00335F56">
        <w:fldChar w:fldCharType="separate"/>
      </w:r>
      <w:r w:rsidR="00335F56" w:rsidRPr="00335F56">
        <w:rPr>
          <w:noProof/>
        </w:rPr>
        <w:t>(Hsiang et al., 2014; Sano et al., 2014; Sekeres et al., 2012)</w:t>
      </w:r>
      <w:r w:rsidR="00335F56">
        <w:fldChar w:fldCharType="end"/>
      </w:r>
      <w:r w:rsidR="00335F56">
        <w:t xml:space="preserve">. </w:t>
      </w:r>
      <w:r w:rsidR="006D2341">
        <w:t xml:space="preserve">Neurons expressing CREB have higher excitability than their non-expressing neighbors such that they outcompete the latter for integration into an engram </w:t>
      </w:r>
      <w:r w:rsidR="006D2341">
        <w:fldChar w:fldCharType="begin" w:fldLock="1"/>
      </w:r>
      <w:r w:rsidR="00A84930">
        <w:instrText>ADDIN CSL_CITATION {"citationItems":[{"id":"ITEM-1","itemData":{"DOI":"10.1038/nn.2405","ISSN":"1097-6256","PMID":"19783993","abstract":"The mechanisms that determine how information is allocated to specific regions and cells in the brain are important for memory capacity, storage and retrieval, but are poorly understood. We manipulated CREB in a subset of lateral amygdala neurons in mice with a modified herpes simplex virus (HSV) and reversibly inactivated transfected neurons with the Drosophila allatostatin G protein-coupled receptor (AlstR)/ligand system. We found that inactivation of the neurons transfected with HSV-CREB during training disrupted memory for tone conditioning, whereas inactivation of a similar proportion of transfected control neurons did not. Whole-cell recordings of fluorescently tagged transfected neurons revealed that neurons with higher CREB levels are more excitable than neighboring neurons and showed larger synaptic efficacy changes following conditioning. Our findings demonstrate that CREB modulates the allocation of fear memory to specific cells in lateral amygdala and suggest that neuronal excitability is important in this process.","author":[{"dropping-particle":"","family":"Zhou","given":"Yu","non-dropping-particle":"","parse-names":false,"suffix":""},{"dropping-particle":"","family":"Won","given":"Jaejoon","non-dropping-particle":"","parse-names":false,"suffix":""},{"dropping-particle":"","family":"Karlsson","given":"Mikael Guzman","non-dropping-particle":"","parse-names":false,"suffix":""},{"dropping-particle":"","family":"Zhou","given":"Miou","non-dropping-particle":"","parse-names":false,"suffix":""},{"dropping-particle":"","family":"Rogerson","given":"Thomas","non-dropping-particle":"","parse-names":false,"suffix":""},{"dropping-particle":"","family":"Balaji","given":"Jayaprakash","non-dropping-particle":"","parse-names":false,"suffix":""},{"dropping-particle":"","family":"Neve","given":"Rachael","non-dropping-particle":"","parse-names":false,"suffix":""},{"dropping-particle":"","family":"Poirazi","given":"Panayiota","non-dropping-particle":"","parse-names":false,"suffix":""},{"dropping-particle":"","family":"Silva","given":"Alcino J","non-dropping-particle":"","parse-names":false,"suffix":""}],"container-title":"Nature Neuroscience","id":"ITEM-1","issue":"11","issued":{"date-parts":[["2009","11","27"]]},"page":"1438-1443","title":"CREB regulates excitability and the allocation of memory to subsets of neurons in the amygdala","type":"article-journal","volume":"12"},"uris":["http://www.mendeley.com/documents/?uuid=578f6b51-e5d2-38f4-ab75-800331e85443"]},{"id":"ITEM-2","itemData":{"PMID":"25102562","author":[{"dropping-particle":"","family":"Yiu","given":"Adelaide P.","non-dropping-particle":"","parse-names":false,"suffix":""},{"dropping-particle":"","family":"Mercaldo","given":"Valentina","non-dropping-particle":"","parse-names":false,"suffix":""},{"dropping-particle":"","family":"Yan","given":"Chen","non-dropping-particle":"","parse-names":false,"suffix":""},{"dropping-particle":"","family":"Richards","given":"Blake","non-dropping-particle":"","parse-names":false,"suffix":""},{"dropping-particle":"","family":"Rashid","given":"Asim J.","non-dropping-particle":"","parse-names":false,"suffix":""},{"dropping-particle":"","family":"Hsiang","given":"Hwa-Lin Liz","non-dropping-particle":"","parse-names":false,"suffix":""},{"dropping-particle":"","family":"Pressey","given":"Jessica","non-dropping-particle":"","parse-names":false,"suffix":""},{"dropping-particle":"","family":"Mahadevan","given":"Vivek","non-dropping-particle":"","parse-names":false,"suffix":""},{"dropping-particle":"","family":"Tran","given":"Matthew M.","non-dropping-particle":"","parse-names":false,"suffix":""},{"dropping-particle":"","family":"Kushner","given":"Steven A.","non-dropping-particle":"","parse-names":false,"suffix":""},{"dropping-particle":"","family":"Woodin","given":"Melanie A.","non-dropping-particle":"","parse-names":false,"suffix":""},{"dropping-particle":"","family":"Frankland","given":"Paul W.","non-dropping-particle":"","parse-names":false,"suffix":""},{"dropping-particle":"","family":"Josselyn","given":"Sheena A.","non-dropping-particle":"","parse-names":false,"suffix":""}],"container-title":"Neuron","id":"ITEM-2","issue":"3","issued":{"date-parts":[["2014","8","6"]]},"page":"722-735","publisher":"Cell Press","title":"Neurons Are Recruited to a Memory Trace Based on Relative Neuronal Excitability Immediately before Training","type":"article-journal","volume":"83"},"uris":["http://www.mendeley.com/documents/?uuid=71c57e01-f058-4d4a-9c1d-f74d554e8ab1"]},{"id":"ITEM-3","itemData":{"DOI":"10.1038/nrn4000","ISSN":"1471-003X","abstract":"Memory storage is thought to be mediated by lasting physical changes, or engrams, in the brain. In this Review, Josselyn and colleagues discuss characteristics of the engram and describe the recent progress that has been made in identifying neurons involved in specific engrams.","author":[{"dropping-particle":"","family":"Josselyn","given":"Sheena A.","non-dropping-particle":"","parse-names":false,"suffix":""},{"dropping-particle":"","family":"Köhler","given":"Stefan","non-dropping-particle":"","parse-names":false,"suffix":""},{"dropping-particle":"","family":"Frankland","given":"Paul W.","non-dropping-particle":"","parse-names":false,"suffix":""}],"container-title":"Nature Reviews Neuroscience","id":"ITEM-3","issue":"9","issued":{"date-parts":[["2015","9","1"]]},"page":"521-534","publisher":"Nature Publishing Group","title":"Finding the engram","type":"article-journal","volume":"16"},"uris":["http://www.mendeley.com/documents/?uuid=b8f10601-5603-3d18-81f6-9be28fa7a18c"]},{"id":"ITEM-4","itemData":{"DOI":"10.1523/JNEUROSCI.2430-13.2013","ISSN":"0270-6474","PMID":"24005288","abstract":"We used biophysical modeling to examine a fundamental, yet unresolved, question regarding how particular lateral amygdala (LA) neurons are assigned to fear memory traces. This revealed that neurons with high intrinsic excitability are more likely to be integrated into the memory trace, but that competitive synaptic interactions also play a critical role. Indeed, when the ratio of intrinsically excitable cells was increased or decreased, the number of plastic cells remained relatively constant. Analysis of the connectivity of plastic and nonplastic cells revealed that subsets of principal LA neurons effectively band together by virtue of their excitatory interconnections to suppress plasticity in other principal cells via the recruitment of inhibitory interneurons.","author":[{"dropping-particle":"","family":"Kim","given":"Dongbeom","non-dropping-particle":"","parse-names":false,"suffix":""},{"dropping-particle":"","family":"Paré","given":"Denis","non-dropping-particle":"","parse-names":false,"suffix":""},{"dropping-particle":"","family":"Nair","given":"Satish S.","non-dropping-particle":"","parse-names":false,"suffix":""}],"container-title":"Journal of Neuroscience","id":"ITEM-4","issue":"36","issued":{"date-parts":[["2013","9","4"]]},"page":"14354-14358","publisher":"Society for Neuroscience","title":"Assignment of Model Amygdala Neurons to the Fear Memory Trace Depends on Competitive Synaptic Interactions","type":"article-journal","volume":"33"},"uris":["http://www.mendeley.com/documents/?uuid=e4f3f580-8351-34bd-a091-d5c3b55c9563"]},{"id":"ITEM-5","itemData":{"DOI":"10.1126/science.1139438","ISSN":"0036-8075","PMID":"17446403","abstract":"Competition between neurons is necessary for refining neural circuits during development and may be important for selecting the neurons that participate in encoding memories in the adult brain. To examine neuronal competition during memory formation, we conducted experiments with mice in which we manipulated the function of CREB (adenosine 3',5'-monophosphate response element-binding protein) in subsets of neurons. Changes in CREB function influenced the probability that individual lateral amygdala neurons were recruited into a fear memory trace. Our results suggest a competitive model underlying memory formation, in which eligible neurons are selected to participate in amemorytrace as a function of their relative CREB activity at the time of learning.","author":[{"dropping-particle":"","family":"Han","given":"J.-H.","non-dropping-particle":"","parse-names":false,"suffix":""},{"dropping-particle":"","family":"Kushner","given":"S. A.","non-dropping-particle":"","parse-names":false,"suffix":""},{"dropping-particle":"","family":"Yiu","given":"A. P.","non-dropping-particle":"","parse-names":false,"suffix":""},{"dropping-particle":"","family":"Cole","given":"C. J.","non-dropping-particle":"","parse-names":false,"suffix":""},{"dropping-particle":"","family":"Matynia","given":"A.","non-dropping-particle":"","parse-names":false,"suffix":""},{"dropping-particle":"","family":"Brown","given":"R. A.","non-dropping-particle":"","parse-names":false,"suffix":""},{"dropping-particle":"","family":"Neve","given":"R. L.","non-dropping-particle":"","parse-names":false,"suffix":""},{"dropping-particle":"","family":"Guzowski","given":"J. F.","non-dropping-particle":"","parse-names":false,"suffix":""},{"dropping-particle":"","family":"Silva","given":"A. J.","non-dropping-particle":"","parse-names":false,"suffix":""},{"dropping-particle":"","family":"Josselyn","given":"S. A.","non-dropping-particle":"","parse-names":false,"suffix":""}],"container-title":"Science","id":"ITEM-5","issue":"5823","issued":{"date-parts":[["2007","4","20"]]},"page":"457-460","title":"Neuronal Competition and Selection During Memory Formation","type":"article-journal","volume":"316"},"uris":["http://www.mendeley.com/documents/?uuid=c97ab3d1-3ac5-33f8-b883-c88ee2ba2d9f"]}],"mendeley":{"formattedCitation":"(Han et al., 2007; Josselyn et al., 2015; Kim et al., 2013; Yiu et al., 2014; Zhou et al., 2009)","plainTextFormattedCitation":"(Han et al., 2007; Josselyn et al., 2015; Kim et al., 2013; Yiu et al., 2014; Zhou et al., 2009)","previouslyFormattedCitation":"(Han et al., 2007; Josselyn et al., 2015; Kim et al., 2013; Yiu et al., 2014; Zhou et al., 2009)"},"properties":{"noteIndex":0},"schema":"https://github.com/citation-style-language/schema/raw/master/csl-citation.json"}</w:instrText>
      </w:r>
      <w:r w:rsidR="006D2341">
        <w:fldChar w:fldCharType="separate"/>
      </w:r>
      <w:r w:rsidR="003D5778" w:rsidRPr="003D5778">
        <w:rPr>
          <w:noProof/>
        </w:rPr>
        <w:t>(Han et al., 2007; Josselyn et al., 2015; Kim et al., 2013; Yiu et al., 2014; Zhou et al., 2009)</w:t>
      </w:r>
      <w:r w:rsidR="006D2341">
        <w:fldChar w:fldCharType="end"/>
      </w:r>
      <w:r w:rsidR="006D2341">
        <w:t xml:space="preserve">. Indeed, artificially increasing the excitability </w:t>
      </w:r>
      <w:r w:rsidR="003D5778">
        <w:t xml:space="preserve">or CREB expression </w:t>
      </w:r>
      <w:r w:rsidR="006D2341">
        <w:t xml:space="preserve">of an arbitrary population of neurons </w:t>
      </w:r>
      <w:r w:rsidR="00C32DC2">
        <w:t xml:space="preserve">biases allocation of memories to that population </w:t>
      </w:r>
      <w:r w:rsidR="00C32DC2">
        <w:fldChar w:fldCharType="begin" w:fldLock="1"/>
      </w:r>
      <w:r w:rsidR="00A84930">
        <w:instrText>ADDIN CSL_CITATION {"citationItems":[{"id":"ITEM-1","itemData":{"PMID":"25102562","author":[{"dropping-particle":"","family":"Yiu","given":"Adelaide P.","non-dropping-particle":"","parse-names":false,"suffix":""},{"dropping-particle":"","family":"Mercaldo","given":"Valentina","non-dropping-particle":"","parse-names":false,"suffix":""},{"dropping-particle":"","family":"Yan","given":"Chen","non-dropping-particle":"","parse-names":false,"suffix":""},{"dropping-particle":"","family":"Richards","given":"Blake","non-dropping-particle":"","parse-names":false,"suffix":""},{"dropping-particle":"","family":"Rashid","given":"Asim J.","non-dropping-particle":"","parse-names":false,"suffix":""},{"dropping-particle":"","family":"Hsiang","given":"Hwa-Lin Liz","non-dropping-particle":"","parse-names":false,"suffix":""},{"dropping-particle":"","family":"Pressey","given":"Jessica","non-dropping-particle":"","parse-names":false,"suffix":""},{"dropping-particle":"","family":"Mahadevan","given":"Vivek","non-dropping-particle":"","parse-names":false,"suffix":""},{"dropping-particle":"","family":"Tran","given":"Matthew M.","non-dropping-particle":"","parse-names":false,"suffix":""},{"dropping-particle":"","family":"Kushner","given":"Steven A.","non-dropping-particle":"","parse-names":false,"suffix":""},{"dropping-particle":"","family":"Woodin","given":"Melanie A.","non-dropping-particle":"","parse-names":false,"suffix":""},{"dropping-particle":"","family":"Frankland","given":"Paul W.","non-dropping-particle":"","parse-names":false,"suffix":""},{"dropping-particle":"","family":"Josselyn","given":"Sheena A.","non-dropping-particle":"","parse-names":false,"suffix":""}],"container-title":"Neuron","id":"ITEM-1","issue":"3","issued":{"date-parts":[["2014","8","6"]]},"page":"722-735","publisher":"Cell Press","title":"Neurons Are Recruited to a Memory Trace Based on Relative Neuronal Excitability Immediately before Training","type":"article-journal","volume":"83"},"uris":["http://www.mendeley.com/documents/?uuid=71c57e01-f058-4d4a-9c1d-f74d554e8ab1"]},{"id":"ITEM-2","itemData":{"DOI":"10.1126/science.1139438","ISSN":"0036-8075","PMID":"17446403","abstract":"Competition between neurons is necessary for refining neural circuits during development and may be important for selecting the neurons that participate in encoding memories in the adult brain. To examine neuronal competition during memory formation, we conducted experiments with mice in which we manipulated the function of CREB (adenosine 3',5'-monophosphate response element-binding protein) in subsets of neurons. Changes in CREB function influenced the probability that individual lateral amygdala neurons were recruited into a fear memory trace. Our results suggest a competitive model underlying memory formation, in which eligible neurons are selected to participate in amemorytrace as a function of their relative CREB activity at the time of learning.","author":[{"dropping-particle":"","family":"Han","given":"J.-H.","non-dropping-particle":"","parse-names":false,"suffix":""},{"dropping-particle":"","family":"Kushner","given":"S. A.","non-dropping-particle":"","parse-names":false,"suffix":""},{"dropping-particle":"","family":"Yiu","given":"A. P.","non-dropping-particle":"","parse-names":false,"suffix":""},{"dropping-particle":"","family":"Cole","given":"C. J.","non-dropping-particle":"","parse-names":false,"suffix":""},{"dropping-particle":"","family":"Matynia","given":"A.","non-dropping-particle":"","parse-names":false,"suffix":""},{"dropping-particle":"","family":"Brown","given":"R. A.","non-dropping-particle":"","parse-names":false,"suffix":""},{"dropping-particle":"","family":"Neve","given":"R. L.","non-dropping-particle":"","parse-names":false,"suffix":""},{"dropping-particle":"","family":"Guzowski","given":"J. F.","non-dropping-particle":"","parse-names":false,"suffix":""},{"dropping-particle":"","family":"Silva","given":"A. J.","non-dropping-particle":"","parse-names":false,"suffix":""},{"dropping-particle":"","family":"Josselyn","given":"S. A.","non-dropping-particle":"","parse-names":false,"suffix":""}],"container-title":"Science","id":"ITEM-2","issue":"5823","issued":{"date-parts":[["2007","4","20"]]},"page":"457-460","title":"Neuronal Competition and Selection During Memory Formation","type":"article-journal","volume":"316"},"uris":["http://www.mendeley.com/documents/?uuid=c97ab3d1-3ac5-33f8-b883-c88ee2ba2d9f"]}],"mendeley":{"formattedCitation":"(Han et al., 2007; Yiu et al., 2014)","plainTextFormattedCitation":"(Han et al., 2007; Yiu et al., 2014)","previouslyFormattedCitation":"(Han et al., 2007; Yiu et al., 2014)"},"properties":{"noteIndex":0},"schema":"https://github.com/citation-style-language/schema/raw/master/csl-citation.json"}</w:instrText>
      </w:r>
      <w:r w:rsidR="00C32DC2">
        <w:fldChar w:fldCharType="separate"/>
      </w:r>
      <w:r w:rsidR="00520369" w:rsidRPr="00520369">
        <w:rPr>
          <w:noProof/>
        </w:rPr>
        <w:t>(Han et al., 2007; Yiu et al., 2014)</w:t>
      </w:r>
      <w:r w:rsidR="00C32DC2">
        <w:fldChar w:fldCharType="end"/>
      </w:r>
      <w:r w:rsidR="00C32DC2">
        <w:t xml:space="preserve">. </w:t>
      </w:r>
      <w:r w:rsidR="001B013D">
        <w:t xml:space="preserve">In the place cell literature, similar effects have been reported. Place cells tend to have lower spiking thresholds than silent cells </w:t>
      </w:r>
      <w:r w:rsidR="001B013D">
        <w:fldChar w:fldCharType="begin" w:fldLock="1"/>
      </w:r>
      <w:r w:rsidR="001B013D">
        <w:instrText>ADDIN CSL_CITATION {"citationItems":[{"id":"ITEM-1","itemData":{"DOI":"10.1016/j.neuron.2011.03.006","ISSN":"08966273","PMID":"21482360","abstract":"For each environment a rodent has explored, its hippocampus contains a map consisting of a unique subset of neurons, called place cells, that have spatially tuned spiking there, with the remaining neurons being essentially silent. Using whole-cell recording in freely moving rats exploring a novel maze, we observed differences in intrinsic cellular properties and input-based subthreshold membrane potential levels underlying this division into place and silent cells. Compared to silent cells, place cells had lower spike thresholds and peaked versus flat subthreshold membrane potentials as a function of animal location. Both differences were evident from the beginning of exploration. Additionally, future place cells exhibited higher burst propensity before exploration. Thus, internal settings appear to predetermine which cells will represent the next novel environment encountered. Furthermore, place cells fired spatially tuned bursts with large, putatively calcium-mediated depolarizations that could trigger plasticity and stabilize the new map for long-term storage. Our results provide new insight into hippocampal memory formation.","author":[{"dropping-particle":"","family":"Epsztein","given":"Jérôme","non-dropping-particle":"","parse-names":false,"suffix":""},{"dropping-particle":"","family":"Brecht","given":"Michael","non-dropping-particle":"","parse-names":false,"suffix":""},{"dropping-particle":"","family":"Lee","given":"Albert K.","non-dropping-particle":"","parse-names":false,"suffix":""}],"container-title":"Neuron","id":"ITEM-1","issue":"1","issued":{"date-parts":[["2011","4","14"]]},"page":"109-120","title":"Intracellular Determinants of Hippocampal CA1 Place and Silent Cell Activity in a Novel Environment","type":"article-journal","volume":"70"},"uris":["http://www.mendeley.com/documents/?uuid=4d850345-1a25-380b-9559-dad4db72f353"]}],"mendeley":{"formattedCitation":"(Epsztein et al., 2011)","plainTextFormattedCitation":"(Epsztein et al., 2011)","previouslyFormattedCitation":"(Epsztein et al., 2011)"},"properties":{"noteIndex":0},"schema":"https://github.com/citation-style-language/schema/raw/master/csl-citation.json"}</w:instrText>
      </w:r>
      <w:r w:rsidR="001B013D">
        <w:fldChar w:fldCharType="separate"/>
      </w:r>
      <w:r w:rsidR="001B013D" w:rsidRPr="001B013D">
        <w:rPr>
          <w:noProof/>
        </w:rPr>
        <w:t>(Epsztein et al., 2011)</w:t>
      </w:r>
      <w:r w:rsidR="001B013D">
        <w:fldChar w:fldCharType="end"/>
      </w:r>
      <w:r w:rsidR="001B013D">
        <w:t xml:space="preserve"> and direct stimulation of cells during spatial navigation induces place field formation and remapping </w:t>
      </w:r>
      <w:r w:rsidR="001B013D">
        <w:fldChar w:fldCharType="begin" w:fldLock="1"/>
      </w:r>
      <w:r w:rsidR="00033493">
        <w:instrText>ADDIN CSL_CITATION {"citationItems":[{"id":"ITEM-1","itemData":{"DOI":"10.1038/nn.4062","ISSN":"1097-6256","PMID":"26167906","abstract":"Feature-selective firing allows networks to produce representations of the external and internal environments. Despite its importance, the mechanisms generating neuronal feature selectivity are incompletely understood. In many cortical microcircuits the integration of two functionally distinct inputs occurs nonlinearly through generation of active dendritic signals that drive burst firing and robust plasticity. To examine the role of this processing in feature selectivity, we recorded CA1 pyramidal neuron membrane potential and local field potential in mice running on a linear treadmill. We found that dendritic plateau potentials were produced by an interaction between properly timed input from entorhinal cortex and hippocampal CA3. These conjunctive signals positively modulated the firing of previously established place fields and rapidly induced new place field formation to produce feature selectivity in CA1 that is a function of both entorhinal cortex and CA3 input. Such selectivity could allow mixed network level representations that support context-dependent spatial maps.","author":[{"dropping-particle":"","family":"Bittner","given":"Katie C","non-dropping-particle":"","parse-names":false,"suffix":""},{"dropping-particle":"","family":"Grienberger","given":"Christine","non-dropping-particle":"","parse-names":false,"suffix":""},{"dropping-particle":"","family":"Vaidya","given":"Sachin P","non-dropping-particle":"","parse-names":false,"suffix":""},{"dropping-particle":"","family":"Milstein","given":"Aaron D","non-dropping-particle":"","parse-names":false,"suffix":""},{"dropping-particle":"","family":"Macklin","given":"John J","non-dropping-particle":"","parse-names":false,"suffix":""},{"dropping-particle":"","family":"Suh","given":"Junghyup","non-dropping-particle":"","parse-names":false,"suffix":""},{"dropping-particle":"","family":"Tonegawa","given":"Susumu","non-dropping-particle":"","parse-names":false,"suffix":""},{"dropping-particle":"","family":"Magee","given":"Jeffrey C","non-dropping-particle":"","parse-names":false,"suffix":""}],"container-title":"Nature Neuroscience","id":"ITEM-1","issue":"8","issued":{"date-parts":[["2015","7","13"]]},"page":"1133-1142","title":"Conjunctive input processing drives feature selectivity in hippocampal CA1 neurons","type":"article-journal","volume":"18"},"uris":["http://www.mendeley.com/documents/?uuid=319e47da-fba9-3fc7-9a40-610bde461c2a"]},{"id":"ITEM-2","itemData":{"DOI":"10.1016/j.celrep.2018.03.031","ISSN":"2211-1247","PMID":"29617670","abstract":"Learning critically depends on the ability to rapidly form and store non-overlapping representations of the external world. In line with their postulated role in episodic memory, hippocampal place cells can undergo a rapid reorganization of their firing fields upon contextual manipulations. To explore the mechanisms underlying such global remapping, we juxtacellularly stimulated 42 hippocampal neurons in freely moving mice during spatial exploration. We found that evoking spike trains in silent neurons was sufficient for creating place fields, while in place cells, juxtacellular stimulation induced a rapid remapping of their place fields to the stimulus location. The occurrence of complex spikes was most predictive of place field plasticity. Our data thus indicate that plasticity-inducing stimuli are able to rapidly bias place cell activity, simultaneously suppressing existing place fields. We propose that such competitive place field dynamics could support the orthogonalization of the hippocampal map during global remapping.","author":[{"dropping-particle":"","family":"Diamantaki","given":"Maria","non-dropping-particle":"","parse-names":false,"suffix":""},{"dropping-particle":"","family":"Coletta","given":"Stefano","non-dropping-particle":"","parse-names":false,"suffix":""},{"dropping-particle":"","family":"Nasr","given":"Khaled","non-dropping-particle":"","parse-names":false,"suffix":""},{"dropping-particle":"","family":"Zeraati","given":"Roxana","non-dropping-particle":"","parse-names":false,"suffix":""},{"dropping-particle":"","family":"Laturnus","given":"Sophie","non-dropping-particle":"","parse-names":false,"suffix":""},{"dropping-particle":"","family":"Berens","given":"Philipp","non-dropping-particle":"","parse-names":false,"suffix":""},{"dropping-particle":"","family":"Preston-Ferrer","given":"Patricia","non-dropping-particle":"","parse-names":false,"suffix":""},{"dropping-particle":"","family":"Burgalossi","given":"Andrea","non-dropping-particle":"","parse-names":false,"suffix":""}],"container-title":"Cell reports","id":"ITEM-2","issue":"1","issued":{"date-parts":[["2018","4","3"]]},"page":"32-38","publisher":"Elsevier","title":"Manipulating Hippocampal Place Cell Activity by Single-Cell Stimulation in Freely Moving Mice.","type":"article-journal","volume":"23"},"uris":["http://www.mendeley.com/documents/?uuid=5ed95cb8-b4c9-38f9-be50-c42c949250b0"]}],"mendeley":{"formattedCitation":"(Bittner et al., 2015; Diamantaki et al., 2018)","plainTextFormattedCitation":"(Bittner et al., 2015; Diamantaki et al., 2018)","previouslyFormattedCitation":"(Bittner et al., 2015; Diamantaki et al., 2018)"},"properties":{"noteIndex":0},"schema":"https://github.com/citation-style-language/schema/raw/master/csl-citation.json"}</w:instrText>
      </w:r>
      <w:r w:rsidR="001B013D">
        <w:fldChar w:fldCharType="separate"/>
      </w:r>
      <w:r w:rsidR="001B013D" w:rsidRPr="001B013D">
        <w:rPr>
          <w:noProof/>
        </w:rPr>
        <w:t>(Bittner et al., 2015; Diamantaki et al., 2018)</w:t>
      </w:r>
      <w:r w:rsidR="001B013D">
        <w:fldChar w:fldCharType="end"/>
      </w:r>
      <w:r w:rsidR="002D50E5">
        <w:t xml:space="preserve">. </w:t>
      </w:r>
      <w:r w:rsidR="00E41180">
        <w:t xml:space="preserve">At the dendritic level, heightened membrane potentials precede formation of spatial fields </w:t>
      </w:r>
      <w:r w:rsidR="00E41180">
        <w:fldChar w:fldCharType="begin" w:fldLock="1"/>
      </w:r>
      <w:r w:rsidR="00E41180">
        <w:instrText>ADDIN CSL_CITATION {"citationItems":[{"id":"ITEM-1","itemData":{"DOI":"10.1016/j.neuron.2011.03.006","ISSN":"08966273","PMID":"21482360","abstract":"For each environment a rodent has explored, its hippocampus contains a map consisting of a unique subset of neurons, called place cells, that have spatially tuned spiking there, with the remaining neurons being essentially silent. Using whole-cell recording in freely moving rats exploring a novel maze, we observed differences in intrinsic cellular properties and input-based subthreshold membrane potential levels underlying this division into place and silent cells. Compared to silent cells, place cells had lower spike thresholds and peaked versus flat subthreshold membrane potentials as a function of animal location. Both differences were evident from the beginning of exploration. Additionally, future place cells exhibited higher burst propensity before exploration. Thus, internal settings appear to predetermine which cells will represent the next novel environment encountered. Furthermore, place cells fired spatially tuned bursts with large, putatively calcium-mediated depolarizations that could trigger plasticity and stabilize the new map for long-term storage. Our results provide new insight into hippocampal memory formation.","author":[{"dropping-particle":"","family":"Epsztein","given":"Jérôme","non-dropping-particle":"","parse-names":false,"suffix":""},{"dropping-particle":"","family":"Brecht","given":"Michael","non-dropping-particle":"","parse-names":false,"suffix":""},{"dropping-particle":"","family":"Lee","given":"Albert K.","non-dropping-particle":"","parse-names":false,"suffix":""}],"container-title":"Neuron","id":"ITEM-1","issue":"1","issued":{"date-parts":[["2011","4","14"]]},"page":"109-120","title":"Intracellular Determinants of Hippocampal CA1 Place and Silent Cell Activity in a Novel Environment","type":"article-journal","volume":"70"},"uris":["http://www.mendeley.com/documents/?uuid=4d850345-1a25-380b-9559-dad4db72f353"]},{"id":"ITEM-2","itemData":{"abstract":"Hippocampal place cell ensembles form a cognitive map of space during exposure to novel environments. However, surprisingly little evidence exists to support the idea that synaptic plasticity in place cells is involved in forming new place fields. Here we used high-resolution functional imaging to determine the signaling patterns in CA1 soma, dendrites, and axons associated with place field formation when mice are exposed to novel virtual environments. We found that putative local dendritic spikes often occur prior to somatic place field firing. Subsequently, the first occurrence of somatic place field firing was associated with widespread regenerative dendritic events, which decreased in prevalence with increased novel environment experience. This transient increase in regenerative events was likely facilitated by a reduction in dendritic inhibition. Since regenerative dendritic events can provide the depolarization necessary for Hebbian potentiation, these results suggest that activity-dependent synaptic plasticity underlies the formation of many CA1 place fields.","author":[{"dropping-particle":"","family":"Sheffield","given":"Mark E.J.","non-dropping-particle":"","parse-names":false,"suffix":""},{"dropping-particle":"","family":"Adoff","given":"Michael D.","non-dropping-particle":"","parse-names":false,"suffix":""},{"dropping-particle":"","family":"Dombeck","given":"Daniel A.","non-dropping-particle":"","parse-names":false,"suffix":""}],"container-title":"Neuron","id":"ITEM-2","issue":"2","issued":{"date-parts":[["2017"]]},"page":"490-504","title":"Increased Prevalence of Calcium Transients across the Dendritic Arbor during Place Field Formation","type":"article-journal","volume":"96"},"uris":["http://www.mendeley.com/documents/?uuid=189d1e94-dd1f-3c11-a708-0aaedca8dbb8"]},{"id":"ITEM-3","itemData":{"DOI":"10.1038/nn.4062","ISSN":"1097-6256","PMID":"26167906","abstract":"Feature-selective firing allows networks to produce representations of the external and internal environments. Despite its importance, the mechanisms generating neuronal feature selectivity are incompletely understood. In many cortical microcircuits the integration of two functionally distinct inputs occurs nonlinearly through generation of active dendritic signals that drive burst firing and robust plasticity. To examine the role of this processing in feature selectivity, we recorded CA1 pyramidal neuron membrane potential and local field potential in mice running on a linear treadmill. We found that dendritic plateau potentials were produced by an interaction between properly timed input from entorhinal cortex and hippocampal CA3. These conjunctive signals positively modulated the firing of previously established place fields and rapidly induced new place field formation to produce feature selectivity in CA1 that is a function of both entorhinal cortex and CA3 input. Such selectivity could allow mixed network level representations that support context-dependent spatial maps.","author":[{"dropping-particle":"","family":"Bittner","given":"Katie C","non-dropping-particle":"","parse-names":false,"suffix":""},{"dropping-particle":"","family":"Grienberger","given":"Christine","non-dropping-particle":"","parse-names":false,"suffix":""},{"dropping-particle":"","family":"Vaidya","given":"Sachin P","non-dropping-particle":"","parse-names":false,"suffix":""},{"dropping-particle":"","family":"Milstein","given":"Aaron D","non-dropping-particle":"","parse-names":false,"suffix":""},{"dropping-particle":"","family":"Macklin","given":"John J","non-dropping-particle":"","parse-names":false,"suffix":""},{"dropping-particle":"","family":"Suh","given":"Junghyup","non-dropping-particle":"","parse-names":false,"suffix":""},{"dropping-particle":"","family":"Tonegawa","given":"Susumu","non-dropping-particle":"","parse-names":false,"suffix":""},{"dropping-particle":"","family":"Magee","given":"Jeffrey C","non-dropping-particle":"","parse-names":false,"suffix":""}],"container-title":"Nature Neuroscience","id":"ITEM-3","issue":"8","issued":{"date-parts":[["2015","7","13"]]},"page":"1133-1142","title":"Conjunctive input processing drives feature selectivity in hippocampal CA1 neurons","type":"article-journal","volume":"18"},"uris":["http://www.mendeley.com/documents/?uuid=319e47da-fba9-3fc7-9a40-610bde461c2a"]}],"mendeley":{"formattedCitation":"(Bittner et al., 2015; Epsztein et al., 2011; Sheffield et al., 2017)","plainTextFormattedCitation":"(Bittner et al., 2015; Epsztein et al., 2011; Sheffield et al., 2017)","previouslyFormattedCitation":"(Bittner et al., 2015; Epsztein et al., 2011; Sheffield et al., 2017)"},"properties":{"noteIndex":0},"schema":"https://github.com/citation-style-language/schema/raw/master/csl-citation.json"}</w:instrText>
      </w:r>
      <w:r w:rsidR="00E41180">
        <w:fldChar w:fldCharType="separate"/>
      </w:r>
      <w:r w:rsidR="00E41180" w:rsidRPr="002D50E5">
        <w:rPr>
          <w:noProof/>
        </w:rPr>
        <w:t>(Bittner et al., 2015; Epsztein et al., 2011; Sheffield et al., 2017)</w:t>
      </w:r>
      <w:r w:rsidR="00E41180">
        <w:fldChar w:fldCharType="end"/>
      </w:r>
      <w:r w:rsidR="00E41180">
        <w:t xml:space="preserve">. </w:t>
      </w:r>
      <w:r w:rsidR="002D50E5">
        <w:t>These</w:t>
      </w:r>
      <w:r w:rsidR="00D8156E">
        <w:t xml:space="preserve"> stu</w:t>
      </w:r>
      <w:r w:rsidR="002D50E5">
        <w:t>dies implicate excitation level</w:t>
      </w:r>
      <w:r w:rsidR="00D8156E">
        <w:t xml:space="preserve"> as a means for </w:t>
      </w:r>
      <w:r w:rsidR="00E41180">
        <w:t>cells</w:t>
      </w:r>
      <w:r w:rsidR="00D8156E">
        <w:t xml:space="preserve"> to be integrated into a </w:t>
      </w:r>
      <w:r w:rsidR="00F3728F">
        <w:t>neuronal ensemble</w:t>
      </w:r>
      <w:r w:rsidR="004C0813">
        <w:t xml:space="preserve">. </w:t>
      </w:r>
      <w:r w:rsidR="001D18C3">
        <w:t xml:space="preserve"> </w:t>
      </w:r>
    </w:p>
    <w:p w14:paraId="0A8B875E" w14:textId="77777777" w:rsidR="001A02FD" w:rsidRDefault="001A02FD" w:rsidP="001A02FD">
      <w:pPr>
        <w:pStyle w:val="BUMainText"/>
      </w:pPr>
    </w:p>
    <w:p w14:paraId="24DFAC55" w14:textId="33E303A9" w:rsidR="0096603F" w:rsidRDefault="0096603F" w:rsidP="0096603F">
      <w:pPr>
        <w:pStyle w:val="Heading3"/>
      </w:pPr>
      <w:bookmarkStart w:id="28" w:name="_Toc415341946"/>
      <w:r>
        <w:t>Systems level consolidation</w:t>
      </w:r>
      <w:bookmarkEnd w:id="28"/>
    </w:p>
    <w:p w14:paraId="4D8FDA39" w14:textId="2DBA1D9C" w:rsidR="00BD3278" w:rsidRDefault="00D72D0E" w:rsidP="00680ACE">
      <w:r>
        <w:tab/>
      </w:r>
      <w:r w:rsidR="00EE36F8">
        <w:t xml:space="preserve"> </w:t>
      </w:r>
      <w:r w:rsidR="003F5980">
        <w:t xml:space="preserve">The </w:t>
      </w:r>
      <w:r w:rsidR="00787863">
        <w:t>generation</w:t>
      </w:r>
      <w:r w:rsidR="00C9233F">
        <w:t xml:space="preserve"> of a memory trace in the hippocampus is only the beginning of its </w:t>
      </w:r>
      <w:r w:rsidR="00120869">
        <w:t>maturation</w:t>
      </w:r>
      <w:r w:rsidR="00C9233F">
        <w:t xml:space="preserve"> within the brain. </w:t>
      </w:r>
      <w:r w:rsidR="00A87404">
        <w:t>Over the course of its lifetime</w:t>
      </w:r>
      <w:r w:rsidR="001A7D8E">
        <w:t xml:space="preserve">, the memory can be either </w:t>
      </w:r>
      <w:r w:rsidR="001A7D8E">
        <w:lastRenderedPageBreak/>
        <w:t xml:space="preserve">remembered or forgotten. </w:t>
      </w:r>
      <w:r w:rsidR="003F5980">
        <w:t>A</w:t>
      </w:r>
      <w:r w:rsidR="003F5980" w:rsidRPr="003F5980">
        <w:t xml:space="preserve">s the early psychologist </w:t>
      </w:r>
      <w:proofErr w:type="spellStart"/>
      <w:r w:rsidR="003F5980" w:rsidRPr="003F5980">
        <w:t>Théodule</w:t>
      </w:r>
      <w:proofErr w:type="spellEnd"/>
      <w:r w:rsidR="003F5980" w:rsidRPr="003F5980">
        <w:t xml:space="preserve"> </w:t>
      </w:r>
      <w:proofErr w:type="spellStart"/>
      <w:r w:rsidR="003F5980" w:rsidRPr="003F5980">
        <w:t>Ribot</w:t>
      </w:r>
      <w:proofErr w:type="spellEnd"/>
      <w:r w:rsidR="003F5980">
        <w:t xml:space="preserve"> first observed in the 1880’s, </w:t>
      </w:r>
      <w:r w:rsidR="005C3285">
        <w:t xml:space="preserve">older memories are more resistant </w:t>
      </w:r>
      <w:r w:rsidR="003F5980">
        <w:t xml:space="preserve">to </w:t>
      </w:r>
      <w:r w:rsidR="005C3285">
        <w:t>decay</w:t>
      </w:r>
      <w:r w:rsidR="003F5980">
        <w:t xml:space="preserve">, a phenomenon which became known as </w:t>
      </w:r>
      <w:proofErr w:type="spellStart"/>
      <w:r w:rsidR="003F5980">
        <w:t>Ribot’s</w:t>
      </w:r>
      <w:proofErr w:type="spellEnd"/>
      <w:r w:rsidR="003F5980">
        <w:t xml:space="preserve"> Law </w:t>
      </w:r>
      <w:r w:rsidR="003F5980">
        <w:fldChar w:fldCharType="begin" w:fldLock="1"/>
      </w:r>
      <w:r w:rsidR="005C3285">
        <w:instrText>ADDIN CSL_CITATION {"citationItems":[{"id":"ITEM-1","itemData":{"author":[{"dropping-particle":"","family":"Ribot","given":"Theodule","non-dropping-particle":"","parse-names":false,"suffix":""}],"id":"ITEM-1","issued":{"date-parts":[["1882"]]},"publisher":"D. Appleton and Company","publisher-place":"New York, NY","title":"Diseases of the Memory: An Essay in the Positive Psychology","type":"book"},"uris":["http://www.mendeley.com/documents/?uuid=1a1b31dc-3ab0-43d7-8797-ec7b61c50471"]}],"mendeley":{"formattedCitation":"(Ribot, 1882)","plainTextFormattedCitation":"(Ribot, 1882)","previouslyFormattedCitation":"(Ribot, 1882)"},"properties":{"noteIndex":0},"schema":"https://github.com/citation-style-language/schema/raw/master/csl-citation.json"}</w:instrText>
      </w:r>
      <w:r w:rsidR="003F5980">
        <w:fldChar w:fldCharType="separate"/>
      </w:r>
      <w:r w:rsidR="003F5980" w:rsidRPr="003F5980">
        <w:rPr>
          <w:noProof/>
        </w:rPr>
        <w:t>(Ribot, 1882)</w:t>
      </w:r>
      <w:r w:rsidR="003F5980">
        <w:fldChar w:fldCharType="end"/>
      </w:r>
      <w:r w:rsidR="003F5980">
        <w:t xml:space="preserve">. </w:t>
      </w:r>
      <w:r w:rsidR="005868A9">
        <w:t>From these observations, h</w:t>
      </w:r>
      <w:r w:rsidR="00787863">
        <w:t xml:space="preserve">e reasoned that </w:t>
      </w:r>
      <w:r w:rsidR="003F5980">
        <w:t xml:space="preserve">memories </w:t>
      </w:r>
      <w:r w:rsidR="005868A9">
        <w:t xml:space="preserve">must </w:t>
      </w:r>
      <w:r w:rsidR="005C3285">
        <w:t xml:space="preserve">stabilize </w:t>
      </w:r>
      <w:r w:rsidR="00D84F25">
        <w:t>over</w:t>
      </w:r>
      <w:r w:rsidR="005C3285">
        <w:t xml:space="preserve"> time. This idea is consistent with </w:t>
      </w:r>
      <w:r w:rsidR="00120869">
        <w:t xml:space="preserve">the symptomology of </w:t>
      </w:r>
      <w:r w:rsidR="005C3285">
        <w:t xml:space="preserve">neuropsychological patients such as H.M. whose focal hippocampal resection induced amnesia for recent memories while sparing remote ones </w:t>
      </w:r>
      <w:r w:rsidR="005C3285">
        <w:fldChar w:fldCharType="begin" w:fldLock="1"/>
      </w:r>
      <w:r w:rsidR="00787863">
        <w:instrText>ADDIN CSL_CITATION {"citationItems":[{"id":"ITEM-1","itemData":{"abstract":"In 1954 Scoville described a grave loss of recent memory which he had observed as a sequel to bilateral medial temporal-lobe resection in one psychotic patient and one patient with intractable seizures. In both cases the operations had been radical ones, undertaken only when more conserva-tive forms of treatment had failed. The removals extended posteriorly along the mesial surface of the temporal lobes for a distance of approximately 8 cm. from the temporal tips and probably destroyed the anterior two-thirds of the hippocampus and hippo-campal gyrus bilaterally, as well as the uncus and amygdala. The unexpected and persistent memory deficit which resulted seemed to us to merit further investigation. We have therefore carried out formal memory and intelligence testing of these two patients and also of eight other patients who had undergone similar, but less radical, bilateral medial temporal-lobe resections.* The present paper gives the results of these studies which point to the importance of the hippocampal complex for normal memory func-tion. Whenever the hippocampus and hippocampal gyrus were damaged bilaterally in these operations some memory deficit was found, but not otherwise. We have chosen to report these findings in full, partly for their theoretical significance, and partly as a warning to others of the risk to memory involved in bilateral surgical lesions of the hippocampal region. Operations During the past seven years in an effort to preserve the overall personality in psychosurgery some 300 fractional lobotomies have been performed, largely on seriously ill schizophrenic patients who had failed to respond to other forms of treatment. The aim in these fractional procedures was to secure as far as possible any beneficial effects a complete frontal lobotomy might have, while at the same time avoid-ing its undesirable side-effects. And it was in fact found that undercutting limited to the orbital sur-faces of both frontal lobes has an appreciable therapeutic effect in psychosis and yet does not cause any new personality deficit to appear (Scoville, Wilk, and Pepe, 1951). In view of the known close relationship between the posterior orbital and mesial temporal cortices (MacLean, 1952; Pribram and Kruger, 1954), it was hoped that still greater psychiatric benefit might be obtained by extending the orbital undercutting so as to destroy parts of the mesial temporal cortex bilaterally. Accordingly, in 30 severely deteriorated cases, such partial …","author":[{"dropping-particle":"","family":"Scoville","given":"William Beecher","non-dropping-particle":"","parse-names":false,"suffix":""},{"dropping-particle":"","family":"Milner","given":"Brenda","non-dropping-particle":"","parse-names":false,"suffix":""}],"container-title":"J. Neurol. Neurosurg. Psychiat","id":"ITEM-1","issued":{"date-parts":[["1957"]]},"page":"103-113","title":"Loss of recent memory after bilateral hippocampal lesions","type":"article-journal","volume":"20"},"uris":["http://www.mendeley.com/documents/?uuid=545a99fe-c0b4-33f7-a4c0-4941e7c70b55"]}],"mendeley":{"formattedCitation":"(Scoville and Milner, 1957)","plainTextFormattedCitation":"(Scoville and Milner, 1957)","previouslyFormattedCitation":"(Scoville and Milner, 1957)"},"properties":{"noteIndex":0},"schema":"https://github.com/citation-style-language/schema/raw/master/csl-citation.json"}</w:instrText>
      </w:r>
      <w:r w:rsidR="005C3285">
        <w:fldChar w:fldCharType="separate"/>
      </w:r>
      <w:r w:rsidR="005C3285" w:rsidRPr="005C3285">
        <w:rPr>
          <w:noProof/>
        </w:rPr>
        <w:t>(Scoville and Milner, 1957)</w:t>
      </w:r>
      <w:r w:rsidR="005C3285">
        <w:fldChar w:fldCharType="end"/>
      </w:r>
      <w:r w:rsidR="005C3285">
        <w:t>.</w:t>
      </w:r>
      <w:r w:rsidR="00787863">
        <w:t xml:space="preserve"> But how </w:t>
      </w:r>
      <w:r w:rsidR="00D84F25">
        <w:t>does</w:t>
      </w:r>
      <w:r w:rsidR="00787863">
        <w:t xml:space="preserve"> this </w:t>
      </w:r>
      <w:r w:rsidR="001A7D8E">
        <w:t xml:space="preserve">time-dependent </w:t>
      </w:r>
      <w:r w:rsidR="00787863">
        <w:t xml:space="preserve">stabilization occur? </w:t>
      </w:r>
      <w:r w:rsidR="001A7D8E">
        <w:t xml:space="preserve">Contemporary memory researchers </w:t>
      </w:r>
      <w:r w:rsidR="00A41573">
        <w:t>are still divided</w:t>
      </w:r>
      <w:r w:rsidR="004700B7">
        <w:t xml:space="preserve"> </w:t>
      </w:r>
      <w:r w:rsidR="00A41573">
        <w:t>amongst</w:t>
      </w:r>
      <w:r w:rsidR="004700B7">
        <w:t xml:space="preserve"> several candidate theories, though these theories </w:t>
      </w:r>
      <w:r w:rsidR="00A41573">
        <w:t xml:space="preserve">each </w:t>
      </w:r>
      <w:r w:rsidR="004700B7">
        <w:t xml:space="preserve">share a common trait. Regardless of the theory, it is generally agreed upon that </w:t>
      </w:r>
      <w:r w:rsidR="000B465D">
        <w:t>the</w:t>
      </w:r>
      <w:r w:rsidR="00787863">
        <w:t xml:space="preserve"> hippocampus</w:t>
      </w:r>
      <w:r w:rsidR="004700B7">
        <w:t xml:space="preserve"> plays a role as an</w:t>
      </w:r>
      <w:r w:rsidR="00D84F25">
        <w:t xml:space="preserve"> </w:t>
      </w:r>
      <w:r w:rsidR="000B465D">
        <w:t>“indexer”</w:t>
      </w:r>
      <w:r w:rsidR="00D84F25">
        <w:t xml:space="preserve"> that </w:t>
      </w:r>
      <w:r w:rsidR="000B465D">
        <w:t xml:space="preserve">dynamically </w:t>
      </w:r>
      <w:r w:rsidR="00D84F25">
        <w:t xml:space="preserve">points to neocortical networks in which </w:t>
      </w:r>
      <w:r w:rsidR="000B465D">
        <w:t>memories</w:t>
      </w:r>
      <w:r w:rsidR="00D84F25">
        <w:t xml:space="preserve"> </w:t>
      </w:r>
      <w:r w:rsidR="000B465D">
        <w:t>reside</w:t>
      </w:r>
      <w:r w:rsidR="00D84F25">
        <w:t xml:space="preserve"> </w:t>
      </w:r>
      <w:r w:rsidR="00D84F25">
        <w:fldChar w:fldCharType="begin" w:fldLock="1"/>
      </w:r>
      <w:r w:rsidR="000B465D">
        <w:instrText>ADDIN CSL_CITATION {"citationItems":[{"id":"ITEM-1","itemData":{"DOI":"10.1037/0735-7044.100.2.147","ISSN":"1939-0084","author":[{"dropping-particle":"","family":"Teyler","given":"Timothy J.","non-dropping-particle":"","parse-names":false,"suffix":""},{"dropping-particle":"","family":"DiScenna","given":"Pascal","non-dropping-particle":"","parse-names":false,"suffix":""}],"container-title":"Behavioral Neuroscience","id":"ITEM-1","issue":"2","issued":{"date-parts":[["1986"]]},"page":"147-154","title":"The hippocampal memory indexing theory.","type":"article-journal","volume":"100"},"uris":["http://www.mendeley.com/documents/?uuid=3cf347c2-59e3-3d6f-9d24-3a4580b34825"]}],"mendeley":{"formattedCitation":"(Teyler and DiScenna, 1986)","plainTextFormattedCitation":"(Teyler and DiScenna, 1986)","previouslyFormattedCitation":"(Teyler and DiScenna, 1986)"},"properties":{"noteIndex":0},"schema":"https://github.com/citation-style-language/schema/raw/master/csl-citation.json"}</w:instrText>
      </w:r>
      <w:r w:rsidR="00D84F25">
        <w:fldChar w:fldCharType="separate"/>
      </w:r>
      <w:r w:rsidR="00D84F25" w:rsidRPr="00D84F25">
        <w:rPr>
          <w:noProof/>
        </w:rPr>
        <w:t>(Teyler and DiScenna, 1986)</w:t>
      </w:r>
      <w:r w:rsidR="00D84F25">
        <w:fldChar w:fldCharType="end"/>
      </w:r>
      <w:r w:rsidR="00D84F25">
        <w:t>. One</w:t>
      </w:r>
      <w:r w:rsidR="00983426">
        <w:t xml:space="preserve"> </w:t>
      </w:r>
      <w:r w:rsidR="001A7D8E">
        <w:t xml:space="preserve">such </w:t>
      </w:r>
      <w:r w:rsidR="004700B7">
        <w:t>theory</w:t>
      </w:r>
      <w:r w:rsidR="00983426">
        <w:t xml:space="preserve"> </w:t>
      </w:r>
      <w:r w:rsidR="00D84F25">
        <w:t xml:space="preserve">posited that, over time, </w:t>
      </w:r>
      <w:r w:rsidR="00787863">
        <w:t xml:space="preserve">memories </w:t>
      </w:r>
      <w:r w:rsidR="00D84F25">
        <w:t>are</w:t>
      </w:r>
      <w:r w:rsidR="00787863">
        <w:t xml:space="preserve"> transferred out of the hippocampus</w:t>
      </w:r>
      <w:r w:rsidR="00D84F25">
        <w:t xml:space="preserve"> and</w:t>
      </w:r>
      <w:r w:rsidR="00787863">
        <w:t xml:space="preserve"> into the </w:t>
      </w:r>
      <w:proofErr w:type="spellStart"/>
      <w:r w:rsidR="00787863">
        <w:t>neocortex</w:t>
      </w:r>
      <w:proofErr w:type="spellEnd"/>
      <w:r w:rsidR="00787863">
        <w:t xml:space="preserve"> in a process called systems level consolidation </w:t>
      </w:r>
      <w:r w:rsidR="00787863">
        <w:fldChar w:fldCharType="begin" w:fldLock="1"/>
      </w:r>
      <w:r w:rsidR="00680ACE">
        <w:instrText>ADDIN CSL_CITATION {"citationItems":[{"id":"ITEM-1","itemData":{"author":[{"dropping-particle":"","family":"McClelland","given":"James L","non-dropping-particle":"","parse-names":false,"suffix":""},{"dropping-particle":"","family":"McNaughton","given":"Bruce L.","non-dropping-particle":"","parse-names":false,"suffix":""},{"dropping-particle":"","family":"O'Reilly","given":"Randall C","non-dropping-particle":"","parse-names":false,"suffix":""}],"container-title":"Psychological Review","id":"ITEM-1","issue":"3","issued":{"date-parts":[["1995"]]},"page":"419-457","title":"Why There Are Complementary Learning Systems in the Hippocampus and Neocortex: Insights From the Successes and Failures of Connectionist Models of Learning and Memory","type":"article-journal","volume":"102"},"uris":["http://www.mendeley.com/documents/?uuid=dff20f48-615c-4fc6-99e2-3971e2b71202"]},{"id":"ITEM-2","itemData":{"DOI":"10.1016/0959-4388(95)80023-9","ISSN":"0959-4388","abstract":"The fact that information acquired before the onset of amnesia can be lost (retrograde amnesia) has fascinated psychologists, biologists, and clinicians for over 100 years. Studies of retrograde amnesia have led to the concept of memory consolidation, whereby medial temporal lobe structures direct the gradual establishment of memory representations in neocortex. Recent theoretical accounts have inspired a simple neural network model that produces behavior consistent with experimental data and makes these ideas about memory consolidation more concrete. Recent physiological and anatomical findings provide important information about how memory consolidation might actually occur.","author":[{"dropping-particle":"","family":"Squire","given":"Larry R","non-dropping-particle":"","parse-names":false,"suffix":""},{"dropping-particle":"","family":"Alvarez","given":"Pablo","non-dropping-particle":"","parse-names":false,"suffix":""}],"container-title":"Current Opinion in Neurobiology","id":"ITEM-2","issue":"2","issued":{"date-parts":[["1995","4","1"]]},"page":"169-177","publisher":"Elsevier Current Trends","title":"Retrograde amnesia and memory consolidation: a neurobiological perspective","type":"article-journal","volume":"5"},"uris":["http://www.mendeley.com/documents/?uuid=8bb7f92b-60d5-3288-ada2-e19392b39c42"]}],"mendeley":{"formattedCitation":"(McClelland et al., 1995; Squire and Alvarez, 1995)","plainTextFormattedCitation":"(McClelland et al., 1995; Squire and Alvarez, 1995)","previouslyFormattedCitation":"(McClelland et al., 1995; Squire and Alvarez, 1995)"},"properties":{"noteIndex":0},"schema":"https://github.com/citation-style-language/schema/raw/master/csl-citation.json"}</w:instrText>
      </w:r>
      <w:r w:rsidR="00787863">
        <w:fldChar w:fldCharType="separate"/>
      </w:r>
      <w:r w:rsidR="000B465D" w:rsidRPr="000B465D">
        <w:rPr>
          <w:noProof/>
        </w:rPr>
        <w:t>(McClelland et al., 1995; Squire and Alvarez, 1995)</w:t>
      </w:r>
      <w:r w:rsidR="00787863">
        <w:fldChar w:fldCharType="end"/>
      </w:r>
      <w:r w:rsidR="00D84F25">
        <w:t xml:space="preserve">. </w:t>
      </w:r>
      <w:r w:rsidR="005868A9">
        <w:t>Via hippocampal indexing, spatiotemporal patterns of activity in the hippocampus reactivate specific patterns</w:t>
      </w:r>
      <w:r w:rsidR="00287420">
        <w:t>, distributed across multiple neocortical regions,</w:t>
      </w:r>
      <w:r w:rsidR="005868A9">
        <w:t xml:space="preserve"> </w:t>
      </w:r>
      <w:r w:rsidR="00287420">
        <w:t>encoding</w:t>
      </w:r>
      <w:r w:rsidR="005868A9">
        <w:t xml:space="preserve"> the experience</w:t>
      </w:r>
      <w:r w:rsidR="00771AD6">
        <w:t xml:space="preserve"> </w:t>
      </w:r>
      <w:r w:rsidR="00771AD6">
        <w:fldChar w:fldCharType="begin" w:fldLock="1"/>
      </w:r>
      <w:r w:rsidR="00CE0C80">
        <w:instrText>ADDIN CSL_CITATION {"citationItems":[{"id":"ITEM-1","itemData":{"DOI":"10.1016/j.tics.2018.07.006","author":[{"dropping-particle":"","family":"Buzsáki","given":"György","non-dropping-particle":"","parse-names":false,"suffix":""},{"dropping-particle":"","family":"Tingley","given":"David","non-dropping-particle":"","parse-names":false,"suffix":""}],"id":"ITEM-1","issued":{"date-parts":[["2018"]]},"title":"Special Issue: Time in the Brain Space and Time: The Hippocampus as a Sequence Generator","type":"article-journal"},"uris":["http://www.mendeley.com/documents/?uuid=9f163d3e-2b0c-33e4-b0da-f0b32388f20a"]}],"mendeley":{"formattedCitation":"(Buzsáki and Tingley, 2018)","plainTextFormattedCitation":"(Buzsáki and Tingley, 2018)","previouslyFormattedCitation":"(Buzsáki and Tingley, 2018)"},"properties":{"noteIndex":0},"schema":"https://github.com/citation-style-language/schema/raw/master/csl-citation.json"}</w:instrText>
      </w:r>
      <w:r w:rsidR="00771AD6">
        <w:fldChar w:fldCharType="separate"/>
      </w:r>
      <w:r w:rsidR="00771AD6" w:rsidRPr="00771AD6">
        <w:rPr>
          <w:noProof/>
        </w:rPr>
        <w:t>(Buzsáki and Tingley, 2018)</w:t>
      </w:r>
      <w:r w:rsidR="00771AD6">
        <w:fldChar w:fldCharType="end"/>
      </w:r>
      <w:r w:rsidR="005868A9">
        <w:t xml:space="preserve">. Over repeated activations, </w:t>
      </w:r>
      <w:proofErr w:type="spellStart"/>
      <w:r w:rsidR="005868A9">
        <w:t>intracortical</w:t>
      </w:r>
      <w:proofErr w:type="spellEnd"/>
      <w:r w:rsidR="005868A9">
        <w:t xml:space="preserve"> synapses </w:t>
      </w:r>
      <w:r w:rsidR="00771AD6">
        <w:t>are</w:t>
      </w:r>
      <w:r w:rsidR="005868A9">
        <w:t xml:space="preserve"> strengthened</w:t>
      </w:r>
      <w:r w:rsidR="00771AD6">
        <w:t xml:space="preserve"> to the </w:t>
      </w:r>
      <w:r w:rsidR="0021667A">
        <w:t>point where</w:t>
      </w:r>
      <w:r w:rsidR="00771AD6">
        <w:t xml:space="preserve"> they no longer rely on hippocampal drive to reactivate the complete pattern</w:t>
      </w:r>
      <w:r w:rsidR="00FD27BD">
        <w:t xml:space="preserve"> </w:t>
      </w:r>
      <w:r w:rsidR="00FD27BD">
        <w:fldChar w:fldCharType="begin" w:fldLock="1"/>
      </w:r>
      <w:r w:rsidR="009F3A8E">
        <w:instrText>ADDIN CSL_CITATION {"citationItems":[{"id":"ITEM-1","itemData":{"DOI":"10.1038/nrn1607","ISSN":"1471-003X","abstract":"The organization of recent and remote memories","author":[{"dropping-particle":"","family":"Frankland","given":"Paul W.","non-dropping-particle":"","parse-names":false,"suffix":""},{"dropping-particle":"","family":"Bontempi","given":"Bruno","non-dropping-particle":"","parse-names":false,"suffix":""}],"container-title":"Nature Reviews Neuroscience","id":"ITEM-1","issue":"2","issued":{"date-parts":[["2005","2","1"]]},"page":"119-130","publisher":"Nature Publishing Group","title":"The organization of recent and remote memories","type":"article-journal","volume":"6"},"uris":["http://www.mendeley.com/documents/?uuid=3729e925-7488-39c3-8e2b-3dd22f1552b7"]}],"mendeley":{"formattedCitation":"(Frankland and Bontempi, 2005)","plainTextFormattedCitation":"(Frankland and Bontempi, 2005)","previouslyFormattedCitation":"(Frankland and Bontempi, 2005)"},"properties":{"noteIndex":0},"schema":"https://github.com/citation-style-language/schema/raw/master/csl-citation.json"}</w:instrText>
      </w:r>
      <w:r w:rsidR="00FD27BD">
        <w:fldChar w:fldCharType="separate"/>
      </w:r>
      <w:r w:rsidR="00FD27BD" w:rsidRPr="00FD27BD">
        <w:rPr>
          <w:noProof/>
        </w:rPr>
        <w:t>(Frankland and Bontempi, 2005)</w:t>
      </w:r>
      <w:r w:rsidR="00FD27BD">
        <w:fldChar w:fldCharType="end"/>
      </w:r>
      <w:r w:rsidR="00BD3278">
        <w:t xml:space="preserve">. </w:t>
      </w:r>
      <w:r w:rsidR="007E20E0">
        <w:t xml:space="preserve">Imaging studies have found evidence for heightened hippocampal activity and diminished neocortical activity immediately post-learning, but the reverse trend after the passage of time </w:t>
      </w:r>
      <w:r w:rsidR="007E20E0">
        <w:fldChar w:fldCharType="begin" w:fldLock="1"/>
      </w:r>
      <w:r w:rsidR="007E2550">
        <w:instrText>ADDIN CSL_CITATION {"citationItems":[{"id":"ITEM-1","itemData":{"DOI":"10.1038/23270","ISSN":"0028-0836","PMID":"10458162","abstract":"Retrograde amnesia observed following hippocampal lesions in humans and animals is typically temporally graded, with recent memory being impaired while remote memories remain intact, indicating that the hippocampal formation has a time-limited role in memory storage. However, this claim remains controversial because studies involving hippocampal lesions tell us nothing about the contribution of the hippocampus to memory storage if this region was present at the time of memory retrieval. We therefore used non-invasive functional brain imaging using (14C)2-deoxyglucose uptake to examine how the brain circuitry underlying long-term memory storage is reorganized over time in an intact brain. Regional metabolic activity in the brain was mapped in mice tested at different times for retention of a spatial discrimination task. Here we report that increasing the retention interval from 5 days to 25 days resulted in both decreased hippocampal metabolic activity during retention testing and a loss of correlation between hippocampal metabolic activity and memory performance. Concomitantly, a recruitment of certain cortical areas was observed. These results indicate that there is a time-dependent reorganization of the neuronal circuitry underlying long-term memory storage, in which a transitory interaction between the hippocampal formation and the neocortex would mediate the establishment of long-lived cortical memory representations.","author":[{"dropping-particle":"","family":"Bontempi","given":"Bruno","non-dropping-particle":"","parse-names":false,"suffix":""},{"dropping-particle":"","family":"Laurent-Demir","given":"Catherine","non-dropping-particle":"","parse-names":false,"suffix":""},{"dropping-particle":"","family":"Destrade","given":"Claude","non-dropping-particle":"","parse-names":false,"suffix":""},{"dropping-particle":"","family":"Jaffard","given":"Robert","non-dropping-particle":"","parse-names":false,"suffix":""}],"container-title":"Nature","id":"ITEM-1","issue":"6745","issued":{"date-parts":[["1999","8","12"]]},"page":"671-675","title":"Time-dependent reorganization of brain circuitry underlying long-term memory storage","type":"article-journal","volume":"400"},"uris":["http://www.mendeley.com/documents/?uuid=c574d55b-6c47-326f-8765-eac01084b1a0"]},{"id":"ITEM-2","itemData":{"DOI":"10.1126/science.aam6808","ISBN":"0036-8075, 1095-9203","ISSN":"1095-9203","PMID":"28386011","abstract":"Episodic memories initially require rapid synaptic plasticity within the hippocampus for their formation and are gradually consolidated in neocortical networks for permanent storage. However, the engrams and circuits that support neocortical memory consolidation have thus far been unknown. We found that neocortical prefrontal memory engram cells, which are critical for remote contextual fear memory, were rapidly generated during initial learning through inputs from both the hippocampal-entorhinal cortex network and the basolateral amygdala. After their generation, the prefrontal engram cells, with support from hippocampal memory engram cells, became functionally mature with time. Whereas hippocampal engram cells gradually became silent with time, engram cells in the basolateral amygdala, which were necessary for fear memory, were maintained. Our data provide new insights into the functional reorganization of engrams and circuits underlying systems consolidation of memory.","author":[{"dropping-particle":"","family":"Kitamura","given":"Takashi","non-dropping-particle":"","parse-names":false,"suffix":""},{"dropping-particle":"","family":"Ogawa","given":"Sachie K","non-dropping-particle":"","parse-names":false,"suffix":""},{"dropping-particle":"","family":"Roy","given":"Dheeraj S","non-dropping-particle":"","parse-names":false,"suffix":""},{"dropping-particle":"","family":"Okuyama","given":"Teruhiro","non-dropping-particle":"","parse-names":false,"suffix":""},{"dropping-particle":"","family":"Morrissey","given":"Mark D","non-dropping-particle":"","parse-names":false,"suffix":""},{"dropping-particle":"","family":"Smith","given":"Lillian M","non-dropping-particle":"","parse-names":false,"suffix":""},{"dropping-particle":"","family":"Redondo","given":"Roger L","non-dropping-particle":"","parse-names":false,"suffix":""},{"dropping-particle":"","family":"Tonegawa","given":"Susumu","non-dropping-particle":"","parse-names":false,"suffix":""}],"container-title":"Science","id":"ITEM-2","issue":"6333","issued":{"date-parts":[["2017"]]},"page":"73-78","title":"Engrams and circuits crucial for systems consolidation of a memory.","type":"article-journal","volume":"356"},"uris":["http://www.mendeley.com/documents/?uuid=10e30b6b-44f6-385f-88fc-5f48cb694c02"]}],"mendeley":{"formattedCitation":"(Bontempi et al., 1999; Kitamura et al., 2017)","plainTextFormattedCitation":"(Bontempi et al., 1999; Kitamura et al., 2017)","previouslyFormattedCitation":"(Bontempi et al., 1999; Kitamura et al., 2017)"},"properties":{"noteIndex":0},"schema":"https://github.com/citation-style-language/schema/raw/master/csl-citation.json"}</w:instrText>
      </w:r>
      <w:r w:rsidR="007E20E0">
        <w:fldChar w:fldCharType="separate"/>
      </w:r>
      <w:r w:rsidR="007E20E0" w:rsidRPr="007E20E0">
        <w:rPr>
          <w:noProof/>
        </w:rPr>
        <w:t>(Bontempi et al., 1999; Kitamura et al., 2017)</w:t>
      </w:r>
      <w:r w:rsidR="007E20E0">
        <w:fldChar w:fldCharType="end"/>
      </w:r>
      <w:r w:rsidR="007E20E0">
        <w:t xml:space="preserve">. </w:t>
      </w:r>
      <w:r w:rsidR="004700B7">
        <w:t xml:space="preserve">This seems to uphold the </w:t>
      </w:r>
      <w:r w:rsidR="006D281E">
        <w:t xml:space="preserve">idea that information is transferred out of the hippocampus for permanent storage in the </w:t>
      </w:r>
      <w:proofErr w:type="spellStart"/>
      <w:r w:rsidR="006D281E">
        <w:t>neocortex</w:t>
      </w:r>
      <w:proofErr w:type="spellEnd"/>
      <w:r w:rsidR="006D281E">
        <w:t xml:space="preserve">. </w:t>
      </w:r>
      <w:r w:rsidR="0021667A">
        <w:t>However,</w:t>
      </w:r>
      <w:r w:rsidR="007E20E0">
        <w:t xml:space="preserve"> the </w:t>
      </w:r>
      <w:r w:rsidR="007E20E0">
        <w:lastRenderedPageBreak/>
        <w:t>reality may be more complex as</w:t>
      </w:r>
      <w:r w:rsidR="0021667A">
        <w:t xml:space="preserve"> </w:t>
      </w:r>
      <w:r w:rsidR="007E20E0">
        <w:t xml:space="preserve">other </w:t>
      </w:r>
      <w:r w:rsidR="0021667A">
        <w:t>reports have challenged this view by demons</w:t>
      </w:r>
      <w:r w:rsidR="00082C33">
        <w:t>trating that the hippocampus is nevertheless critical</w:t>
      </w:r>
      <w:r w:rsidR="0021667A">
        <w:t xml:space="preserve"> for </w:t>
      </w:r>
      <w:r w:rsidR="00FD27BD">
        <w:t xml:space="preserve">even remote </w:t>
      </w:r>
      <w:r w:rsidR="0021667A">
        <w:t xml:space="preserve">memory retrieval in numerous cases </w:t>
      </w:r>
      <w:r w:rsidR="0021667A">
        <w:fldChar w:fldCharType="begin" w:fldLock="1"/>
      </w:r>
      <w:r w:rsidR="0021667A">
        <w:instrText>ADDIN CSL_CITATION {"citationItems":[{"id":"ITEM-1","itemData":{"DOI":"10.1016/S0959-4388(97)80010-4","ISSN":"0959-4388","abstract":"Results from recent studies of retrograde amnesia following damage to the hippocampal complex of human and non-human subjects have shown that retrograde amnesia is extensive and can encompass much of a subject's lifetime; the degree of loss may depend upon the type of memory assessed. These and other findings suggest that the hippocampal formation and related structures are involved in certain forms of memory (e.g. autobiographical episodic and spatial memory) for as long as they exist and contribute to the transformation and stabilization of other forms of memory stored elsewhere in the brain.","author":[{"dropping-particle":"","family":"Nadel","given":"Lynn","non-dropping-particle":"","parse-names":false,"suffix":""},{"dropping-particle":"","family":"Moscovitch","given":"Morris","non-dropping-particle":"","parse-names":false,"suffix":""}],"container-title":"Current Opinion in Neurobiology","id":"ITEM-1","issue":"2","issued":{"date-parts":[["1997","4","1"]]},"page":"217-227","publisher":"Elsevier Current Trends","title":"Memory consolidation, retrograde amnesia and the hippocampal complex","type":"article-journal","volume":"7"},"uris":["http://www.mendeley.com/documents/?uuid=f9dd2194-1ea1-32af-9bf8-f276919d3586"]}],"mendeley":{"formattedCitation":"(Nadel and Moscovitch, 1997)","plainTextFormattedCitation":"(Nadel and Moscovitch, 1997)","previouslyFormattedCitation":"(Nadel and Moscovitch, 1997)"},"properties":{"noteIndex":0},"schema":"https://github.com/citation-style-language/schema/raw/master/csl-citation.json"}</w:instrText>
      </w:r>
      <w:r w:rsidR="0021667A">
        <w:fldChar w:fldCharType="separate"/>
      </w:r>
      <w:r w:rsidR="0021667A" w:rsidRPr="0021667A">
        <w:rPr>
          <w:noProof/>
        </w:rPr>
        <w:t>(Nadel and Moscovitch, 1997)</w:t>
      </w:r>
      <w:r w:rsidR="0021667A">
        <w:fldChar w:fldCharType="end"/>
      </w:r>
      <w:r w:rsidR="0021667A">
        <w:t>.</w:t>
      </w:r>
    </w:p>
    <w:p w14:paraId="7DE69961" w14:textId="28D27D9F" w:rsidR="00680ACE" w:rsidRPr="00E92558" w:rsidRDefault="00CE0C80" w:rsidP="00680ACE">
      <w:pPr>
        <w:rPr>
          <w:sz w:val="26"/>
        </w:rPr>
      </w:pPr>
      <w:r>
        <w:tab/>
        <w:t>While foundational, the standard systems consolidation mo</w:t>
      </w:r>
      <w:r w:rsidR="007C1D13">
        <w:t xml:space="preserve">del </w:t>
      </w:r>
      <w:r w:rsidR="00C52D59">
        <w:t>was</w:t>
      </w:r>
      <w:r w:rsidR="007C1D13">
        <w:t xml:space="preserve"> flawed in its simplicity, </w:t>
      </w:r>
      <w:r w:rsidR="00DD0A3C">
        <w:t>which prompted</w:t>
      </w:r>
      <w:r w:rsidR="0021667A">
        <w:t xml:space="preserve"> the emergence of</w:t>
      </w:r>
      <w:r>
        <w:t xml:space="preserve"> complementary</w:t>
      </w:r>
      <w:r w:rsidR="0021667A">
        <w:t xml:space="preserve"> ideas</w:t>
      </w:r>
      <w:r>
        <w:t xml:space="preserve"> </w:t>
      </w:r>
      <w:r w:rsidR="00DD0A3C">
        <w:t>extending</w:t>
      </w:r>
      <w:r>
        <w:t xml:space="preserve"> its application</w:t>
      </w:r>
      <w:r w:rsidR="0021667A">
        <w:t xml:space="preserve"> </w:t>
      </w:r>
      <w:r w:rsidR="0021667A">
        <w:fldChar w:fldCharType="begin" w:fldLock="1"/>
      </w:r>
      <w:r w:rsidR="0021667A">
        <w:instrText>ADDIN CSL_CITATION {"citationItems":[{"id":"ITEM-1","itemData":{"DOI":"10.1016/S0959-4388(97)80010-4","ISSN":"0959-4388","abstract":"Results from recent studies of retrograde amnesia following damage to the hippocampal complex of human and non-human subjects have shown that retrograde amnesia is extensive and can encompass much of a subject's lifetime; the degree of loss may depend upon the type of memory assessed. These and other findings suggest that the hippocampal formation and related structures are involved in certain forms of memory (e.g. autobiographical episodic and spatial memory) for as long as they exist and contribute to the transformation and stabilization of other forms of memory stored elsewhere in the brain.","author":[{"dropping-particle":"","family":"Nadel","given":"Lynn","non-dropping-particle":"","parse-names":false,"suffix":""},{"dropping-particle":"","family":"Moscovitch","given":"Morris","non-dropping-particle":"","parse-names":false,"suffix":""}],"container-title":"Current Opinion in Neurobiology","id":"ITEM-1","issue":"2","issued":{"date-parts":[["1997","4","1"]]},"page":"217-227","publisher":"Elsevier Current Trends","title":"Memory consolidation, retrograde amnesia and the hippocampal complex","type":"article-journal","volume":"7"},"uris":["http://www.mendeley.com/documents/?uuid=f9dd2194-1ea1-32af-9bf8-f276919d3586"]},{"id":"ITEM-2","itemData":{"DOI":"10.1016/J.NEURON.2011.06.037","ISSN":"0896-6273","abstract":"Most studies on memory consolidation consider the new information as if it were imposed on a tabula rasa, but considerable evidence indicates that new memories must be interleaved within a large network of relevant pre-existing knowledge. Early studies on reconsolidation highlighted that a newly consolidated memory could be erased after reactivation, but new evidence has shown that an effective reactivation experience must also involve memory reorganization to incorporate new learning. The combination of these observations on consolidation and reconsolidation highlights the fundamental similarities of both phenomena as the integration of new information and old, and it suggests reconsolidation = consolidation as a neverending process of schema modification.","author":[{"dropping-particle":"","family":"McKenzie","given":"Sam","non-dropping-particle":"","parse-names":false,"suffix":""},{"dropping-particle":"","family":"Eichenbaum","given":"Howard","non-dropping-particle":"","parse-names":false,"suffix":""}],"container-title":"Neuron","id":"ITEM-2","issue":"2","issued":{"date-parts":[["2011","7","28"]]},"page":"224-233","publisher":"Cell Press","title":"Consolidation and Reconsolidation: Two Lives of Memories?","type":"article-journal","volume":"71"},"uris":["http://www.mendeley.com/documents/?uuid=d6e5b3ff-b00d-3390-84dc-df8fe391b001"]}],"mendeley":{"formattedCitation":"(McKenzie and Eichenbaum, 2011; Nadel and Moscovitch, 1997)","plainTextFormattedCitation":"(McKenzie and Eichenbaum, 2011; Nadel and Moscovitch, 1997)","previouslyFormattedCitation":"(McKenzie and Eichenbaum, 2011; Nadel and Moscovitch, 1997)"},"properties":{"noteIndex":0},"schema":"https://github.com/citation-style-language/schema/raw/master/csl-citation.json"}</w:instrText>
      </w:r>
      <w:r w:rsidR="0021667A">
        <w:fldChar w:fldCharType="separate"/>
      </w:r>
      <w:r w:rsidR="0021667A" w:rsidRPr="0021667A">
        <w:rPr>
          <w:noProof/>
        </w:rPr>
        <w:t>(McKenzie and Eichenbaum, 2011; Nadel and Moscovitch, 1997)</w:t>
      </w:r>
      <w:r w:rsidR="0021667A">
        <w:fldChar w:fldCharType="end"/>
      </w:r>
      <w:r>
        <w:t xml:space="preserve">. The standard model assumes that consolidation </w:t>
      </w:r>
      <w:r w:rsidR="00DA6074">
        <w:t>occurs in a vacuum. H</w:t>
      </w:r>
      <w:r>
        <w:t>owever</w:t>
      </w:r>
      <w:r w:rsidR="00DA6074">
        <w:t>,</w:t>
      </w:r>
      <w:r>
        <w:t xml:space="preserve"> the lifetime of an animal consists of many experiences, </w:t>
      </w:r>
      <w:r w:rsidR="006D281E">
        <w:t>many of which contain commonalities with one another</w:t>
      </w:r>
      <w:r w:rsidR="0021667A">
        <w:t xml:space="preserve">. </w:t>
      </w:r>
      <w:r w:rsidR="00DA6074">
        <w:t>And so i</w:t>
      </w:r>
      <w:r w:rsidR="0021667A">
        <w:t>nstead</w:t>
      </w:r>
      <w:r w:rsidR="00BC0868">
        <w:t xml:space="preserve"> of individual memories existing in isolation</w:t>
      </w:r>
      <w:r w:rsidR="0021667A">
        <w:t>, representational frameworks</w:t>
      </w:r>
      <w:r>
        <w:t>,</w:t>
      </w:r>
      <w:r w:rsidR="0021667A">
        <w:t xml:space="preserve"> called “schemas” </w:t>
      </w:r>
      <w:r w:rsidR="0021667A">
        <w:fldChar w:fldCharType="begin" w:fldLock="1"/>
      </w:r>
      <w:r w:rsidR="007E77BA">
        <w:instrText>ADDIN CSL_CITATION {"citationItems":[{"id":"ITEM-1","itemData":{"DOI":"10.1037/11494-000","author":[{"dropping-particle":"","family":"Piaget","given":"Jean","non-dropping-particle":"","parse-names":false,"suffix":""}],"id":"ITEM-1","issued":{"date-parts":[["1952"]]},"publisher":"W W Norton &amp; Co","publisher-place":"New York, NY, US","title":"The origins of intelligence in children.","type":"book"},"uris":["http://www.mendeley.com/documents/?uuid=5012d6c7-5175-3919-b28a-054443a89ccf"]}],"mendeley":{"formattedCitation":"(Piaget, 1952)","plainTextFormattedCitation":"(Piaget, 1952)","previouslyFormattedCitation":"(Piaget, 1952)"},"properties":{"noteIndex":0},"schema":"https://github.com/citation-style-language/schema/raw/master/csl-citation.json"}</w:instrText>
      </w:r>
      <w:r w:rsidR="0021667A">
        <w:fldChar w:fldCharType="separate"/>
      </w:r>
      <w:r w:rsidR="0021667A" w:rsidRPr="0021667A">
        <w:rPr>
          <w:noProof/>
        </w:rPr>
        <w:t>(Piaget, 1952)</w:t>
      </w:r>
      <w:r w:rsidR="0021667A">
        <w:fldChar w:fldCharType="end"/>
      </w:r>
      <w:r w:rsidR="0021667A">
        <w:t xml:space="preserve">, likely support accumulation of </w:t>
      </w:r>
      <w:r w:rsidR="00BC0868">
        <w:t>related knowledge</w:t>
      </w:r>
      <w:r w:rsidR="0021667A">
        <w:t xml:space="preserve">. </w:t>
      </w:r>
      <w:r w:rsidR="00082C33">
        <w:t xml:space="preserve">For example, </w:t>
      </w:r>
      <w:r w:rsidR="007E77BA">
        <w:t>a toddler’s</w:t>
      </w:r>
      <w:r w:rsidR="00082C33">
        <w:t xml:space="preserve"> schema of birds can initially include </w:t>
      </w:r>
      <w:r w:rsidR="007E20E0">
        <w:t xml:space="preserve">archetypal examples such as </w:t>
      </w:r>
      <w:r w:rsidR="00082C33">
        <w:t xml:space="preserve">pigeons </w:t>
      </w:r>
      <w:r w:rsidR="007E20E0">
        <w:t xml:space="preserve">and sparrows, </w:t>
      </w:r>
      <w:r w:rsidR="00082C33">
        <w:t xml:space="preserve">and then </w:t>
      </w:r>
      <w:r w:rsidR="007E77BA">
        <w:t xml:space="preserve">later </w:t>
      </w:r>
      <w:r w:rsidR="00082C33">
        <w:t>adopt</w:t>
      </w:r>
      <w:r w:rsidR="007E20E0">
        <w:t xml:space="preserve"> </w:t>
      </w:r>
      <w:r w:rsidR="00731ADB">
        <w:t>deviant examples</w:t>
      </w:r>
      <w:r w:rsidR="007E20E0">
        <w:t xml:space="preserve"> such as</w:t>
      </w:r>
      <w:r w:rsidR="00082C33">
        <w:t xml:space="preserve"> penguins</w:t>
      </w:r>
      <w:r w:rsidR="007E20E0">
        <w:t xml:space="preserve"> and ostriches</w:t>
      </w:r>
      <w:r w:rsidR="00082C33">
        <w:t xml:space="preserve"> despite their apparent </w:t>
      </w:r>
      <w:r w:rsidR="00731ADB">
        <w:t>anomalies</w:t>
      </w:r>
      <w:r w:rsidR="00082C33">
        <w:t xml:space="preserve">. </w:t>
      </w:r>
      <w:r w:rsidR="00DD0A3C">
        <w:t>One theory proposes c</w:t>
      </w:r>
      <w:r w:rsidR="0021667A">
        <w:t>onsolidation</w:t>
      </w:r>
      <w:r w:rsidR="00DD0A3C">
        <w:t xml:space="preserve"> </w:t>
      </w:r>
      <w:r w:rsidR="007E20E0">
        <w:t>as</w:t>
      </w:r>
      <w:r w:rsidR="00DD0A3C">
        <w:t xml:space="preserve"> the mechanism by which</w:t>
      </w:r>
      <w:r w:rsidR="0021667A">
        <w:t xml:space="preserve"> novel information</w:t>
      </w:r>
      <w:r w:rsidR="00DD0A3C">
        <w:t xml:space="preserve"> is integrated</w:t>
      </w:r>
      <w:r w:rsidR="0021667A">
        <w:t xml:space="preserve"> into </w:t>
      </w:r>
      <w:r w:rsidR="007E77BA">
        <w:t>schemas</w:t>
      </w:r>
      <w:r w:rsidR="0021667A">
        <w:t xml:space="preserve"> </w:t>
      </w:r>
      <w:r w:rsidR="0021667A">
        <w:fldChar w:fldCharType="begin" w:fldLock="1"/>
      </w:r>
      <w:r w:rsidR="0021667A">
        <w:instrText>ADDIN CSL_CITATION {"citationItems":[{"id":"ITEM-1","itemData":{"DOI":"10.1016/J.NEURON.2011.06.037","ISSN":"0896-6273","abstract":"Most studies on memory consolidation consider the new information as if it were imposed on a tabula rasa, but considerable evidence indicates that new memories must be interleaved within a large network of relevant pre-existing knowledge. Early studies on reconsolidation highlighted that a newly consolidated memory could be erased after reactivation, but new evidence has shown that an effective reactivation experience must also involve memory reorganization to incorporate new learning. The combination of these observations on consolidation and reconsolidation highlights the fundamental similarities of both phenomena as the integration of new information and old, and it suggests reconsolidation = consolidation as a neverending process of schema modification.","author":[{"dropping-particle":"","family":"McKenzie","given":"Sam","non-dropping-particle":"","parse-names":false,"suffix":""},{"dropping-particle":"","family":"Eichenbaum","given":"Howard","non-dropping-particle":"","parse-names":false,"suffix":""}],"container-title":"Neuron","id":"ITEM-1","issue":"2","issued":{"date-parts":[["2011","7","28"]]},"page":"224-233","publisher":"Cell Press","title":"Consolidation and Reconsolidation: Two Lives of Memories?","type":"article-journal","volume":"71"},"uris":["http://www.mendeley.com/documents/?uuid=d6e5b3ff-b00d-3390-84dc-df8fe391b001"]}],"mendeley":{"formattedCitation":"(McKenzie and Eichenbaum, 2011)","plainTextFormattedCitation":"(McKenzie and Eichenbaum, 2011)","previouslyFormattedCitation":"(McKenzie and Eichenbaum, 2011)"},"properties":{"noteIndex":0},"schema":"https://github.com/citation-style-language/schema/raw/master/csl-citation.json"}</w:instrText>
      </w:r>
      <w:r w:rsidR="0021667A">
        <w:fldChar w:fldCharType="separate"/>
      </w:r>
      <w:r w:rsidR="0021667A" w:rsidRPr="0021667A">
        <w:rPr>
          <w:noProof/>
        </w:rPr>
        <w:t>(McKenzie and Eichenbaum, 2011)</w:t>
      </w:r>
      <w:r w:rsidR="0021667A">
        <w:fldChar w:fldCharType="end"/>
      </w:r>
      <w:r>
        <w:t xml:space="preserve">. </w:t>
      </w:r>
      <w:r w:rsidR="00771DEF">
        <w:t xml:space="preserve">Some key pieces of evidence </w:t>
      </w:r>
      <w:r w:rsidR="008A5EF9">
        <w:t>substantiate</w:t>
      </w:r>
      <w:r w:rsidR="00771DEF">
        <w:t xml:space="preserve"> this conclusion in the spatial domain. For example</w:t>
      </w:r>
      <w:r w:rsidR="00DD0A3C">
        <w:t xml:space="preserve">, </w:t>
      </w:r>
      <w:r w:rsidR="00771DEF">
        <w:t>hippocampal neurons</w:t>
      </w:r>
      <w:r w:rsidR="002872CA">
        <w:t xml:space="preserve"> already</w:t>
      </w:r>
      <w:r w:rsidR="00771DEF">
        <w:t xml:space="preserve"> encoding goal locations </w:t>
      </w:r>
      <w:r w:rsidR="002872CA">
        <w:t xml:space="preserve">also </w:t>
      </w:r>
      <w:r w:rsidR="00771DEF">
        <w:t>become transiently active around the sites of new goals</w:t>
      </w:r>
      <w:r w:rsidR="00DD0A3C">
        <w:t>, sugg</w:t>
      </w:r>
      <w:r w:rsidR="007E77BA">
        <w:t xml:space="preserve">esting that </w:t>
      </w:r>
      <w:r w:rsidR="00DD0A3C">
        <w:t xml:space="preserve">pre-existing networks </w:t>
      </w:r>
      <w:r w:rsidR="00AD4E4D">
        <w:t xml:space="preserve">are capable of incorporating novel information </w:t>
      </w:r>
      <w:r w:rsidR="00DD0A3C">
        <w:fldChar w:fldCharType="begin" w:fldLock="1"/>
      </w:r>
      <w:r w:rsidR="00DD0A3C">
        <w:instrText>ADDIN CSL_CITATION {"citationItems":[{"id":"ITEM-1","itemData":{"DOI":"10.1523/JNEUROSCI.0879-13.2013","ISSN":"1529-2401","PMID":"23785140","abstract":"According to schema theory as proposed by Piaget and Bartlett, learning involves the assimilation of new memories into networks of preexisting knowledge, as well as alteration of the original networks to accommodate the new information. Recent evidence has shown that rats form a schema of goal locations and that the hippocampus plays an essential role in adding new memories to the spatial schema. Here we examined the nature of hippocampal contributions to schema updating by monitoring firing patterns of multiple CA1 neurons as rats learned new goal locations in an environment in which there already were multiple goals. Before new learning, many neurons that fired on arrival at one goal location also fired at other goals, whereas ensemble activity patterns also distinguished different goal events, thus constituting a neural representation that linked distinct goals within a spatial schema. During new learning, some neurons began to fire as animals approached the new goals. These were primarily the same neurons that fired at original goals, the activity patterns at new goals were similar to those associated with the original goals, and new learning also produced changes in the preexisting goal-related firing patterns. After learning, activity patterns associated with the new and original goals gradually diverged, such that initial generalization was followed by a prolonged period in which new memories became distinguished within the ensemble representation. These findings support the view that consolidation involves assimilation of new memories into preexisting neural networks that accommodate relationships among new and existing memories.","author":[{"dropping-particle":"","family":"McKenzie","given":"Sam","non-dropping-particle":"","parse-names":false,"suffix":""},{"dropping-particle":"","family":"Robinson","given":"Nick T M","non-dropping-particle":"","parse-names":false,"suffix":""},{"dropping-particle":"","family":"Herrera","given":"Lauren","non-dropping-particle":"","parse-names":false,"suffix":""},{"dropping-particle":"","family":"Churchill","given":"Jordana C","non-dropping-particle":"","parse-names":false,"suffix":""},{"dropping-particle":"","family":"Eichenbaum","given":"Howard","non-dropping-particle":"","parse-names":false,"suffix":""}],"container-title":"The Journal of neuroscience : the official journal of the Society for Neuroscience","id":"ITEM-1","issue":"25","issued":{"date-parts":[["2013","6","19"]]},"page":"10243-56","publisher":"Society for Neuroscience","title":"Learning causes reorganization of neuronal firing patterns to represent related experiences within a hippocampal schema.","type":"article-journal","volume":"33"},"uris":["http://www.mendeley.com/documents/?uuid=4b27043a-045d-3144-bddc-68549a5cb08c"]}],"mendeley":{"formattedCitation":"(McKenzie et al., 2013)","plainTextFormattedCitation":"(McKenzie et al., 2013)","previouslyFormattedCitation":"(McKenzie et al., 2013)"},"properties":{"noteIndex":0},"schema":"https://github.com/citation-style-language/schema/raw/master/csl-citation.json"}</w:instrText>
      </w:r>
      <w:r w:rsidR="00DD0A3C">
        <w:fldChar w:fldCharType="separate"/>
      </w:r>
      <w:r w:rsidR="00DD0A3C" w:rsidRPr="005A0732">
        <w:rPr>
          <w:noProof/>
        </w:rPr>
        <w:t>(McKenzie et al., 2013)</w:t>
      </w:r>
      <w:r w:rsidR="00DD0A3C">
        <w:fldChar w:fldCharType="end"/>
      </w:r>
      <w:r w:rsidR="00DD0A3C">
        <w:t>. Additionally, be</w:t>
      </w:r>
      <w:r>
        <w:t xml:space="preserve">havioral and IEG studies have shown that rats are capable of using prior knowledge to solve </w:t>
      </w:r>
      <w:r w:rsidR="000E6772">
        <w:t>unfamiliar variants of</w:t>
      </w:r>
      <w:r>
        <w:t xml:space="preserve"> </w:t>
      </w:r>
      <w:r w:rsidR="000E6772">
        <w:t>a learned navigation task</w:t>
      </w:r>
      <w:r w:rsidR="00771DEF">
        <w:t>, a</w:t>
      </w:r>
      <w:r>
        <w:t xml:space="preserve">nd that this retrieval process involves </w:t>
      </w:r>
      <w:proofErr w:type="spellStart"/>
      <w:r w:rsidR="007E77BA">
        <w:t>neocortex</w:t>
      </w:r>
      <w:proofErr w:type="spellEnd"/>
      <w:r w:rsidR="007E77BA">
        <w:t xml:space="preserve"> and the hippocampus</w:t>
      </w:r>
      <w:r>
        <w:t xml:space="preserve"> </w:t>
      </w:r>
      <w:r>
        <w:fldChar w:fldCharType="begin" w:fldLock="1"/>
      </w:r>
      <w:r w:rsidR="00EB18A8">
        <w:instrText>ADDIN CSL_CITATION {"citationItems":[{"id":"ITEM-1","itemData":{"DOI":"10.1126/science.1135935","PMID":"17412951","abstract":"Memory encoding occurs rapidly, but the consolidation of memory in the neocortex has long been held to be a more gradual process. We now report, however, that systems consolidation can occur extremely quickly if an associative \"schema\" into which new information is incorporated has previously been created. In experiments using a hippocampal-dependent paired-associate task for rats, the memory of flavor-place associations became persistent over time as a putative neocortical schema gradually developed. New traces, trained for only one trial, then became assimilated and rapidly hippocampal-independent. Schemas also played a causal role in the creation of lasting associative memory representations during one-trial learning. The concept of neocortical schemas may unite psychological accounts of knowledge structures with neurobiological theories of systems memory consolidation.","author":[{"dropping-particle":"","family":"Tse","given":"Dorothy","non-dropping-particle":"","parse-names":false,"suffix":""},{"dropping-particle":"","family":"Langston","given":"Rosamund F","non-dropping-particle":"","parse-names":false,"suffix":""},{"dropping-particle":"","family":"Kakeyama","given":"Masaki","non-dropping-particle":"","parse-names":false,"suffix":""},{"dropping-particle":"","family":"Bethus","given":"Ingrid","non-dropping-particle":"","parse-names":false,"suffix":""},{"dropping-particle":"","family":"Spooner","given":"Patrick a","non-dropping-particle":"","parse-names":false,"suffix":""},{"dropping-particle":"","family":"Wood","given":"Emma R","non-dropping-particle":"","parse-names":false,"suffix":""},{"dropping-particle":"","family":"Witter","given":"Menno P","non-dropping-particle":"","parse-names":false,"suffix":""},{"dropping-particle":"","family":"Morris","given":"Richard G M","non-dropping-particle":"","parse-names":false,"suffix":""}],"id":"ITEM-1","issue":"5821","issued":{"date-parts":[["2007","4","6"]]},"page":"76-82","title":"Schemas and Memory Consolidation","type":"article-journal","volume":"316"},"uris":["http://www.mendeley.com/documents/?uuid=b1abb6b7-dd77-411b-b54b-c5e484e79ae9"]},{"id":"ITEM-2","itemData":{"DOI":"10.1126/science.1205274","ISSN":"0036-8075","PMID":"21737703","abstract":"When new learning occurs against the background of established prior knowledge, relevant new information can be assimilated into a schema and thereby expand the knowledge base. An animal model of this important component of memory consolidation reveals that systems memory consolidation can be very fast. In experiments with rats, we found that the hippocampal-dependent learning of new paired associates is associated with a striking up-regulation of immediate early genes in the prelimbic region of the medial prefrontal cortex, and that pharmacological interventions targeted at that area can prevent both new learning and the recall of remotely and even recently consolidated information. These findings challenge the concept of distinct fast (hippocampal) and slow (cortical) learning systems, and shed new light on the neural mechanisms of memory assimilation into schemas.","author":[{"dropping-particle":"","family":"Tse","given":"D.","non-dropping-particle":"","parse-names":false,"suffix":""},{"dropping-particle":"","family":"Takeuchi","given":"T.","non-dropping-particle":"","parse-names":false,"suffix":""},{"dropping-particle":"","family":"Kakeyama","given":"M.","non-dropping-particle":"","parse-names":false,"suffix":""},{"dropping-particle":"","family":"Kajii","given":"Y.","non-dropping-particle":"","parse-names":false,"suffix":""},{"dropping-particle":"","family":"Okuno","given":"H.","non-dropping-particle":"","parse-names":false,"suffix":""},{"dropping-particle":"","family":"Tohyama","given":"C.","non-dropping-particle":"","parse-names":false,"suffix":""},{"dropping-particle":"","family":"Bito","given":"H.","non-dropping-particle":"","parse-names":false,"suffix":""},{"dropping-particle":"","family":"Morris","given":"R. G. M.","non-dropping-particle":"","parse-names":false,"suffix":""}],"container-title":"Science","id":"ITEM-2","issue":"6044","issued":{"date-parts":[["2011","8","12"]]},"page":"891-895","title":"Schema-Dependent Gene Activation and Memory Encoding in Neocortex","type":"article-journal","volume":"333"},"uris":["http://www.mendeley.com/documents/?uuid=005a0a3a-8ce9-341d-ab25-b679424f2ee0"]},{"id":"ITEM-3","itemData":{"DOI":"10.7554/eLife.01326","ISSN":"2050-084X","abstract":"&lt;p&gt;Prior experience accelerates acquisition of novel, related information through processes like assimilation into mental schemas, but the underlying neuronal mechanisms are poorly understood. We investigated the roles that prior experience and hippocampal CA3 N-Methyl-D-aspartate receptor (NMDAR)-dependent synaptic plasticity play in CA1 place cell sequence encoding and learning during novel spatial experiences. We found that specific representations of de novo experiences on linear environments were formed on a framework of pre configured network activity expressed in the preceding sleep and were rapidly, flexibly adjusted via NMDAR-dependent activity. This prior experience accelerated encoding of subsequent experiences on contiguous or isolated novel tracks, significantly decreasing their NMDAR-dependence. Similarly, de novo learning of an alternation task was facilitated by CA3 NMDARs; this experience accelerated subsequent learning of related tasks, independent of CA3 NMDARs, consistent with a schema-based learning. These results reveal the existence of distinct neuronal encoding schemes which could explain why hippocampal dysfunction results in anterograde amnesia while sparing recollection of old, schema-based memories.&lt;/p&gt;","author":[{"dropping-particle":"","family":"Dragoi","given":"George","non-dropping-particle":"","parse-names":false,"suffix":""},{"dropping-particle":"","family":"Tonegawa","given":"Susumu","non-dropping-particle":"","parse-names":false,"suffix":""}],"container-title":"eLife","id":"ITEM-3","issued":{"date-parts":[["2013","12","10"]]},"title":"Development of schemas revealed by prior experience and NMDA receptor knock-out","type":"article-journal","volume":"2"},"uris":["http://www.mendeley.com/documents/?uuid=6fb35aaa-11ae-3883-9fe6-add875ae1ddf"]}],"mendeley":{"formattedCitation":"(Dragoi and Tonegawa, 2013a; Tse et al., 2007, 2011)","plainTextFormattedCitation":"(Dragoi and Tonegawa, 2013a; Tse et al., 2007, 2011)","previouslyFormattedCitation":"(Dragoi and Tonegawa, 2013a; Tse et al., 2007, 2011)"},"properties":{"noteIndex":0},"schema":"https://github.com/citation-style-language/schema/raw/master/csl-citation.json"}</w:instrText>
      </w:r>
      <w:r>
        <w:fldChar w:fldCharType="separate"/>
      </w:r>
      <w:r w:rsidR="001956AB" w:rsidRPr="001956AB">
        <w:rPr>
          <w:noProof/>
        </w:rPr>
        <w:t>(Dragoi and Tonegawa, 2013a; Tse et al., 2007, 2011)</w:t>
      </w:r>
      <w:r>
        <w:fldChar w:fldCharType="end"/>
      </w:r>
      <w:r>
        <w:t>.</w:t>
      </w:r>
      <w:r w:rsidR="00DD0A3C">
        <w:t xml:space="preserve"> </w:t>
      </w:r>
      <w:r w:rsidR="008A5EF9">
        <w:t>Human functional imagin</w:t>
      </w:r>
      <w:r w:rsidR="00E92558">
        <w:t xml:space="preserve">g studies have also shown that </w:t>
      </w:r>
      <w:r w:rsidR="00E92558">
        <w:lastRenderedPageBreak/>
        <w:t xml:space="preserve">memory integration is also dependent on hippocampal and neocortical activation </w:t>
      </w:r>
      <w:r w:rsidR="00E92558">
        <w:fldChar w:fldCharType="begin" w:fldLock="1"/>
      </w:r>
      <w:r w:rsidR="0060652A">
        <w:instrText>ADDIN CSL_CITATION {"citationItems":[{"id":"ITEM-1","itemData":{"DOI":"10.1007/978-3-319-50406-3_13","author":[{"dropping-particle":"","family":"Schlichting","given":"Margaret L.","non-dropping-particle":"","parse-names":false,"suffix":""},{"dropping-particle":"","family":"Preston","given":"Alison R.","non-dropping-particle":"","parse-names":false,"suffix":""}],"container-title":"The Hippocampus from Cells to Systems","id":"ITEM-1","issued":{"date-parts":[["2017"]]},"page":"405-437","publisher":"Springer International Publishing","publisher-place":"Cham","title":"The Hippocampus and Memory Integration: Building Knowledge to Navigate Future Decisions","type":"chapter"},"uris":["http://www.mendeley.com/documents/?uuid=50eacb38-f079-3e56-a050-e30fc47a4bb2"]},{"id":"ITEM-2","itemData":{"DOI":"10.1016/J.NEURON.2012.05.010","ISSN":"0896-6273","abstract":"Memory enables flexible use of past experience to inform new behaviors. Although leading theories hypothesize that this fundamental flexibility results from the formation of integrated memory networks relating multiple experiences, the neural mechanisms that support memory integration are not well understood. Here, we demonstrate that retrieval-mediated learning, whereby prior event details are reinstated during encoding of related experiences, supports participants' ability to infer relationships between distinct events that share content. Furthermore, we show that activation changes in a functionally coupled hippocampal and ventral medial prefrontal cortical circuit track the formation of integrated memories and successful inferential memory performance. These findings characterize the respective roles of these regions in retrieval-mediated learning processes that support relational memory network formation and inferential memory in the human brain. More broadly, these data reveal fundamental mechanisms through which memory representations are constructed into prospectively useful formats.","author":[{"dropping-particle":"","family":"Zeithamova","given":"Dagmar","non-dropping-particle":"","parse-names":false,"suffix":""},{"dropping-particle":"","family":"Dominick","given":"April L.","non-dropping-particle":"","parse-names":false,"suffix":""},{"dropping-particle":"","family":"Preston","given":"Alison R.","non-dropping-particle":"","parse-names":false,"suffix":""}],"container-title":"Neuron","id":"ITEM-2","issue":"1","issued":{"date-parts":[["2012","7","12"]]},"page":"168-179","publisher":"Cell Press","title":"Hippocampal and Ventral Medial Prefrontal Activation during Retrieval-Mediated Learning Supports Novel Inference","type":"article-journal","volume":"75"},"uris":["http://www.mendeley.com/documents/?uuid=ee7e348e-01c0-3bd9-af4c-289bf736084a"]}],"mendeley":{"formattedCitation":"(Schlichting and Preston, 2017; Zeithamova et al., 2012)","plainTextFormattedCitation":"(Schlichting and Preston, 2017; Zeithamova et al., 2012)","previouslyFormattedCitation":"(Schlichting and Preston, 2017; Zeithamova et al., 2012)"},"properties":{"noteIndex":0},"schema":"https://github.com/citation-style-language/schema/raw/master/csl-citation.json"}</w:instrText>
      </w:r>
      <w:r w:rsidR="00E92558">
        <w:fldChar w:fldCharType="separate"/>
      </w:r>
      <w:r w:rsidR="00E92558" w:rsidRPr="00E92558">
        <w:rPr>
          <w:noProof/>
        </w:rPr>
        <w:t>(Schlichting and Preston, 2017; Zeithamova et al., 2012)</w:t>
      </w:r>
      <w:r w:rsidR="00E92558">
        <w:fldChar w:fldCharType="end"/>
      </w:r>
      <w:r w:rsidR="00E92558">
        <w:t>.</w:t>
      </w:r>
    </w:p>
    <w:p w14:paraId="1E25A2B5" w14:textId="43F4CEBF" w:rsidR="0096603F" w:rsidRDefault="007E77BA" w:rsidP="00680ACE">
      <w:r>
        <w:tab/>
        <w:t xml:space="preserve"> </w:t>
      </w:r>
      <w:r w:rsidR="001923A8">
        <w:t xml:space="preserve">Systems level consolidation is thought to occur during </w:t>
      </w:r>
      <w:proofErr w:type="gramStart"/>
      <w:r w:rsidR="001923A8">
        <w:t>awake</w:t>
      </w:r>
      <w:proofErr w:type="gramEnd"/>
      <w:r w:rsidR="001923A8">
        <w:t xml:space="preserve"> rest and sleep, </w:t>
      </w:r>
      <w:r w:rsidR="007E2550">
        <w:t>particularly</w:t>
      </w:r>
      <w:r w:rsidR="001923A8">
        <w:t xml:space="preserve"> during </w:t>
      </w:r>
      <w:r w:rsidR="00E92558">
        <w:t>“offline reactivation” events such as replay during SPW-Rs</w:t>
      </w:r>
      <w:r w:rsidR="001923A8">
        <w:t xml:space="preserve">. </w:t>
      </w:r>
      <w:r w:rsidR="00B011EB">
        <w:t xml:space="preserve">Under this logic, </w:t>
      </w:r>
      <w:r w:rsidR="0039584A">
        <w:t>learning</w:t>
      </w:r>
      <w:r w:rsidR="00B011EB">
        <w:t xml:space="preserve"> should increase the occurrence of replay in order to facilitate consolidation</w:t>
      </w:r>
      <w:r w:rsidR="0060652A">
        <w:t xml:space="preserve"> of potentially useful data about the animal’s surroundings</w:t>
      </w:r>
      <w:r w:rsidR="00B011EB">
        <w:t>. Indeed, n</w:t>
      </w:r>
      <w:r w:rsidR="001923A8">
        <w:t xml:space="preserve">ovelty seems to </w:t>
      </w:r>
      <w:proofErr w:type="spellStart"/>
      <w:r w:rsidR="007E2550">
        <w:t>upregulate</w:t>
      </w:r>
      <w:proofErr w:type="spellEnd"/>
      <w:r w:rsidR="007E2550">
        <w:t xml:space="preserve"> replay events </w:t>
      </w:r>
      <w:r w:rsidR="007E2550">
        <w:fldChar w:fldCharType="begin" w:fldLock="1"/>
      </w:r>
      <w:r w:rsidR="00B77FC9">
        <w:instrText>ADDIN CSL_CITATION {"citationItems":[{"id":"ITEM-1","itemData":{"DOI":"10.1016/J.NEURON.2007.11.035","ISSN":"0896-6273","abstract":"The acquisition of new memories for places and events requires synaptic plasticity in the hippocampus, and plasticity depends on temporal coordination among neurons. Spatial activity in the hippocampus is relatively disorganized during the initial exploration of a novel environment, however, and it is unclear how neural activity during the initial stages of learning drives synaptic plasticity. Here we show that pairs of CA1 cells that represent overlapping novel locations are initially more coactive and more precisely coordinated than are cells representing overlapping familiar locations. This increased coordination occurrs specifically during brief, high-frequency events (HFEs) in the local field potential that are similar to ripples and is not associated with better coordination of place-specific neural activity outside of HFEs. As novel locations become more familiar, correlations between cell pairs decrease. Thus, hippocampal neural activity during learning has a unique structure that is well suited to induce synaptic plasticity and to allow for rapid storage of new memories.","author":[{"dropping-particle":"","family":"Cheng","given":"Sen","non-dropping-particle":"","parse-names":false,"suffix":""},{"dropping-particle":"","family":"Frank","given":"Loren M.","non-dropping-particle":"","parse-names":false,"suffix":""}],"container-title":"Neuron","id":"ITEM-1","issue":"2","issued":{"date-parts":[["2008","1","24"]]},"page":"303-313","publisher":"Cell Press","title":"New Experiences Enhance Coordinated Neural Activity in the Hippocampus","type":"article-journal","volume":"57"},"uris":["http://www.mendeley.com/documents/?uuid=9bdbd31c-b2fd-37f6-bb5c-e277227e0a34"]},{"id":"ITEM-2","itemData":{"DOI":"10.1016/j.neuron.2016.10.020","ISSN":"08966273","author":[{"dropping-particle":"","family":"Ven","given":"Gido M.","non-dropping-particle":"van de","parse-names":false,"suffix":""},{"dropping-particle":"","family":"Trouche","given":"Stéphanie","non-dropping-particle":"","parse-names":false,"suffix":""},{"dropping-particle":"","family":"McNamara","given":"Colin G.","non-dropping-particle":"","parse-names":false,"suffix":""},{"dropping-particle":"","family":"Allen","given":"Kevin","non-dropping-particle":"","parse-names":false,"suffix":""},{"dropping-particle":"","family":"Dupret","given":"David","non-dropping-particle":"","parse-names":false,"suffix":""}],"container-title":"Neuron","id":"ITEM-2","issued":{"date-parts":[["2016"]]},"page":"1-7","title":"Hippocampal Offline Reactivation Consolidates Recently Formed Cell Assembly Patterns during Sharp Wave-Ripples","type":"article-journal"},"uris":["http://www.mendeley.com/documents/?uuid=9ed6fb96-4bfa-4703-9feb-072c816aa2b4"]},{"id":"ITEM-3","itemData":{"DOI":"10.1038/nn.2599","ISSN":"1097-6256","abstract":"The hippocampus has place cells that preferentially fire at a particular location of spatial arena. Dupret et al. report that place fields remapped as a result of goal-directed spatial learning and that sharp wave/ripple reactivation events seen during memory consolidation predicted the strength of subsequent spatial memory. Jeffery and Cacucci highlight this work in their News and View.","author":[{"dropping-particle":"","family":"Dupret","given":"David","non-dropping-particle":"","parse-names":false,"suffix":""},{"dropping-particle":"","family":"O'Neill","given":"Joseph","non-dropping-particle":"","parse-names":false,"suffix":""},{"dropping-particle":"","family":"Pleydell-Bouverie","given":"Barty","non-dropping-particle":"","parse-names":false,"suffix":""},{"dropping-particle":"","family":"Csicsvari","given":"Jozsef","non-dropping-particle":"","parse-names":false,"suffix":""}],"container-title":"Nature Neuroscience","id":"ITEM-3","issue":"8","issued":{"date-parts":[["2010","8","18"]]},"page":"995-1002","publisher":"Nature Publishing Group","title":"The reorganization and reactivation of hippocampal maps predict spatial memory performance","type":"article-journal","volume":"13"},"uris":["http://www.mendeley.com/documents/?uuid=1ad6f54a-3f50-361f-a0b8-62e3bfa5630c"]},{"id":"ITEM-4","itemData":{"DOI":"10.1002/hipo.23090","ISSN":"1050-9631","author":[{"dropping-particle":"","family":"Hwaun","given":"Ernie","non-dropping-particle":"","parse-names":false,"suffix":""},{"dropping-particle":"","family":"Colgin","given":"Laura Lee","non-dropping-particle":"","parse-names":false,"suffix":""}],"container-title":"Hippocampus","id":"ITEM-4","iss</w:instrText>
      </w:r>
      <w:r w:rsidR="00B77FC9">
        <w:rPr>
          <w:rFonts w:hint="eastAsia"/>
        </w:rPr>
        <w:instrText>ued":{"date-parts":[["2019","3","19"]]},"page":"hipo.23090","publisher":"John Wiley &amp; Sons, Ltd","title":"CA3 place cells that represent a novel waking experience are preferentially reactivated during sharp wave</w:instrText>
      </w:r>
      <w:r w:rsidR="00B77FC9">
        <w:rPr>
          <w:rFonts w:hint="eastAsia"/>
        </w:rPr>
        <w:instrText>‐</w:instrText>
      </w:r>
      <w:r w:rsidR="00B77FC9">
        <w:rPr>
          <w:rFonts w:hint="eastAsia"/>
        </w:rPr>
        <w:instrText>ripples in subsequent sleep","type":"articl</w:instrText>
      </w:r>
      <w:r w:rsidR="00B77FC9">
        <w:instrText>e-journal"},"uris":["http://www.mendeley.com/documents/?uuid=99b187e9-ba30-3708-ae0a-6b2603d3fd32"]}],"mendeley":{"formattedCitation":"(Cheng and Frank, 2008; Dupret et al., 2010; Hwaun and Colgin, 2019; van de Ven et al., 2016)","plainTextFormattedCitation":"(Cheng and Frank, 2008; Dupret et al., 2010; Hwaun and Colgin, 2019; van de Ven et al., 2016)","previouslyFormattedCitation":"(Cheng and Frank, 2008; Dupret et al., 2010; Hwaun and Colgin, 2019; van de Ven et al., 2016)"},"properties":{"noteIndex":0},"schema":"https://github.com/citation-style-language/schema/raw/master/csl-citation.json"}</w:instrText>
      </w:r>
      <w:r w:rsidR="007E2550">
        <w:fldChar w:fldCharType="separate"/>
      </w:r>
      <w:r w:rsidR="00F46B39" w:rsidRPr="00F46B39">
        <w:rPr>
          <w:noProof/>
        </w:rPr>
        <w:t>(Cheng and Frank, 2008; Dupret et al., 2010; Hwaun and Colgin, 2019; van de Ven et al., 2016)</w:t>
      </w:r>
      <w:r w:rsidR="007E2550">
        <w:fldChar w:fldCharType="end"/>
      </w:r>
      <w:r w:rsidR="007E2550">
        <w:t xml:space="preserve">, possibly through interactions with the dopaminergic system </w:t>
      </w:r>
      <w:r w:rsidR="007E2550">
        <w:fldChar w:fldCharType="begin" w:fldLock="1"/>
      </w:r>
      <w:r w:rsidR="00F46B39">
        <w:instrText>ADDIN CSL_CITATION {"citationItems":[{"id":"ITEM-1","itemData":{"DOI":"10.1016/J.NEURON.2005.05.002","ISSN":"0896-6273","abstract":"In this article we develop the concept that the hippocampus and the midbrain dopaminergic neurons of the ventral tegmental area (VTA) form a functional loop. Activation of the loop begins when the hippocampus detects newly arrived information that is not already stored in its long-term memory. The resulting novelty signal is conveyed through the subiculum, accumbens, and ventral pallidum to the VTA where it contributes (along with salience and goal information) to the novelty-dependent firing of these cells. In the upward arm of the loop, dopamine (DA) is released within the hippocampus; this produces an enhancement of LTP and learning. These findings support a model whereby the hippocampal-VTA loop regulates the entry of information into long-term memory.","author":[{"dropping-particle":"","family":"Lisman","given":"John E.","non-dropping-particle":"","parse-names":false,"suffix":""},{"dropping-particle":"","family":"Grace","given":"Anthony A.","non-dropping-particle":"","parse-names":false,"suffix":""}],"container-title":"Neuron","id":"ITEM-1","issue":"5","issued":{"date-parts":[["2005","6","2"]]},"page":"703-713","publisher":"Cell Press","title":"The Hippocampal-VTA Loop: Controlling the Entry of Information into Long-Term Memory","type":"article-journal","volume":"46"},"uris":["http://www.mendeley.com/documents/?uuid=e2a0debe-f489-35d5-a694-e0c315a835ab"]},{"id":"ITEM-2","itemData":{"DOI":"10.1016/J.TINS.2015.07.004","ISSN":"0166-2236","abstract":"The consolidation of memories for places and events is thought to rely, at the network level, on the replay of spatially tuned neuronal firing patterns representing discrete places and spatial trajectories. This occurs in the hippocampal-entorhinal circuit during sharp wave ripple events (SWRs) that occur during sleep or rest. Here, we review theoretical models of lingering place cell excitability and behaviorally induced synaptic plasticity within cell assemblies to explain which sequences or places are replayed. We further provide new insights into how fluctuations in cholinergic tone during different behavioral states might shape the direction of replay and how dopaminergic release in response to novelty or reward can modulate which cell assemblies are replayed.","author":[{"dropping-particle":"","family":"Atherton","given":"Laura A.","non-dropping-particle":"","parse-names":false,"suffix":""},{"dropping-particle":"","family":"Dupret","given":"David","non-dropping-particle":"","parse-names":false,"suffix":""},{"dropping-particle":"","family":"Mellor","given":"Jack R.","non-dropping-particle":"","parse-names":false,"suffix":""}],"container-title":"Trends in Neurosciences","id":"ITEM-2","issue":"9","issued":{"date-parts":[["2015","9","1"]]},"page":"560-570","publisher":"Elsevier Current Trends","title":"Memory trace replay: the shaping of memory consolidation by neuromodulation","type":"article-journal","volume":"38"},"uris":["http://www.mendeley.com/documents/?uuid=1402744a-4ca3-3be7-a865-68b102ca5f72"]}],"mendeley":{"formattedCitation":"(Atherton et al., 2015; Lisman and Grace, 2005)","plainTextFormattedCitation":"(Atherton et al., 2015; Lisman and Grace, 2005)","previouslyFormattedCitation":"(Atherton et al., 2015; Lisman and Grace, 2005)"},"properties":{"noteIndex":0},"schema":"https://github.com/citation-style-language/schema/raw/master/csl-citation.json"}</w:instrText>
      </w:r>
      <w:r w:rsidR="007E2550">
        <w:fldChar w:fldCharType="separate"/>
      </w:r>
      <w:r w:rsidR="00F46B39" w:rsidRPr="00F46B39">
        <w:rPr>
          <w:noProof/>
        </w:rPr>
        <w:t>(Atherton et al., 2015; Lisman and Grace, 2005)</w:t>
      </w:r>
      <w:r w:rsidR="007E2550">
        <w:fldChar w:fldCharType="end"/>
      </w:r>
      <w:r w:rsidR="007E2550">
        <w:t xml:space="preserve">. </w:t>
      </w:r>
      <w:r w:rsidR="00B011EB">
        <w:t xml:space="preserve">In line with this idea, disrupting SPW-Rs during wake </w:t>
      </w:r>
      <w:r w:rsidR="00B011EB">
        <w:fldChar w:fldCharType="begin" w:fldLock="1"/>
      </w:r>
      <w:r w:rsidR="00B011EB">
        <w:instrText>ADDIN CSL_CITATION {"citationItems":[{"id":"ITEM-1","itemData":{"DOI":"10.1126/science.1217230","ISSN":"0036-8075","PMID":"22555434","abstract":"The hippocampus is critical for spatial learning and memory. Hippocampal neurons in awake animals exhibit place field activity that encodes current location, as well as sharp-wave ripple (SWR) activity during which representations based on past experiences are often replayed. The relationship between these patterns of activity and the memory functions of the hippocampus is poorly understood. We interrupted awake SWRs in animals learning a spatial alternation task. We observed a specific learning and performance deficit that persisted throughout training. This deficit was associated with awake SWR activity, as SWR interruption left place field activity and post-experience SWR reactivation intact. These results provide a link between awake SWRs and hippocampal memory processes, which suggests that awake replay of memory-related information during SWRs supports learning and memory-guided decision-making.","author":[{"dropping-particle":"","family":"Jadhav","given":"S. P.","non-dropping-particle":"","parse-names":false,"suffix":""},{"dropping-particle":"","family":"Kemere","given":"C.","non-dropping-particle":"","parse-names":false,"suffix":""},{"dropping-particle":"","family":"German","given":"P. W.","non-dropping-particle":"","parse-names":false,"suffix":""},{"dropping-particle":"","family":"Frank","given":"Loren M.","non-dropping-particle":"","parse-names":false,"suffix":""}],"container-title":"Science","id":"ITEM-1","issue":"6087","issued":{"date-parts":[["2012","6","15"]]},"page":"1454-1458","title":"Awake Hippocampal Sharp-Wave Ripples Support Spatial Memory","type":"article-journal","volume":"336"},"uris":["http://www.mendeley.com/documents/?uuid=d5588156-2182-3b9d-8c8c-c72cf19c9d73"]}],"mendeley":{"formattedCitation":"(Jadhav et al., 2012)","plainTextFormattedCitation":"(Jadhav et al., 2012)","previouslyFormattedCitation":"(Jadhav et al., 2012)"},"properties":{"noteIndex":0},"schema":"https://github.com/citation-style-language/schema/raw/master/csl-citation.json"}</w:instrText>
      </w:r>
      <w:r w:rsidR="00B011EB">
        <w:fldChar w:fldCharType="separate"/>
      </w:r>
      <w:r w:rsidR="00B011EB" w:rsidRPr="00B011EB">
        <w:rPr>
          <w:noProof/>
        </w:rPr>
        <w:t>(Jadhav et al., 2012)</w:t>
      </w:r>
      <w:r w:rsidR="00B011EB">
        <w:fldChar w:fldCharType="end"/>
      </w:r>
      <w:r w:rsidR="00B011EB">
        <w:t xml:space="preserve"> and sleep </w:t>
      </w:r>
      <w:r w:rsidR="00B011EB">
        <w:fldChar w:fldCharType="begin" w:fldLock="1"/>
      </w:r>
      <w:r w:rsidR="00E92558">
        <w:instrText>ADDIN CSL_CITATION {"citationItems":[{"id":"ITEM-1","itemData":{"DOI":"10.1038/nn.2384","ISSN":"1097-6256","PMID":"19749750","abstract":"Sharp wave-ripple (SPW-R) complexes in the hippocampus-entorhinal cortex are believed to be important for transferring labile memories from the hippocampus to the neocortex for long-term storage. We found that selective elimination of SPW-Rs during post-training consolidation periods resulted in performance impairment in rats trained on a hippocampus-dependent spatial memory task. Our results provide evidence for a prominent role of hippocampal SPW-Rs in memory consolidation.","author":[{"dropping-particle":"","family":"Girardeau","given":"Gabrielle","non-dropping-particle":"","parse-names":false,"suffix":""},{"dropping-particle":"","family":"Benchenane","given":"Karim","non-dropping-particle":"","parse-names":false,"suffix":""},{"dropping-particle":"","family":"Wiener","given":"Sidney I","non-dropping-particle":"","parse-names":false,"suffix":""},{"dropping-particle":"","family":"Buzsáki","given":"György","non-dropping-particle":"","parse-names":false,"suffix":""},{"dropping-particle":"","family":"Zugaro","given":"Michaël B","non-dropping-particle":"","parse-names":false,"suffix":""}],"container-title":"Nature Neuroscience","id":"ITEM-1","issue":"10","issued":{"date-parts":[["2009","10","13"]]},"page":"1222-1223","title":"Selective suppression of hippocampal ripples impairs spatial memory","type":"article-journal","volume":"12"},"uris":["http://www.mendeley.com/documents/?uuid=9cf5a290-ab5b-35ff-ac27-3569ea56166c"]},{"id":"ITEM-2","itemData":{"DOI":"10.1002/hipo.20707","ISSN":"10509631","PMID":"19816984","abstract":"The hippocampus plays a key role in the acquisition of new memories for places and events. Evidence suggests that the consolidation of these memories is enhanced during sleep. At the neuronal level, reactivation of awake experience in the hippocampus during sharp-wave ripple events, characteristic of slow-wave sleep, has been proposed as a neural mechanism for sleep-dependent memory consolidation. However, a causal relation between sleep reactivation and memory consolidation has not been established. Here we show that disrupting neuronal activity during ripple events impairs spatial learning. We trained rats daily in two identical spatial navigation tasks followed each by a 1-hour rest period. After one of the tasks, stimulation of hippocampal afferents selectively disrupted neuronal activity associated with ripple events without changing the sleep-wake structure. Rats learned the control task significantly faster than the task followed by rest stimulation, indicating that interfering with hippocampal processing during sleep led to decreased learning.","author":[{"dropping-particle":"","family":"Ego-Stengel","given":"Valérie","non-dropping-particle":"","parse-names":false,"suffix":""},{"dropping-particle":"","family":"Wilson","given":"Matthew A","non-dropping-particle":"","parse-names":false,"suffix":""}],"container-title":"Hippocampus","id":"ITEM-2","issue":"1","issued":{"date-parts":[["2009","1"]]},"page":"NA-NA","title":"Disruption of ripple-associated hippocampal activity during rest impairs spatial learning in the rat","type":"article-journal","volume":"20"},"uris":["http://www.mendeley.com/documents/?uuid=94da437e-786f-3f63-9056-1e85358e3222"]}],"mendeley":{"formattedCitation":"(Ego-Stengel and Wilson, 2009; Girardeau et al., 2009)","plainTextFormattedCitation":"(Ego-Stengel and Wilson, 2009; Girardeau et al., 2009)","previouslyFormattedCitation":"(Ego-Stengel and Wilson, 2009; Girardeau et al., 2009)"},"properties":{"noteIndex":0},"schema":"https://github.com/citation-style-language/schema/raw/master/csl-citation.json"}</w:instrText>
      </w:r>
      <w:r w:rsidR="00B011EB">
        <w:fldChar w:fldCharType="separate"/>
      </w:r>
      <w:r w:rsidR="00B011EB" w:rsidRPr="00B011EB">
        <w:rPr>
          <w:noProof/>
        </w:rPr>
        <w:t>(Ego-Stengel and Wilson, 2009; Girardeau et al., 2009)</w:t>
      </w:r>
      <w:r w:rsidR="00B011EB">
        <w:fldChar w:fldCharType="end"/>
      </w:r>
      <w:r w:rsidR="00B011EB">
        <w:t xml:space="preserve"> has been found to disrupt behavioral performance, presumably by corrupting the </w:t>
      </w:r>
      <w:r w:rsidR="00962756">
        <w:t>content of</w:t>
      </w:r>
      <w:r w:rsidR="00B011EB">
        <w:t xml:space="preserve"> replay events</w:t>
      </w:r>
      <w:r w:rsidR="0060652A">
        <w:t xml:space="preserve"> and interrupting associated downstream plasticity cascades</w:t>
      </w:r>
      <w:r w:rsidR="00B011EB">
        <w:t xml:space="preserve">. </w:t>
      </w:r>
    </w:p>
    <w:p w14:paraId="2D591FF0" w14:textId="77777777" w:rsidR="001956AB" w:rsidRDefault="001956AB" w:rsidP="00680ACE"/>
    <w:p w14:paraId="3290E1E9" w14:textId="5ACDE311" w:rsidR="005F0D20" w:rsidRDefault="005F0D20" w:rsidP="005F0D20">
      <w:pPr>
        <w:pStyle w:val="Heading3"/>
      </w:pPr>
      <w:bookmarkStart w:id="29" w:name="_Toc415341947"/>
      <w:r>
        <w:t>Hippocampal interactions with the amygdala</w:t>
      </w:r>
      <w:bookmarkEnd w:id="29"/>
    </w:p>
    <w:p w14:paraId="0170D064" w14:textId="6C400349" w:rsidR="008B0291" w:rsidRDefault="006B69DF" w:rsidP="005F0D20">
      <w:r>
        <w:tab/>
        <w:t xml:space="preserve">In some ways, the mechanisms supporting memory in both the hippocampus and the amygdala are highly similar. </w:t>
      </w:r>
      <w:r w:rsidR="00F22577">
        <w:t xml:space="preserve">Both require LTP to form </w:t>
      </w:r>
      <w:r w:rsidR="000C62E0">
        <w:t xml:space="preserve">associative memories </w:t>
      </w:r>
      <w:r w:rsidR="000C62E0">
        <w:fldChar w:fldCharType="begin" w:fldLock="1"/>
      </w:r>
      <w:r w:rsidR="008B0291">
        <w:instrText>ADDIN CSL_CITATION {"citationItems":[{"id":"ITEM-1","itemData":{"DOI":"10.1038/361031a0","ISSN":"0028-0836","PMID":"8421494","abstract":"Long-term potentiation of synaptic transmission in the hippocampus is the primary experimental model for investigating the synaptic basis of learning and memory in vertebrates. The best understood form of long-term potentiation is induced by the activation of the N-methyl-D-aspartate receptor complex. This subtype of glutamate receptor endows long-term potentiation with Hebbian characteristics, and allows electrical events at the postsynaptic membrane to be transduced into chemical signals which, in turn, are thought to activate both pre- and postsynaptic mechanisms to generate a persistent increase in synaptic strength.","author":[{"dropping-particle":"","family":"Bliss","given":"T. V. P.","non-dropping-particle":"","parse-names":false,"suffix":""},{"dropping-particle":"","family":"Collingridge","given":"G. L.","non-dropping-particle":"","parse-names":false,"suffix":""}],"container-title":"Nature","id":"ITEM-1","issue":"6407","issued":{"date-parts":[["1993","1","7"]]},"page":"31-39","title":"A synaptic model of memory: long-term potentiation in the hippocampus","type":"article-journal","volume":"361"},"uris":["http://www.mendeley.com/documents/?uuid=a1a8dc50-831e-3513-85a8-7929e5b5718f"]},{"id":"ITEM-2","itemData":{"DOI":"10.1038/nature13294","ISSN":"0028-0836","abstract":"A rodent study using optogenetics to induce long-term potentiation and long-term depression provides a causal link between synaptic plasticity and memory.","author":[{"dropping-particle":"","family":"Nabavi","given":"Sadegh","non-dropping-particle":"","parse-names":false,"suffix":""},{"dropping-particle":"","family":"Fox","given":"Rocky","non-dropping-particle":"","parse-names":false,"suffix":""},{"dropping-particle":"","family":"Proulx","given":"Christophe D.","non-dropping-particle":"","parse-names":false,"suffix":""},{"dropping-particle":"","family":"Lin","given":"John Y.","non-dropping-particle":"","parse-names":false,"suffix":""},{"dropping-particle":"","family":"Tsien","given":"Roger Y.","non-dropping-particle":"","parse-names":false,"suffix":""},{"dropping-particle":"","family":"Malinow","given":"Roberto","non-dropping-particle":"","parse-names":false,"suffix":""}],"container-title":"Nature","id":"ITEM-2","issue":"7509","issued":{"date-parts":[["2014","7","1"]]},"page":"348-352","publisher":"Nature Publishing Group","title":"Engineering a memory with LTD and LTP","type":"article-journal","volume":"511"},"uris":["http://www.mendeley.com/documents/?uuid=a9da2b2d-909e-3ae8-8e74-4c46d8275023"]},{"id":"ITEM-3","itemData":{"DOI":"10.1038/37601","ISSN":"0028-0836","abstract":"Fear conditioning induces associative long-term potentiation in the amygdala","author":[{"dropping-particle":"","family":"Rogan","given":"Michael T.","non-dropping-particle":"","parse-names":false,"suffix":""},{"dropping-particle":"V.","family":"Stäubli","given":"Ursula","non-dropping-particle":"","parse-names":false,"suffix":""},{"dropping-particle":"","family":"LeDoux","given":"Joseph E.","non-dropping-particle":"","parse-names":false,"suffix":""}],"container-title":"Nature","id":"ITEM-3","issue":"6660","issued":{"date-parts":[["1997","12","11"]]},"page":"604-607","publisher":"Nature Publishing Group","title":"Fear conditioning induces associative long-term potentiation in the amygdala","type":"article-journal","volume":"390"},"uris":["http://www.mendeley.com/documents/?uuid=b11140bb-b05b-3002-bd90-2f7e56c3039f"]},{"id":"ITEM-4","itemData":{"ISSN":"0270-6474","PMID":"10974093","abstract":"Previous studies have shown that long-term potentiation (LTP) can be induced in the lateral nucleus of the amygdala (LA) after stimulation of central auditory pathways and that auditory fear conditioning modifies neural activity in the LA in a manner similar to LTP. The present experiments examined whether intra-LA administration of inhibitors of protein synthesis or protein kinase A (PKA) activity, treatments that block LTP in hippocampus, interfere with memory consolidation of fear conditioning. In the first series of experiments, rats received a single conditioning trial followed immediately by intra-LA infusions of anisomycin (a protein synthesis inhibitor) or Rp-cAMPS (an inhibitor of PKA activity) and were tested 24 hr later. Results indicated that immediate post-training infusion of either drug dose-dependently impaired fear memory retention, whereas infusions 6 hr after conditioning had no effect. Additional experiments showed that anisomycin and Rp-cAMPS interfered with long-term memory (LTM), but not short-term memory (STM), of fear and that the effect on LTM was specific to memory consolidation processes rather than to deficits in sensory or performance processes. Findings suggest that the LA is essential for memory consolidation of auditory fear conditioning and that this process is PKA and protein-synthesis dependent.","author":[{"dropping-particle":"","family":"Schafe","given":"G E","non-dropping-particle":"","parse-names":false,"suffix":""},{"dropping-particle":"","family":"LeDoux","given":"J E","non-dropping-particle":"","parse-names":false,"suffix":""}],"container-title":"The Journal of neuroscience : the official journal of the Society for Neuroscience","id":"ITEM-4","issue":"18","issued":{"date-parts":[["2000","9","15"]]},"page":"RC96","title":"Memory consolidation of auditory pavlovian fear conditioning requires protein synthesis and protein kinase A in the amygdala.","type":"article-journal","volume":"20"},"uris":["http://www.mendeley.com/documents/?uuid=6f0807d3-7360-39b9-98a1-31d4bd1e2f74"]}],"mendeley":{"formattedCitation":"(Bliss and Collingridge, 1993; Nabavi et al., 2014; Rogan et al., 1997; Schafe and LeDoux, 2000)","plainTextFormattedCitation":"(Bliss and Collingridge, 1993; Nabavi et al., 2014; Rogan et al., 1997; Schafe and LeDoux, 2000)","previouslyFormattedCitation":"(Bliss and Collingridge, 1993; Nabavi et al., 2014; Rogan et al., 1997; Schafe and LeDoux, 2000)"},"properties":{"noteIndex":0},"schema":"https://github.com/citation-style-language/schema/raw/master/csl-citation.json"}</w:instrText>
      </w:r>
      <w:r w:rsidR="000C62E0">
        <w:fldChar w:fldCharType="separate"/>
      </w:r>
      <w:r w:rsidR="00861B5C" w:rsidRPr="00861B5C">
        <w:rPr>
          <w:noProof/>
        </w:rPr>
        <w:t>(Bliss and Collingridge, 1993; Nabavi et al., 2014; Rogan et al., 1997; Schafe and LeDoux, 2000)</w:t>
      </w:r>
      <w:r w:rsidR="000C62E0">
        <w:fldChar w:fldCharType="end"/>
      </w:r>
      <w:r w:rsidR="000C62E0">
        <w:t xml:space="preserve"> and both utilize specific populations of cells to </w:t>
      </w:r>
      <w:r w:rsidR="00C30009">
        <w:t>store</w:t>
      </w:r>
      <w:r w:rsidR="000C62E0">
        <w:t xml:space="preserve"> information </w:t>
      </w:r>
      <w:r w:rsidR="000C62E0">
        <w:fldChar w:fldCharType="begin" w:fldLock="1"/>
      </w:r>
      <w:r w:rsidR="00861B5C">
        <w:instrText>ADDIN CSL_CITATION {"citationItems":[{"id":"ITEM-1","itemData":{"DOI":"10.1038/nrn4000","ISSN":"1471-003X","abstract":"Memory storage is thought to be mediated by lasting physical changes, or engrams, in the brain. In this Review, Josselyn and colleagues discuss characteristics of the engram and describe the recent progress that has been made in identifying neurons involved in specific engrams.","author":[{"dropping-particle":"","family":"Josselyn","given":"Sheena A.","non-dropping-particle":"","parse-names":false,"suffix":""},{"dropping-particle":"","family":"Köhler","given":"Stefan","non-dropping-particle":"","parse-names":false,"suffix":""},{"dropping-particle":"","family":"Frankland","given":"Paul W.","non-dropping-particle":"","parse-names":false,"suffix":""}],"container-title":"Nature Reviews Neuroscience","id":"ITEM-1","issue":"9","issued":{"date-parts":[["2015","9","1"]]},"page":"521-534","publisher":"Nature Publishing Group","title":"Finding the engram","type":"article-journal","volume":"16"},"uris":["http://www.mendeley.com/documents/?uuid=b8f10601-5603-3d18-81f6-9be28fa7a18c"]},{"id":"ITEM-2","itemData":{"DOI":"10.1016/j.neuron.2015.08.002","ISSN":"08966273","PMID":"26335640","abstract":"The idea that memory is stored in the brain as physical alterations goes back at least as far as Plato, but further conceptualization of this idea had to wait until the 20(th) century when two guiding theories were presented: the \"engram theory\" of Richard Semon and Donald Hebb's \"synaptic plasticity theory.\" While a large number of studies have been conducted since, each supporting some aspect of each of these theories, until recently integrative evidence for the existence of engram cells and circuits as defined by the theories was lacking. In the past few years, the combination of transgenics, optogenetics, and other technologies has allowed neuroscientists to begin identifying memory engram cells by detecting specific populations of cells activated during specific learning epochs and by engineering them not only to evoke recall of the original memory, but also to alter the content of the memory.","author":[{"dropping-particle":"","family":"Tonegawa","given":"Susumu","non-dropping-particle":"","parse-names":false,"suffix":""},{"dropping-particle":"","family":"Liu","given":"Xu","non-dropping-particle":"","parse-names":false,"suffix":""},{"dropping-particle":"","family":"Ramirez","given":"Steve","non-dropping-particle":"","parse-names":false,"suffix":""},{"dropping-particle":"","family":"Redondo","given":"Roger","non-dropping-particle":"","parse-names":false,"suffix":""}],"container-title":"Neuron","id":"ITEM-2","issue":"5","issued":{"date-parts":[["2015","9","2"]]},"page":"918-931","title":"Memory Engram Cells Have Come of Age","type":"article-journal","volume":"87"},"uris":["http://www.mendeley.com/documents/?uuid=fecdb178-f9b6-3727-8406-80ed8d09e253"]}],"mendeley":{"formattedCitation":"(Josselyn et al., 2015; Tonegawa et al., 2015b)","plainTextFormattedCitation":"(Josselyn et al., 2015; Tonegawa et al., 2015b)","previouslyFormattedCitation":"(Josselyn et al., 2015; Tonegawa et al., 2015b)"},"properties":{"noteIndex":0},"schema":"https://github.com/citation-style-language/schema/raw/master/csl-citation.json"}</w:instrText>
      </w:r>
      <w:r w:rsidR="000C62E0">
        <w:fldChar w:fldCharType="separate"/>
      </w:r>
      <w:r w:rsidR="000C62E0" w:rsidRPr="000C62E0">
        <w:rPr>
          <w:noProof/>
        </w:rPr>
        <w:t>(Josselyn et al., 2015; Tonegawa et al., 2015b)</w:t>
      </w:r>
      <w:r w:rsidR="000C62E0">
        <w:fldChar w:fldCharType="end"/>
      </w:r>
      <w:r w:rsidR="000C62E0">
        <w:t xml:space="preserve">. </w:t>
      </w:r>
      <w:r w:rsidR="008B0291">
        <w:t xml:space="preserve">Conveniently, the reliable </w:t>
      </w:r>
      <w:r w:rsidR="00DB6B28">
        <w:t xml:space="preserve">freezing </w:t>
      </w:r>
      <w:r w:rsidR="008B0291">
        <w:t xml:space="preserve">behavior controlled by </w:t>
      </w:r>
      <w:proofErr w:type="spellStart"/>
      <w:r w:rsidR="008B0291">
        <w:t>amygdalar</w:t>
      </w:r>
      <w:proofErr w:type="spellEnd"/>
      <w:r w:rsidR="008B0291">
        <w:t xml:space="preserve"> circuits has enabled robust detection of neuronal engrams supporting </w:t>
      </w:r>
      <w:r w:rsidR="008B0291">
        <w:lastRenderedPageBreak/>
        <w:t>expression of fear memo</w:t>
      </w:r>
      <w:r w:rsidR="004F3A39">
        <w:t xml:space="preserve">ries. Arguably the first engram </w:t>
      </w:r>
      <w:r w:rsidR="000E4810">
        <w:t>ensembles</w:t>
      </w:r>
      <w:r w:rsidR="008B0291">
        <w:t xml:space="preserve"> were detected </w:t>
      </w:r>
      <w:r w:rsidR="008B0291">
        <w:fldChar w:fldCharType="begin" w:fldLock="1"/>
      </w:r>
      <w:r w:rsidR="004F3A39">
        <w:instrText>ADDIN CSL_CITATION {"citationItems":[{"id":"ITEM-1","itemData":{"DOI":"10.1126/science.1143839","ISSN":"0036-8075","PMID":"17761885","abstract":"Do learning and retrieval of a memory activate the same neurons? Does the number of reactivated neurons correlate with memory strength? We developed a transgenic mouse that enables the long-lasting genetic tagging of c-fos-active neurons. We found neurons in the basolateral amygdala that are activated during Pavlovian fear conditioning and are reactivated during memory retrieval. The number of reactivated neurons correlated positively with the behavioral expression of the fear memory, indicating a stable neural correlate of associative memory. The ability to manipulate these neurons genetically should allow a more precise dissection of the molecular mechanisms of memory encoding within a distributed neuronal network.","author":[{"dropping-particle":"","family":"Reijmers","given":"L. G.","non-dropping-particle":"","parse-names":false,"suffix":""},{"dropping-particle":"","family":"Perkins","given":"B. L.","non-dropping-particle":"","parse-names":false,"suffix":""},{"dropping-particle":"","family":"Matsuo","given":"N.","non-dropping-particle":"","parse-names":false,"suffix":""},{"dropping-particle":"","family":"Mayford","given":"M.","non-dropping-particle":"","parse-names":false,"suffix":""}],"container-title":"Science","id":"ITEM-1","issue":"5842","issued":{"date-parts":[["2007","8","31"]]},"page":"1230-1233","title":"Localization of a Stable Neural Correlate of Associative Memory","type":"article-journal","volume":"317"},"uris":["http://www.mendeley.com/documents/?uuid=c995a40f-57e8-3a58-a0f8-8ab30620d523"]}],"mendeley":{"formattedCitation":"(Reijmers et al., 2007)","plainTextFormattedCitation":"(Reijmers et al., 2007)","previouslyFormattedCitation":"(Reijmers et al., 2007)"},"properties":{"noteIndex":0},"schema":"https://github.com/citation-style-language/schema/raw/master/csl-citation.json"}</w:instrText>
      </w:r>
      <w:r w:rsidR="008B0291">
        <w:fldChar w:fldCharType="separate"/>
      </w:r>
      <w:r w:rsidR="008B0291" w:rsidRPr="008B0291">
        <w:rPr>
          <w:noProof/>
        </w:rPr>
        <w:t>(Reijmers et al., 2007)</w:t>
      </w:r>
      <w:r w:rsidR="008B0291">
        <w:fldChar w:fldCharType="end"/>
      </w:r>
      <w:r w:rsidR="008B0291">
        <w:t xml:space="preserve"> and manipulated </w:t>
      </w:r>
      <w:r w:rsidR="004F3A39">
        <w:fldChar w:fldCharType="begin" w:fldLock="1"/>
      </w:r>
      <w:r w:rsidR="004F3A39">
        <w:instrText>ADDIN CSL_CITATION {"citationItems":[{"id":"ITEM-1","itemData":{"DOI":"10.1126/science.1139438","ISSN":"0036-8075","PMID":"17446403","abstract":"Competition between neurons is necessary for refining neural circuits during development and may be important for selecting the neurons that participate in encoding memories in the adult brain. To examine neuronal competition during memory formation, we conducted experiments with mice in which we manipulated the function of CREB (adenosine 3',5'-monophosphate response element-binding protein) in subsets of neurons. Changes in CREB function influenced the probability that individual lateral amygdala neurons were recruited into a fear memory trace. Our results suggest a competitive model underlying memory formation, in which eligible neurons are selected to participate in amemorytrace as a function of their relative CREB activity at the time of learning.","author":[{"dropping-particle":"","family":"Han","given":"J.-H.","non-dropping-particle":"","parse-names":false,"suffix":""},{"dropping-particle":"","family":"Kushner","given":"S. A.","non-dropping-particle":"","parse-names":false,"suffix":""},{"dropping-particle":"","family":"Yiu","given":"A. P.","non-dropping-particle":"","parse-names":false,"suffix":""},{"dropping-particle":"","family":"Cole","given":"C. J.","non-dropping-particle":"","parse-names":false,"suffix":""},{"dropping-particle":"","family":"Matynia","given":"A.","non-dropping-particle":"","parse-names":false,"suffix":""},{"dropping-particle":"","family":"Brown","given":"R. A.","non-dropping-particle":"","parse-names":false,"suffix":""},{"dropping-particle":"","family":"Neve","given":"R. L.","non-dropping-particle":"","parse-names":false,"suffix":""},{"dropping-particle":"","family":"Guzowski","given":"J. F.","non-dropping-particle":"","parse-names":false,"suffix":""},{"dropping-particle":"","family":"Silva","given":"A. J.","non-dropping-particle":"","parse-names":false,"suffix":""},{"dropping-particle":"","family":"Josselyn","given":"S. A.","non-dropping-particle":"","parse-names":false,"suffix":""}],"container-title":"Science","id":"ITEM-1","issue":"5823","issued":{"date-parts":[["2007","4","20"]]},"page":"457-460","title":"Neuronal Competition and Selection During Memory Formation","type":"article-journal","volume":"316"},"uris":["http://www.mendeley.com/documents/?uuid=c97ab3d1-3ac5-33f8-b883-c88ee2ba2d9f"]},{"id":"ITEM-2","itemData":{"DOI":"10.1126/science.1164139","ISSN":"0036-8075","PMID":"19286560","abstract":"Memories are thought to be encoded by sparsely distributed groups of neurons. However, identifying the precise neurons supporting a given memory (the memory trace) has been a long-standing challenge. We have shown previously that lateral amygdala (LA) neurons with increased cyclic adenosine monophosphate response element-binding protein (CREB) are preferentially activated by fear memory expression, which suggests that they are selectively recruited into the memory trace. We used an inducible diphtheria-toxin strategy to specifically ablate these neurons. Selectively deleting neurons overexpressing CREB (but not a similar portion of random LA neurons) after learning blocked expression of that fear memory. The resulting memory loss was robust and persistent, which suggests that the memory was permanently erased. These results establish a causal link between a specific neuronal subpopulation and memory expression, thereby identifying critical neurons within the memory trace.","author":[{"dropping-particle":"","family":"Han","given":"J.-H.","non-dropping-particle":"","parse-names":false,"suffix":""},{"dropping-particle":"","family":"Kushner","given":"S. A.","non-dropping-particle":"","parse-names":false,"suffix":""},{"dropping-particle":"","family":"Yiu","given":"A. P.","non-dropping-particle":"","parse-names":false,"suffix":""},{"dropping-particle":"","family":"Hsiang","given":"H.-L.","non-dropping-particle":"","parse-names":false,"suffix":""},{"dropping-particle":"","family":"Buch","given":"T.","non-dropping-particle":"","parse-names":false,"suffix":""},{"dropping-particle":"","family":"Waisman","given":"A.","non-dropping-particle":"","parse-names":false,"suffix":""},{"dropping-particle":"","family":"Bontempi","given":"B.","non-dropping-particle":"","parse-names":false,"suffix":""},{"dropping-particle":"","family":"Neve","given":"R. L.","non-dropping-particle":"","parse-names":false,"suffix":""},{"dropping-particle":"","family":"Frankland","given":"P. W.","non-dropping-particle":"","parse-names":false,"suffix":""},{"dropping-particle":"","family":"Josselyn","given":"S. A.","non-dropping-particle":"","parse-names":false,"suffix":""}],"container-title":"Science","id":"ITEM-2","issue":"5920","issued":{"date-parts":[["2009","3","13"]]},"page":"1492-1496","title":"Selective Erasure of a Fear Memory","type":"article-journal","volume":"323"},"uris":["http://www.mendeley.com/documents/?uuid=c5f0d26c-6563-3299-9674-8a043d17c8d3"]}],"mendeley":{"formattedCitation":"(Han et al., 2007, 2009)","plainTextFormattedCitation":"(Han et al., 2007, 2009)","previouslyFormattedCitation":"(Han et al., 2007, 2009)"},"properties":{"noteIndex":0},"schema":"https://github.com/citation-style-language/schema/raw/master/csl-citation.json"}</w:instrText>
      </w:r>
      <w:r w:rsidR="004F3A39">
        <w:fldChar w:fldCharType="separate"/>
      </w:r>
      <w:r w:rsidR="004F3A39" w:rsidRPr="004F3A39">
        <w:rPr>
          <w:noProof/>
        </w:rPr>
        <w:t>(Han et al., 2007, 2009)</w:t>
      </w:r>
      <w:r w:rsidR="004F3A39">
        <w:fldChar w:fldCharType="end"/>
      </w:r>
      <w:r w:rsidR="004F3A39">
        <w:t xml:space="preserve"> in the BLA. </w:t>
      </w:r>
    </w:p>
    <w:p w14:paraId="22C53F8E" w14:textId="1469ADDC" w:rsidR="007C6EC1" w:rsidRDefault="008B0291" w:rsidP="005F0D20">
      <w:r>
        <w:tab/>
      </w:r>
      <w:r w:rsidR="001868B2">
        <w:t>Amygdala circuits communicate</w:t>
      </w:r>
      <w:r w:rsidR="004F3A39">
        <w:t xml:space="preserve"> with the hippocampus to support memory. </w:t>
      </w:r>
      <w:r w:rsidR="00D41915">
        <w:t xml:space="preserve">There exist bidirectional monosynaptic connections between the ventral hippocampus and the BLA </w:t>
      </w:r>
      <w:r w:rsidR="00D41915">
        <w:fldChar w:fldCharType="begin" w:fldLock="1"/>
      </w:r>
      <w:r w:rsidR="00B47C9F">
        <w:instrText>ADDIN CSL_CITATION {"citationItems":[{"id":"ITEM-1","itemData":{"ISSN":"0077-8923","PMID":"10911886","abstract":"Recent anterograde and retrograde studies in the rat have provided detailed information on the origin and termination of the interconnections between the amygdaloid complex and the hippocampal formation and parahippocampal areas (including areas 35 and 36 of the perirhinal cortex and the postrhinal cortex). The most substantial inputs to the amygdala originate in the rostral half of the entorhinal cortex, the temporal end of the CA1 subfield and subiculum, and areas 35 and 36 of the perirhinal cortex. The amygdaloid nuclei receiving the heaviest inputs are the lateral, basal, accessory basal, and central nuclei as well as the amygdalohippocampal area. The heaviest projections from the amygdala to the hippocampal formation and the parahippocampal areas originate in the lateral, basal, accessory basal, and posterior cortical nuclei. These pathways terminate in the rostral half of the entorhinal cortex, the temporal end of the CA3 and CA1 subfields or the subiculum, the parasubiculum, areas 35 and 36 of the perirhinal cortex, and the postrhinal cortex. The connectional data are summarized and the underlying principles of organization of these projections are discussed.","author":[{"dropping-particle":"","family":"Pitkänen","given":"A","non-dropping-particle":"","parse-names":false,"suffix":""},{"dropping-particle":"","family":"Pikkarainen","given":"M","non-dropping-particle":"","parse-names":false,"suffix":""},{"dropping-particle":"","family":"Nurminen","given":"N","non-dropping-particle":"","parse-names":false,"suffix":""},{"dropping-particle":"","family":"Ylinen","given":"A","non-dropping-particle":"","parse-names":false,"suffix":""}],"container-title":"Annals of the New York Academy of Sciences","id":"ITEM-1","issued":{"date-parts":[["2000","6"]]},"page":"369-91","title":"Reciprocal connections between the amygdala and the hippocampal formation, perirhinal cortex, and postrhinal cortex in rat. A review.","type":"article-journal","volume":"911"},"uris":["http://www.mendeley.com/documents/?uuid=2a3a9050-cc02-33d5-862e-ed1479886d40"]},{"id":"ITEM-2","itemData":{"DOI":"10.1038/ncomms11935","ISSN":"2041-1723","PMID":"27411738","abstract":"Different emotional states lead to distinct behavioural consequences even when faced with the same challenging events. Emotions affect learning and memory capacities, but the underlying neurobiological mechanisms remain elusive. Here we establish models of learned helplessness (LHL) and learned hopefulness (LHF) by exposing animals to inescapable foot shocks or with anticipated avoidance trainings. The LHF animals show spatial memory potentiation with excitatory monosynaptic upscaling between posterior basolateral amygdale (BLP) and ventral hippocampal CA1 (vCA1), whereas the LHL show memory deficits with an attenuated BLP-vCA1 connection. Optogenetic disruption of BLP-vCA1 inputs abolishes the effects of LHF and impairs synaptic plasticity. By contrast, targeted BLP-vCA1 stimulation rescues the LHL-induced memory deficits and mimics the effects of LHF. BLP-vCA1 stimulation increases synaptic transmission and dendritic plasticity with the upregulation of CREB and intrasynaptic AMPA receptors in CA1. These findings indicate that opposite excitatory monosynaptic scaling of BLP-vCA1 controls LHF- and LHL-modulated spatial memory, revealing circuit-specific mechanisms linking emotions to memory.","author":[{"dropping-particle":"","family":"Yang","given":"Ying","non-dropping-particle":"","parse-names":false,"suffix":""},{"dropping-particle":"","family":"Wang","given":"Zhi-Hao","non-dropping-particle":"","parse-names":false,"suffix":""},{"dropping-particle":"","family":"Jin","given":"Sen","non-dropping-particle":"","parse-names":false,"suffix":""},{"dropping-particle":"","family":"Gao","given":"Di","non-dropping-particle":"","parse-names":false,"suffix":""},{"dropping-particle":"","family":"Liu","given":"Nan","non-dropping-particle":"","parse-names":false,"suffix":""},{"dropping-particle":"","family":"Chen","given":"Shan-Ping","non-dropping-particle":"","parse-names":false,"suffix":""},{"dropping-particle":"","family":"Zhang","given":"Sinan","non-dropping-particle":"","parse-names":false,"suffix":""},{"dropping-particle":"","family":"Liu","given":"Qing","non-dropping-particle":"","parse-names":false,"suffix":""},{"dropping-particle":"","family":"Liu","given":"Enjie","non-dropping-particle":"","parse-names":false,"suffix":""},{"dropping-particle":"","family":"Wang","given":"Xin","non-dropping-particle":"","parse-names":false,"suffix":""},{"dropping-particle":"","family":"Liang","given":"Xiao","non-dropping-particle":"","parse-names":false,"suffix":""},{"dropping-particle":"","family":"Wei","given":"Pengfei","non-dropping-particle":"","parse-names":false,"suffix":""},{"dropping-particle":"","family":"Li","given":"Xiaoguang","non-dropping-particle":"","parse-names":false,"suffix":""},{"dropping-particle":"","family":"Li","given":"Yin","non-dropping-particle":"","parse-names":false,"suffix":""},{"dropping-particle":"","family":"Yue","given":"Chenyu","non-dropping-particle":"","parse-names":false,"suffix":""},{"dropping-particle":"","family":"Li","given":"Hong-lian","non-dropping-particle":"","parse-names":false,"suffix":""},{"dropping-particle":"","family":"Wang","given":"Ya-Li","non-dropping-particle":"","parse-names":false,"suffix":""},{"dropping-particle":"","family":"Wang","given":"Qun","non-dropping-particle":"","parse-names":false,"suffix":""},{"dropping-particle":"","family":"Ke","given":"Dan","non-dropping-particle":"","parse-names":false,"suffix":""},{"dropping-particle":"","family":"Xie","given":"Qingguo","non-dropping-particle":"","parse-names":false,"suffix":""},{"dropping-particle":"","family":"Xu","given":"Fuqiang","non-dropping-particle":"","parse-names":false,"suffix":""},{"dropping-particle":"","family":"Wang","given":"Liping","non-dropping-particle":"","parse-names":false,"suffix":""},{"dropping-particle":"","family":"Wang","given":"Jian-Zhi","non-dropping-particle":"","parse-names":false,"suffix":""}],"container-title":"Nature Communications","id":"ITEM-2","issue":"1","issued":{"date-parts":[["2016","12","14"]]},"page":"11935","title":"Opposite monosynaptic scaling of BLP–vCA1 inputs governs hopefulness- and helplessness-modulated spatial learning and memory","type":"article-journal","volume":"7"},"uris":["http://www.mendeley.com/documents/?uuid=d40b8e39-2140-3a97-a218-245cf011a35a"]},{"id":"ITEM-3","itemData":{"DOI":"10.1016/j.neuron.2013.06.016","ISSN":"08966273","PMID":"23972595","abstract":"The basolateral amygdala (BLA) and ventral hippocampus (vHPC) have both been implicated in mediating anxiety-related behaviors, but the functional contribution of BLA inputs to the vHPC has never been directly investigated. Here we show that activation of BLA-vHPC synapses acutely and robustly increased anxiety-related behaviors, while inhibition of BLA-vHPC synapses decreased anxiety-related behaviors. We combined optogenetic approaches with in vivo pharmacological manipulations and ex vivo whole-cell patch-clamp recordings to dissect the local circuit mechanisms, demonstrating that activation of BLA terminals in the vHPC provided monosynaptic, glutamatergic inputs to vHPC pyramidal neurons. Furthermore, BLA inputs exerted polysynaptic, inhibitory effects mediated by local interneurons in the vHPC that may serve to balance the circuit locally. These data establish a role for BLA-vHPC synapses in bidirectionally controlling anxiety-related behaviors in an immediate, yet reversible, manner and a model for the local circuit mechanism of BLA inputs in the vHPC.","author":[{"dropping-particle":"","family":"Felix-Ortiz","given":"Ada C.","non-dropping-particle":"","parse-names":false,"suffix":""},{"dropping-particle":"","family":"Beyeler","given":"Anna","non-dropping-particle":"","parse-names":false,"suffix":""},{"dropping-particle":"","family":"Seo","given":"Changwoo","non-dropping-particle":"","parse-names":false,"suffix":""},{"dropping-particle":"","family":"Leppla","given":"Christopher A.","non-dropping-particle":"","parse-names":false,"suffix":""},{"dropping-particle":"","family":"Wildes","given":"Craig P.","non-dropping-particle":"","parse-names":false,"suffix":""},{"dropping-particle":"","family":"Tye","given":"Kay M.","non-dropping-particle":"","parse-names":false,"suffix":""}],"container-title":"Neuron","id":"ITEM-3","issue":"4","issued":{"date-parts":[["2013","8","21"]]},"page":"658-664","title":"BLA to vHPC Inputs Modulate Anxiety-Related Behaviors","type":"article-journal","volume":"79"},"uris":["http://www.mendeley.com/documents/?uuid=fd74ec6f-4117-3fd7-812c-058a4ec2f158"]}],"mendeley":{"formattedCitation":"(Felix-Ortiz et al., 2013; Pitkänen et al., 2000; Yang et al., 2016)","plainTextFormattedCitation":"(Felix-Ortiz et al., 2013; Pitkänen et al., 2000; Yang et al., 2016)","previouslyFormattedCitation":"(Felix-Ortiz et al., 2013; Pitkänen et al., 2000; Yang et al., 2016)"},"properties":{"noteIndex":0},"schema":"https://github.com/citation-style-language/schema/raw/master/csl-citation.json"}</w:instrText>
      </w:r>
      <w:r w:rsidR="00D41915">
        <w:fldChar w:fldCharType="separate"/>
      </w:r>
      <w:r w:rsidR="00B47C9F" w:rsidRPr="00B47C9F">
        <w:rPr>
          <w:noProof/>
        </w:rPr>
        <w:t>(Felix-Ortiz et al., 2013; Pitkänen et al., 2000; Yang et al., 2016)</w:t>
      </w:r>
      <w:r w:rsidR="00D41915">
        <w:fldChar w:fldCharType="end"/>
      </w:r>
      <w:r w:rsidR="00166BF4">
        <w:t>.</w:t>
      </w:r>
      <w:r w:rsidR="00B47C9F">
        <w:t xml:space="preserve"> </w:t>
      </w:r>
      <w:r w:rsidR="00166BF4">
        <w:t>Disrupting</w:t>
      </w:r>
      <w:r w:rsidR="00B47C9F">
        <w:t xml:space="preserve"> this circuit </w:t>
      </w:r>
      <w:r w:rsidR="00166BF4">
        <w:t>impairs formation of</w:t>
      </w:r>
      <w:r w:rsidR="00B47C9F">
        <w:t xml:space="preserve"> emotional memories </w:t>
      </w:r>
      <w:r w:rsidR="00166BF4">
        <w:t xml:space="preserve">and impairs plasticity between these synapses </w:t>
      </w:r>
      <w:r w:rsidR="00B47C9F">
        <w:fldChar w:fldCharType="begin" w:fldLock="1"/>
      </w:r>
      <w:r w:rsidR="005A0A93">
        <w:instrText>ADDIN CSL_CITATION {"citationItems":[{"id":"ITEM-1","itemData":{"DOI":"10.1038/ncomms11935","ISSN":"2041-1723","PMID":"27411738","abstract":"Different emotional states lead to distinct behavioural consequences even when faced with the same challenging events. Emotions affect learning and memory capacities, but the underlying neurobiological mechanisms remain elusive. Here we establish models of learned helplessness (LHL) and learned hopefulness (LHF) by exposing animals to inescapable foot shocks or with anticipated avoidance trainings. The LHF animals show spatial memory potentiation with excitatory monosynaptic upscaling between posterior basolateral amygdale (BLP) and ventral hippocampal CA1 (vCA1), whereas the LHL show memory deficits with an attenuated BLP-vCA1 connection. Optogenetic disruption of BLP-vCA1 inputs abolishes the effects of LHF and impairs synaptic plasticity. By contrast, targeted BLP-vCA1 stimulation rescues the LHL-induced memory deficits and mimics the effects of LHF. BLP-vCA1 stimulation increases synaptic transmission and dendritic plasticity with the upregulation of CREB and intrasynaptic AMPA receptors in CA1. These findings indicate that opposite excitatory monosynaptic scaling of BLP-vCA1 controls LHF- and LHL-modulated spatial memory, revealing circuit-specific mechanisms linking emotions to memory.","author":[{"dropping-particle":"","family":"Yang","given":"Ying","non-dropping-particle":"","parse-names":false,"suffix":""},{"dropping-particle":"","family":"Wang","given":"Zhi-Hao","non-dropping-particle":"","parse-names":false,"suffix":""},{"dropping-particle":"","family":"Jin","given":"Sen","non-dropping-particle":"","parse-names":false,"suffix":""},{"dropping-particle":"","family":"Gao","given":"Di","non-dropping-particle":"","parse-names":false,"suffix":""},{"dropping-particle":"","family":"Liu","given":"Nan","non-dropping-particle":"","parse-names":false,"suffix":""},{"dropping-particle":"","family":"Chen","given":"Shan-Ping","non-dropping-particle":"","parse-names":false,"suffix":""},{"dropping-particle":"","family":"Zhang","given":"Sinan","non-dropping-particle":"","parse-names":false,"suffix":""},{"dropping-particle":"","family":"Liu","given":"Qing","non-dropping-particle":"","parse-names":false,"suffix":""},{"dropping-particle":"","family":"Liu","given":"Enjie","non-dropping-particle":"","parse-names":false,"suffix":""},{"dropping-particle":"","family":"Wang","given":"Xin","non-dropping-particle":"","parse-names":false,"suffix":""},{"dropping-particle":"","family":"Liang","given":"Xiao","non-dropping-particle":"","parse-names":false,"suffix":""},{"dropping-particle":"","family":"Wei","given":"Pengfei","non-dropping-particle":"","parse-names":false,"suffix":""},{"dropping-particle":"","family":"Li","given":"Xiaoguang","non-dropping-particle":"","parse-names":false,"suffix":""},{"dropping-particle":"","family":"Li","given":"Yin","non-dropping-particle":"","parse-names":false,"suffix":""},{"dropping-particle":"","family":"Yue","given":"Chenyu","non-dropping-particle":"","parse-names":false,"suffix":""},{"dropping-particle":"","family":"Li","given":"Hong-lian","non-dropping-particle":"","parse-names":false,"suffix":""},{"dropping-particle":"","family":"Wang","given":"Ya-Li","non-dropping-particle":"","parse-names":false,"suffix":""},{"dropping-particle":"","family":"Wang","given":"Qun","non-dropping-particle":"","parse-names":false,"suffix":""},{"dropping-particle":"","family":"Ke","given":"Dan","non-dropping-particle":"","parse-names":false,"suffix":""},{"dropping-particle":"","family":"Xie","given":"Qingguo","non-dropping-particle":"","parse-names":false,"suffix":""},{"dropping-particle":"","family":"Xu","given":"Fuqiang","non-dropping-particle":"","parse-names":false,"suffix":""},{"dropping-particle":"","family":"Wang","given":"Liping","non-dropping-particle":"","parse-names":false,"suffix":""},{"dropping-particle":"","family":"Wang","given":"Jian-Zhi","non-dropping-particle":"","parse-names":false,"suffix":""}],"container-title":"Nature Communications","id":"ITEM-1","issue":"1","issued":{"date-parts":[["2016","12","14"]]},"page":"11935","title":"Opposite monosynaptic scaling of BLP–vCA1 inputs governs hopefulness- and helplessness-modulated spatial learning and memory","type":"article-journal","volume":"7"},"uris":["http://www.mendeley.com/documents/?uuid=d40b8e39-2140-3a97-a218-245cf011a35a"]},{"id":"ITEM-2","itemData":{"DOI":"10.1016/j.cell.2016.09.051","ISSN":"00928674","PMID":"27773481","abstract":"Memories about sensory experiences are tightly linked to the context in which they were formed. Memory contextualization is fundamental for the selection of appropriate behavioral reactions needed for survival, yet the underlying neuronal circuits are poorly understood. By combining trans-synaptic viral tracing and optogenetic manipulation, we found that the ventral hippocampus (vHC) and the amygdala, two key brain structures encoding context and emotional experiences, interact via multiple parallel pathways. A projection from the vHC to the basal amygdala mediates fear behavior elicited by a conditioned context, whereas a parallel projection from a distinct subset of vHC neurons onto midbrain-projecting neurons in the central amygdala is necessary for context-dependent retrieval of cued fear memories. Our findings demonstrate that two fundamentally distinct roles of context in fear memory retrieval are processed by distinct vHC output pathways, thereby allowing for the formation of robust contextual fear memories while preserving context-dependent behavioral flexibility.","author":[{"dropping-particle":"","family":"Xu","given":"Chun","non-dropping-particle":"","parse-names":false,"suffix":""},{"dropping-particle":"","family":"Krabbe","given":"Sabine","non-dropping-particle":"","parse-names":false,"suffix":""},{"dropping-particle":"","family":"Gründemann","given":"Jan","non-dropping-particle":"","parse-names":false,"suffix":""},{"dropping-particle":"","family":"Botta","given":"Paolo","non-dropping-particle":"","parse-names":false,"suffix":""},{"dropping-particle":"","family":"Fadok","given":"Jonathan P.","non-dropping-particle":"","parse-names":false,"suffix":""},{"dropping-particle":"","family":"Osakada","given":"Fumitaka","non-dropping-particle":"","parse-names":false,"suffix":""},{"dropping-particle":"","family":"Saur","given":"Dieter","non-dropping-particle":"","parse-names":false,"suffix":""},{"dropping-particle":"","family":"Grewe","given":"Benjamin F.","non-dropping-particle":"","parse-names":false,"suffix":""},{"dropping-particle":"","family":"Schnitzer","given":"Mark J.","non-dropping-particle":"","parse-names":false,"suffix":""},{"dropping-particle":"","family":"Callaway","given":"Edward M.","non-dropping-particle":"","parse-names":false,"suffix":""},{"dropping-particle":"","family":"Lüthi","given":"Andreas","non-dropping-particle":"","parse-names":false,"suffix":""}],"container-title":"Cell","id":"ITEM-2","issue":"4","issued":{"date-parts":[["2016","11","3"]]},"page":"961-972.e16","title":"Distinct Hippocampal Pathways Mediate Dissociable Roles of Context in Memory Retrieval","type":"article-journal","volume":"167"},"uris":["http://www.mendeley.com/documents/?uuid=6175ded1-4062-380e-8533-2718334e38d6"]}],"mendeley":{"formattedCitation":"(Xu et al., 2016a; Yang et al., 2016)","plainTextFormattedCitation":"(Xu et al., 2016a; Yang et al., 2016)","previouslyFormattedCitation":"(Xu et al., 2016a; Yang et al., 2016)"},"properties":{"noteIndex":0},"schema":"https://github.com/citation-style-language/schema/raw/master/csl-citation.json"}</w:instrText>
      </w:r>
      <w:r w:rsidR="00B47C9F">
        <w:fldChar w:fldCharType="separate"/>
      </w:r>
      <w:r w:rsidR="00F91DF5" w:rsidRPr="00F91DF5">
        <w:rPr>
          <w:noProof/>
        </w:rPr>
        <w:t>(Xu et al., 2016a; Yang et al., 2016)</w:t>
      </w:r>
      <w:r w:rsidR="00B47C9F">
        <w:fldChar w:fldCharType="end"/>
      </w:r>
      <w:r w:rsidR="00B47C9F">
        <w:t xml:space="preserve">. </w:t>
      </w:r>
      <w:r w:rsidR="007C6EC1">
        <w:t xml:space="preserve">Induction of an associative memory in the hippocampus </w:t>
      </w:r>
      <w:r w:rsidR="00CE6078">
        <w:t xml:space="preserve">also </w:t>
      </w:r>
      <w:r w:rsidR="007C6EC1">
        <w:t xml:space="preserve">recruits neurons in the BLA </w:t>
      </w:r>
      <w:r w:rsidR="007C6EC1">
        <w:fldChar w:fldCharType="begin" w:fldLock="1"/>
      </w:r>
      <w:r w:rsidR="001868B2">
        <w:instrText>ADDIN CSL_CITATION {"citationItems":[{"id":"ITEM-1","itemData":{"DOI":"10.1126/science.1239073","ISBN":"1095-9203 (Electronic)\\r0036-8075 (Linking)","ISSN":"10959203","PMID":"23888038","abstract":"Memories can be unreliable. We created a false memory in mice by optogenetically manipulating memory engram-bearing cells in the hippocampus. Dentate gyrus (DG) or CA1 neurons activated by exposure to a particular context were labeled with channelrhodopsin-2. These neurons were later optically reactivated during fear conditioning in a different context. The DG experimental group showed increased freezing in the original context, in which a foot shock was never delivered. The recall of this false memory was context-specific, activated similar downstream regions engaged during natural fear memory recall, and was also capable of driving an active fear response. Our data demonstrate that it is possible to generate an internally represented and behaviorally expressed fear memory via artificial means.","author":[{"dropping-particle":"","family":"Ramirez","given":"Steve","non-dropping-particle":"","parse-names":false,"suffix":""},{"dropping-particle":"","family":"Liu","given":"Xu","non-dropping-particle":"","parse-names":false,"suffix":""},{"dropping-particle":"","family":"Lin","given":"Pei Ann","non-dropping-particle":"","parse-names":false,"suffix":""},{"dropping-particle":"","family":"Suh","given":"Junghyup","non-dropping-particle":"","parse-names":false,"suffix":""},{"dropping-particle":"","family":"Pignatelli","given":"Michele","non-dropping-particle":"","parse-names":false,"suffix":""},{"dropping-particle":"","family":"Redondo","given":"Roger L.","non-dropping-particle":"","parse-names":false,"suffix":""},{"dropping-particle":"","family":"Ryan","given":"Tomás J.","non-dropping-particle":"","parse-names":false,"suffix":""},{"dropping-particle":"","family":"Tonegawa","given":"Susumu","non-dropping-particle":"","parse-names":false,"suffix":""}],"container-title":"Science","id":"ITEM-1","issue":"6144","issued":{"date-parts":[["2013","7","26"]]},"page":"387-391","title":"Creating a false memory in the hippocampus","type":"article-journal","volume":"341"},"uris":["http://www.mendeley.com/documents/?uuid=d435f9a5-e602-37c6-8565-86d6365763ad"]},{"id":"ITEM-2","itemData":{"DOI":"10.1038/nature13725","ISSN":"0028-0836","abstract":"An optogenetic approach in mice was used to investigate the neural mechanisms underlying memory valence association; dentate gyrus, but not amygdala, memory engram cells exhibit plasticity in valence associations, suggesting that emotional memory associations can be changed at the circuit level.","author":[{"dropping-particle":"","family":"Redondo","given":"Roger L.","non-dropping-particle":"","parse-names":false,"suffix":""},{"dropping-particle":"","family":"Kim","given":"Joshua","non-dropping-particle":"","parse-names":false,"suffix":""},{"dropping-particle":"","family":"Arons","given":"Autumn L.","non-dropping-particle":"","parse-names":false,"suffix":""},{"dropping-particle":"","family":"Ramirez","given":"Steve","non-dropping-particle":"","parse-names":false,"suffix":""},{"dropping-particle":"","family":"Liu","given":"Xu","non-dropping-particle":"","parse-names":false,"suffix":""},{"dropping-particle":"","family":"Tonegawa","given":"Susumu","non-dropping-particle":"","parse-names":false,"suffix":""}],"container-title":"Nature","id":"ITEM-2","issue":"7518","issued":{"date-parts":[["2014","9","27"]]},"page":"426-430","publisher":"Nature Publishing Group","title":"Bidirectional switch of the valence associated with a hippocampal contextual memory engram","type":"article-journal","volume":"513"},"uris":["http://www.mendeley.com/documents/?uuid=18b099b8-3a5d-3382-ab96-f6364a43cae6"]},{"id":"ITEM-3","itemData":{"DOI":"10.1016/j.cell.2017.07.013","ISSN":"1097-4172","PMID":"28823555","abstract":"The formation and retrieval of a memory is thought to be accomplished by activation and reactivation, respectively, of the memory-holding cells (engram cells) by a common set of neural circuits, but this hypothesis has not been established. The medial temporal-lobe system is essential for the formation and retrieval of episodic memory for which individual hippocampal subfields and entorhinal cortex layers contribute by carrying out specific functions. One subfield whose function is poorly known is the subiculum. Here, we show that dorsal subiculum and the circuit, CA1 to dorsal subiculum to medial entorhinal cortex layer 5, play a crucial role selectively in the retrieval of episodic memories. Conversely, the direct CA1 to medial entorhinal cortex layer 5 circuit is essential specifically for memory formation. Our data suggest that the subiculum-containing detour loop is dedicated to meet the requirements associated with recall such as rapid memory updating and retrieval-driven instinctive fear responses.","author":[{"dropping-particle":"","family":"Roy","given":"Dheeraj S.","non-dropping-particle":"","parse-names":false,"suffix":""},{"dropping-particle":"","family":"Kitamura","given":"Takashi","non-dropping-particle":"","parse-names":false,"suffix":""},{"dropping-particle":"","family":"Okuyama","given":"Teruhiro","non-dropping-particle":"","parse-names":false,"suffix":""},{"dropping-particle":"","family":"Ogawa","given":"Sachie K.","non-dropping-particle":"","parse-names":false,"suffix":""},{"dropping-particle":"","family":"Sun","given":"Chen","non-dropping-particle":"","parse-names":false,"suffix":""},{"dropping-particle":"","family":"Obata","given":"Yuichi","non-dropping-particle":"","parse-names":false,"suffix":""},{"dropping-particle":"","family":"Yoshiki","given":"Atsushi","non-dropping-particle":"","parse-names":false,"suffix":""},{"dropping-particle":"","family":"Tonegawa","given":"Susumu","non-dropping-particle":"","parse-names":false,"suffix":""}],"container-title":"Cell","id":"ITEM-3","issue":"5","issued":{"date-parts":[["2017","8","24"]]},"page":"1000-1012.e19","publisher":"Elsevier","title":"Distinct Neural Circuits for the Formation and Retrieval of Episodic Memories","type":"article-journal","volume":"170"},"uris":["http://www.mendeley.com/documents/?uuid=e0e2429f-fe7c-4cb3-98da-9bb349ade2e1"]}],"mendeley":{"formattedCitation":"(Ramirez et al., 2013; Redondo et al., 2014; Roy et al., 2017)","plainTextFormattedCitation":"(Ramirez et al., 2013; Redondo et al., 2014; Roy et al., 2017)","previouslyFormattedCitation":"(Ramirez et al., 2013; Redondo et al., 2014; Roy et al., 2017)"},"properties":{"noteIndex":0},"schema":"https://github.com/citation-style-language/schema/raw/master/csl-citation.json"}</w:instrText>
      </w:r>
      <w:r w:rsidR="007C6EC1">
        <w:fldChar w:fldCharType="separate"/>
      </w:r>
      <w:r w:rsidR="00A84930" w:rsidRPr="00A84930">
        <w:rPr>
          <w:noProof/>
        </w:rPr>
        <w:t>(Ramirez et al., 2013; Redondo et al., 2014; Roy et al., 2017)</w:t>
      </w:r>
      <w:r w:rsidR="007C6EC1">
        <w:fldChar w:fldCharType="end"/>
      </w:r>
      <w:r w:rsidR="007C6EC1">
        <w:t>. Furthermore, f</w:t>
      </w:r>
      <w:r w:rsidR="004F3A39">
        <w:t xml:space="preserve">ormation of both appetitive and aversive memories involves functional connections between engram cells in the DG and BLA </w:t>
      </w:r>
      <w:r w:rsidR="004F3A39">
        <w:fldChar w:fldCharType="begin" w:fldLock="1"/>
      </w:r>
      <w:r w:rsidR="004F3A39">
        <w:instrText>ADDIN CSL_CITATION {"citationItems":[{"id":"ITEM-1","itemData":{"DOI":"10.1038/nature13725","ISSN":"0028-0836","abstract":"An optogenetic approach in mice was used to investigate the neural mechanisms underlying memory valence association; dentate gyrus, but not amygdala, memory engram cells exhibit plasticity in valence associations, suggesting that emotional memory associations can be changed at the circuit level.","author":[{"dropping-particle":"","family":"Redondo","given":"Roger L.","non-dropping-particle":"","parse-names":false,"suffix":""},{"dropping-particle":"","family":"Kim","given":"Joshua","non-dropping-particle":"","parse-names":false,"suffix":""},{"dropping-particle":"","family":"Arons","given":"Autumn L.","non-dropping-particle":"","parse-names":false,"suffix":""},{"dropping-particle":"","family":"Ramirez","given":"Steve","non-dropping-particle":"","parse-names":false,"suffix":""},{"dropping-particle":"","family":"Liu","given":"Xu","non-dropping-particle":"","parse-names":false,"suffix":""},{"dropping-particle":"","family":"Tonegawa","given":"Susumu","non-dropping-particle":"","parse-names":false,"suffix":""}],"container-title":"Nature","id":"ITEM-1","issue":"7518","issued":{"date-parts":[["2014","9","27"]]},"page":"426-430","publisher":"Nature Publishing Group","title":"Bidirectional switch of the valence associated with a hippocampal contextual memory engram","type":"article-journal","volume":"513"},"uris":["http://www.mendeley.com/documents/?uuid=18b099b8-3a5d-3382-ab96-f6364a43cae6"]}],"mendeley":{"formattedCitation":"(Redondo et al., 2014)","plainTextFormattedCitation":"(Redondo et al., 2014)","previouslyFormattedCitation":"(Redondo et al., 2014)"},"properties":{"noteIndex":0},"schema":"https://github.com/citation-style-language/schema/raw/master/csl-citation.json"}</w:instrText>
      </w:r>
      <w:r w:rsidR="004F3A39">
        <w:fldChar w:fldCharType="separate"/>
      </w:r>
      <w:r w:rsidR="004F3A39" w:rsidRPr="004F3A39">
        <w:rPr>
          <w:noProof/>
        </w:rPr>
        <w:t>(Redondo et al., 2014)</w:t>
      </w:r>
      <w:r w:rsidR="004F3A39">
        <w:fldChar w:fldCharType="end"/>
      </w:r>
      <w:r w:rsidR="004F3A39">
        <w:t xml:space="preserve">. </w:t>
      </w:r>
      <w:r w:rsidR="001868B2">
        <w:t xml:space="preserve">Intriguingly, interactions between these two regions are even more nuanced than at first glance. </w:t>
      </w:r>
      <w:r w:rsidR="00746E5B">
        <w:t>Oscillatory patterns in the amygdala and hippocampus seem to play a</w:t>
      </w:r>
      <w:r w:rsidR="00216B8B">
        <w:t>n important</w:t>
      </w:r>
      <w:r w:rsidR="00746E5B">
        <w:t xml:space="preserve"> role in long-range functional connectivity. </w:t>
      </w:r>
    </w:p>
    <w:p w14:paraId="7F999AAE" w14:textId="0292D0F2" w:rsidR="00F22577" w:rsidRDefault="00A84930" w:rsidP="005F0D20">
      <w:r>
        <w:tab/>
      </w:r>
      <w:proofErr w:type="spellStart"/>
      <w:r w:rsidR="002B325A">
        <w:t>A</w:t>
      </w:r>
      <w:r>
        <w:t>mygdalo</w:t>
      </w:r>
      <w:r w:rsidR="007C6EC1">
        <w:t>hippocampal</w:t>
      </w:r>
      <w:proofErr w:type="spellEnd"/>
      <w:r w:rsidR="007C6EC1">
        <w:t xml:space="preserve"> communication occurs via </w:t>
      </w:r>
      <w:r w:rsidR="002B325A">
        <w:t xml:space="preserve">transient </w:t>
      </w:r>
      <w:r w:rsidR="007C6EC1">
        <w:t xml:space="preserve">oscillatory synchronization between the two regions. </w:t>
      </w:r>
      <w:r>
        <w:t>After fear conditioning, o</w:t>
      </w:r>
      <w:r w:rsidR="008B0291">
        <w:t xml:space="preserve">scillations </w:t>
      </w:r>
      <w:r>
        <w:t>in the theta range (4-</w:t>
      </w:r>
      <w:r w:rsidR="00BF2780">
        <w:t>12</w:t>
      </w:r>
      <w:r>
        <w:t xml:space="preserve"> Hz) </w:t>
      </w:r>
      <w:r w:rsidR="008B0291">
        <w:t>are</w:t>
      </w:r>
      <w:r w:rsidR="007C6EC1">
        <w:t xml:space="preserve"> transiently present</w:t>
      </w:r>
      <w:r>
        <w:t xml:space="preserve"> in the amygdala </w:t>
      </w:r>
      <w:r>
        <w:fldChar w:fldCharType="begin" w:fldLock="1"/>
      </w:r>
      <w:r w:rsidR="001868B2">
        <w:instrText>ADDIN CSL_CITATION {"citationItems":[{"id":"ITEM-1","itemData":{"DOI":"10.1126/science.1085818","ISSN":"0036-8075","PMID":"12907806","abstract":"The amygdalohippocampal circuit plays a pivotal role in Pavlovian fear memory. We simultaneously recorded electrical activity in the lateral amygdala (LA) and the CA1 area of the hippocampus in freely behaving fear-conditioned mice. Patterns of activity were related to fear behavior evoked by conditioned and indifferent sensory stimuli and contexts. Rhythmically synchronized activity at theta frequencies increased between the LA and the CA1 after fear conditioning and became significant during confrontation with conditioned fear stimuli and expression of freezing behavior. Synchronization of theta activities in the amygdalohippocampal network represents a neuronal correlate of conditioned fear, apt to improve neuronal communication during memory retrieval.","author":[{"dropping-particle":"","family":"Seidenbecher","given":"T.","non-dropping-particle":"","parse-names":false,"suffix":""},{"dropping-particle":"","family":"Laxmi","given":"T Rao","non-dropping-particle":"","parse-names":false,"suffix":""},{"dropping-particle":"","family":"Stork","given":"Oliver","non-dropping-particle":"","parse-names":false,"suffix":""},{"dropping-particle":"","family":"Pape","given":"Hans-Christian","non-dropping-particle":"","parse-names":false,"suffix":""}],"container-title":"Science","id":"ITEM-1","issue":"5634","issued":{"date-parts":[["2003","8","8"]]},"page":"846-850","title":"Amygdalar and Hippocampal Theta Rhythm Synchronization During Fear Memory Retrieval","type":"article-journal","volume":"301"},"uris":["http://www.mendeley.com/documents/?uuid=a419142a-5e83-39b3-8a96-cd91735165a5"]}],"mendeley":{"formattedCitation":"(Seidenbecher et al., 2003)","plainTextFormattedCitation":"(Seidenbecher et al., 2003)","previouslyFormattedCitation":"(Seidenbecher et al., 2003)"},"properties":{"noteIndex":0},"schema":"https://github.com/citation-style-language/schema/raw/master/csl-citation.json"}</w:instrText>
      </w:r>
      <w:r>
        <w:fldChar w:fldCharType="separate"/>
      </w:r>
      <w:r w:rsidRPr="00A84930">
        <w:rPr>
          <w:noProof/>
        </w:rPr>
        <w:t>(Seidenbecher et al., 2003)</w:t>
      </w:r>
      <w:r>
        <w:fldChar w:fldCharType="end"/>
      </w:r>
      <w:r>
        <w:t>. C</w:t>
      </w:r>
      <w:r w:rsidR="008B0291">
        <w:t xml:space="preserve">oupling </w:t>
      </w:r>
      <w:r>
        <w:t xml:space="preserve">at this bandwidth </w:t>
      </w:r>
      <w:r w:rsidR="008B0291">
        <w:t>with the ventral hippocampus has been found to be correlated to fear memory expression</w:t>
      </w:r>
      <w:r>
        <w:t xml:space="preserve"> during presentation of conditioned stimuli</w:t>
      </w:r>
      <w:r w:rsidR="008B0291">
        <w:t xml:space="preserve"> </w:t>
      </w:r>
      <w:r w:rsidR="008B0291">
        <w:fldChar w:fldCharType="begin" w:fldLock="1"/>
      </w:r>
      <w:r w:rsidR="008B0291">
        <w:instrText>ADDIN CSL_CITATION {"citationItems":[{"id":"ITEM-1","itemData":{"DOI":"10.1126/science.1085818","ISSN":"0036-8075","PMID":"12907806","abstract":"The amygdalohippocampal circuit plays a pivotal role in Pavlovian fear memory. We simultaneously recorded electrical activity in the lateral amygdala (LA) and the CA1 area of the hippocampus in freely behaving fear-conditioned mice. Patterns of activity were related to fear behavior evoked by conditioned and indifferent sensory stimuli and contexts. Rhythmically synchronized activity at theta frequencies increased between the LA and the CA1 after fear conditioning and became significant during confrontation with conditioned fear stimuli and expression of freezing behavior. Synchronization of theta activities in the amygdalohippocampal network represents a neuronal correlate of conditioned fear, apt to improve neuronal communication during memory retrieval.","author":[{"dropping-particle":"","family":"Seidenbecher","given":"T.","non-dropping-particle":"","parse-names":false,"suffix":""},{"dropping-particle":"","family":"Laxmi","given":"T Rao","non-dropping-particle":"","parse-names":false,"suffix":""},{"dropping-particle":"","family":"Stork","given":"Oliver","non-dropping-particle":"","parse-names":false,"suffix":""},{"dropping-particle":"","family":"Pape","given":"Hans-Christian","non-dropping-particle":"","parse-names":false,"suffix":""}],"container-title":"Science","id":"ITEM-1","issue":"5634","issued":{"date-parts":[["2003","8","8"]]},"page":"846-850","title":"Amygdalar and Hippocampal Theta Rhythm Synchronization During Fear Memory Retrieval","type":"article-journal","volume":"301"},"uris":["http://www.mendeley.com/documents/?uuid=a419142a-5e83-39b3-8a96-cd91735165a5"]}],"mendeley":{"formattedCitation":"(Seidenbecher et al., 2003)","plainTextFormattedCitation":"(Seidenbecher et al., 2003)","previouslyFormattedCitation":"(Seidenbecher et al., 2003)"},"properties":{"noteIndex":0},"schema":"https://github.com/citation-style-language/schema/raw/master/csl-citation.json"}</w:instrText>
      </w:r>
      <w:r w:rsidR="008B0291">
        <w:fldChar w:fldCharType="separate"/>
      </w:r>
      <w:r w:rsidR="008B0291" w:rsidRPr="008B0291">
        <w:rPr>
          <w:noProof/>
        </w:rPr>
        <w:t>(Seidenbecher et al., 2003)</w:t>
      </w:r>
      <w:r w:rsidR="008B0291">
        <w:fldChar w:fldCharType="end"/>
      </w:r>
      <w:r w:rsidR="008B0291">
        <w:t xml:space="preserve">. </w:t>
      </w:r>
      <w:r w:rsidR="001868B2">
        <w:t xml:space="preserve">Theta coupling with </w:t>
      </w:r>
      <w:proofErr w:type="spellStart"/>
      <w:r w:rsidR="001868B2">
        <w:t>mPFC</w:t>
      </w:r>
      <w:proofErr w:type="spellEnd"/>
      <w:r w:rsidR="001868B2">
        <w:t xml:space="preserve"> also appears to regulate fear expression </w:t>
      </w:r>
      <w:r w:rsidR="001868B2">
        <w:fldChar w:fldCharType="begin" w:fldLock="1"/>
      </w:r>
      <w:r w:rsidR="001868B2">
        <w:instrText>ADDIN CSL_CITATION {"citationItems":[{"id":"ITEM-1","itemData":{"DOI":"10.1038/nn.4651","ISSN":"1097-6256","abstract":"Davis et al. report that fear memories can be critically regulated by parvalbumin-expressing interneurons in the basolateral amygdala. Silencing these interneurons following fear memory extinction caused a reemergence of fear expression that was accompanied by increased activation of fear-encoding neurons and fear-associated 3–6 Hz oscillations within a basolateral amygdala–prefrontal cortex circuit.","author":[{"dropping-particle":"","family":"Davis","given":"Patrick","non-dropping-particle":"","parse-names":false,"suffix":""},{"dropping-particle":"","family":"Zaki","given":"Yosif","non-dropping-particle":"","parse-names":false,"suffix":""},{"dropping-particle":"","family":"Maguire","given":"Jamie","non-dropping-particle":"","parse-names":false,"suffix":""},{"dropping-particle":"","family":"Reijmers","given":"Leon G","non-dropping-particle":"","parse-names":false,"suffix":""}],"container-title":"Nature Neuroscience","id":"ITEM-1","issue":"11","issued":{"date-parts":[["2017","10","2"]]},"page":"1624-1633","publisher":"Nature Publishing Group","title":"Cellular and oscillatory substrates of fear extinction learning","type":"article-journal","volume":"20"},"uris":["http://www.mendeley.com/documents/?uuid=927a2c23-2d7f-3c2e-ad17-f987ea382f3d"]},{"id":"ITEM-2","itemData":{"DOI":"10.1038/nn.3582","ISSN":"1097-6256","abstract":"This study examines neuronal activity coupling between the medial prefrontal cortex (mPFC), basolateral amygdala (BLA) and hippocampus during the recall phase of a differential fear conditioning task and during exposure to a novel open field. The authors show that theta frequency power and synchrony between the mPFC and BLA increase with successful discrimination of aversive versus safe cues, and that the mPFC activity leads that in the BLA during safety.","author":[{"dropping-particle":"","family":"Likhtik","given":"Ekaterina","non-dropping-particle":"","parse-names":false,"suffix":""},{"dropping-particle":"","family":"Stujenske","given":"Joseph M","non-dropping-particle":"","parse-names":false,"suffix":""},{"dropping-particle":"","family":"A Topiwala","given":"Mihir","non-dropping-particle":"","parse-names":false,"suffix":""},{"dropping-particle":"","family":"Harris","given":"Alexander Z","non-dropping-particle":"","parse-names":false,"suffix":""},{"dropping-particle":"","family":"Gordon","given":"Joshua A","non-dropping-particle":"","parse-names":false,"suffix":""}],"container-title":"Nature Neuroscience","id":"ITEM-2","issue":"1","issued":{"date-parts":[["2014","1","17"]]},"page":"106-113","publisher":"Nature Publishing Group","title":"Prefrontal entrainment of amygdala activity signals safety in learned fear and innate anxiety","type":"article-journal","volume":"17"},"uris":["http://www.mendeley.com/documents/?uuid=03a5522c-c98f-44a8-971e-e0ecd3b0a5fa"]},{"id":"ITEM-3","itemData":{"DOI":"10.1016/j.neuron.2014.07.026","ISSN":"08966273","PMID":"25144877","abstract":"Theta oscillations synchronize the basolateral amygdala (BLA) with the hippocampus (HPC) and medial prefrontal cortex (mPFC) during fear expression. The role of gamma-frequency oscillations in the BLA is less well characterized. We examined gamma- and theta-frequency activity in recordings of neural activity from the BLA-HPC-mPFC circuit during fear conditioning, extinction, and exposure to an open field. In the BLA, slow (40-70 Hz) and fast (70-120 Hz) gamma oscillations were coupled to distinct phases of the theta cycle and reflected synchronous high-frequency unit activity. During periods of fear, BLA theta-fast gamma coupling was enhanced, while fast gamma power was suppressed. Periods of relative safety were associated with enhanced BLA fast gamma power, mPFC-to-BLA directionality, and strong coupling of BLA gamma to mPFC theta. These findings suggest that switches between states of fear and safety are mediated by changes in BLA gamma coupling to competitive theta frequency inputs.","author":[{"dropping-particle":"","family":"Stujenske","given":"Joseph M.","non-dropping-particle":"","parse-names":false,"suffix":""},{"dropping-particle":"","family":"Likhtik","given":"Ekaterina","non-dropping-particle":"","parse-names":false,"suffix":""},{"dropping-particle":"","family":"Topiwala","given":"Mihir A.","non-dropping-particle":"","parse-names":false,"suffix":""},{"dropping-particle":"","family":"Gordon","given":"Joshua A.","non-dropping-particle":"","parse-names":false,"suffix":""}],"container-title":"Neuron","id":"ITEM-3","issue":"4","issued":{"date-parts":[["2014","8","20"]]},"page":"919-933","title":"Fear and Safety Engage Competing Patterns of Theta-Gamma Coupling in the Basolateral Amygdala","type":"article-journal","volume":"83"},"uris":["http://www.mendeley.com/documents/?uuid=530f2591-2306-38d6-b8f3-0c074fea61a9"]},{"id":"ITEM-4","itemData":{"DOI":"10.1038/nn.4251","ISSN":"1097-6256","abstract":"This study demonstrates that fear memory expression is driven by 4-Hz oscillations in prefrontal–amygdala circuits. During fear behavior, prefrontal 4-Hz oscillations lead amygdala and synchronize spiking activity between the two structures. Ultimately, this study identifies 4-Hz oscillations as a physiological signature of fear memories.","author":[{"dropping-particle":"","family":"Karalis","given":"Nikolaos","non-dropping-particle":"","parse-names":false,"suffix":""},{"dropping-particle":"","family":"Dejean","given":"Cyril","non-dropping-particle":"","parse-names":false,"suffix":""},{"dropping-particle":"","family":"Chaudun","given":"Fabrice","non-dropping-particle":"","parse-names":false,"suffix":""},{"dropping-particle":"","family":"Khoder","given":"Suzana","non-dropping-particle":"","parse-names":false,"suffix":""},{"dropping-particle":"","family":"Rozeske","given":"Robert R","non-dropping-particle":"","parse-names":false,"suffix":""},{"dropping-particle":"","family":"Wurtz","given":"Hélène","non-dropping-particle":"","parse-names":false,"suffix":""},{"dropping-particle":"","family":"Bagur","given":"Sophie","non-dropping-particle":"","parse-names":false,"suffix":""},{"dropping-particle":"","family":"Benchenane","given":"Karim","non-dropping-particle":"","parse-names":false,"suffix":""},{"dropping-particle":"","family":"Sirota","given":"Anton","non-dropping-particle":"","parse-names":false,"suffix":""},{"dropping-particle":"","family":"Courtin","given":"Julien","non-dropping-particle":"","parse-names":false,"suffix":""},{"dropping-particle":"","family":"Herry","given":"Cyril","non-dropping-particle":"","parse-names":false,"suffix":""}],"container-title":"Nature Neuroscience","id":"ITEM-4","issue":"4","issued":{"date-parts":[["2016","4","15"]]},"page":"605-612","publisher":"Nature Publishing Group","title":"4-Hz oscillations synchronize prefrontal–amygdala circuits during fear behavior","type":"article-journal","volume":"19"},"uris":["http://www.mendeley.com/documents/?uuid=693a6b69-bee4-3c05-8029-cffd3e062fce"]}],"mendeley":{"formattedCitation":"(Davis et al., 2017; Karalis et al., 2016; Likhtik et al., 2014; Stujenske et al., 2014)","plainTextFormattedCitation":"(Davis et al., 2017; Karalis et al., 2016; Likhtik et al., 2014; Stujenske et al., 2014)","previouslyFormattedCitation":"(Davis et al., 2017; Karalis et al., 2016; Likhtik et al., 2014; Stujenske et al., 2014)"},"properties":{"noteIndex":0},"schema":"https://github.com/citation-style-language/schema/raw/master/csl-citation.json"}</w:instrText>
      </w:r>
      <w:r w:rsidR="001868B2">
        <w:fldChar w:fldCharType="separate"/>
      </w:r>
      <w:r w:rsidR="001868B2" w:rsidRPr="001868B2">
        <w:rPr>
          <w:noProof/>
        </w:rPr>
        <w:t>(Davis et al., 2017; Karalis et al., 2016; Likhtik et al., 2014; Stujenske et al., 2014)</w:t>
      </w:r>
      <w:r w:rsidR="001868B2">
        <w:fldChar w:fldCharType="end"/>
      </w:r>
      <w:r w:rsidR="001868B2">
        <w:t xml:space="preserve"> and interestingly, induction of theta in the </w:t>
      </w:r>
      <w:proofErr w:type="spellStart"/>
      <w:r w:rsidR="001868B2">
        <w:t>mPFC</w:t>
      </w:r>
      <w:proofErr w:type="spellEnd"/>
      <w:r w:rsidR="001868B2">
        <w:t xml:space="preserve"> </w:t>
      </w:r>
      <w:r w:rsidR="00F40C67">
        <w:t>is</w:t>
      </w:r>
      <w:r w:rsidR="001868B2">
        <w:t xml:space="preserve"> sufficient to elicit freezing in trained mice </w:t>
      </w:r>
      <w:r w:rsidR="001868B2">
        <w:fldChar w:fldCharType="begin" w:fldLock="1"/>
      </w:r>
      <w:r w:rsidR="001D25CA">
        <w:instrText>ADDIN CSL_CITATION {"citationItems":[{"id":"ITEM-1","itemData":{"DOI":"10.1038/nn.4251","ISSN":"1097-6256","abstract":"This study demonstrates that fear memory expression is driven by 4-Hz oscillations in prefrontal–amygdala circuits. During fear behavior, prefrontal 4-Hz oscillations lead amygdala and synchronize spiking activity between the two structures. Ultimately, this study identifies 4-Hz oscillations as a physiological signature of fear memories.","author":[{"dropping-particle":"","family":"Karalis","given":"Nikolaos","non-dropping-particle":"","parse-names":false,"suffix":""},{"dropping-particle":"","family":"Dejean","given":"Cyril","non-dropping-particle":"","parse-names":false,"suffix":""},{"dropping-particle":"","family":"Chaudun","given":"Fabrice","non-dropping-particle":"","parse-names":false,"suffix":""},{"dropping-particle":"","family":"Khoder","given":"Suzana","non-dropping-particle":"","parse-names":false,"suffix":""},{"dropping-particle":"","family":"Rozeske","given":"Robert R","non-dropping-particle":"","parse-names":false,"suffix":""},{"dropping-particle":"","family":"Wurtz","given":"Hélène","non-dropping-particle":"","parse-names":false,"suffix":""},{"dropping-particle":"","family":"Bagur","given":"Sophie","non-dropping-particle":"","parse-names":false,"suffix":""},{"dropping-particle":"","family":"Benchenane","given":"Karim","non-dropping-particle":"","parse-names":false,"suffix":""},{"dropping-particle":"","family":"Sirota","given":"Anton","non-dropping-particle":"","parse-names":false,"suffix":""},{"dropping-particle":"","family":"Courtin","given":"Julien","non-dropping-particle":"","parse-names":false,"suffix":""},{"dropping-particle":"","family":"Herry","given":"Cyril","non-dropping-particle":"","parse-names":false,"suffix":""}],"container-title":"Nature Neuroscience","id":"ITEM-1","issue":"4","issued":{"date-parts":[["2016","4","15"]]},"page":"605-612","publisher":"Nature Publishing Group","title":"4-Hz oscillations synchronize prefrontal–amygdala circuits during fear behavior","type":"article-journal","volume":"19"},"uris":["http://www.mendeley.com/documents/?uuid=693a6b69-bee4-3c05-8029-cffd3e062fce"]}],"mendeley":{"formattedCitation":"(Karalis et al., 2016)","plainTextFormattedCitation":"(Karalis et al., 2016)","previouslyFormattedCitation":"(Karalis et al., 2016)"},"properties":{"noteIndex":0},"schema":"https://github.com/citation-style-language/schema/raw/master/csl-citation.json"}</w:instrText>
      </w:r>
      <w:r w:rsidR="001868B2">
        <w:fldChar w:fldCharType="separate"/>
      </w:r>
      <w:r w:rsidR="001868B2" w:rsidRPr="001868B2">
        <w:rPr>
          <w:noProof/>
        </w:rPr>
        <w:t>(Karalis et al., 2016)</w:t>
      </w:r>
      <w:r w:rsidR="001868B2">
        <w:fldChar w:fldCharType="end"/>
      </w:r>
      <w:r w:rsidR="001868B2">
        <w:t xml:space="preserve">. </w:t>
      </w:r>
      <w:r w:rsidR="001D25CA">
        <w:t xml:space="preserve">This effect is seemingly at odds with the BLA encoding both </w:t>
      </w:r>
      <w:r w:rsidR="001D25CA">
        <w:lastRenderedPageBreak/>
        <w:t xml:space="preserve">positive and negative valence </w:t>
      </w:r>
      <w:r w:rsidR="001D25CA">
        <w:fldChar w:fldCharType="begin" w:fldLock="1"/>
      </w:r>
      <w:r w:rsidR="00FB4F5C">
        <w:instrText>ADDIN CSL_CITATION {"citationItems":[{"id":"ITEM-1","itemData":{"DOI":"10.1038/nature13725","ISSN":"0028-0836","abstract":"An optogenetic approach in mice was used to investigate the neural mechanisms underlying memory valence association; dentate gyrus, but not amygdala, memory engram cells exhibit plasticity in valence associations, suggesting that emotional memory associations can be changed at the circuit level.","author":[{"dropping-particle":"","family":"Redondo","given":"Roger L.","non-dropping-particle":"","parse-names":false,"suffix":""},{"dropping-particle":"","family":"Kim","given":"Joshua","non-dropping-particle":"","parse-names":false,"suffix":""},{"dropping-particle":"","family":"Arons","given":"Autumn L.","non-dropping-particle":"","parse-names":false,"suffix":""},{"dropping-particle":"","family":"Ramirez","given":"Steve","non-dropping-particle":"","parse-names":false,"suffix":""},{"dropping-particle":"","family":"Liu","given":"Xu","non-dropping-particle":"","parse-names":false,"suffix":""},{"dropping-particle":"","family":"Tonegawa","given":"Susumu","non-dropping-particle":"","parse-names":false,"suffix":""}],"container-title":"Nature","id":"ITEM-1","issue":"7518","issued":{"date-parts":[["2014","9","27"]]},"page":"426-430","publisher":"Nature Publishing Group","title":"Bidirectional switch of the valence associated with a hippocampal contextual memory engram","type":"article-journal","volume":"513"},"uris":["http://www.mendeley.com/documents/?uuid=18b099b8-3a5d-3382-ab96-f6364a43cae6"]}],"mendeley":{"formattedCitation":"(Redondo et al., 2014)","plainTextFormattedCitation":"(Redondo et al., 2014)","previouslyFormattedCitation":"(Redondo et al., 2014)"},"properties":{"noteIndex":0},"schema":"https://github.com/citation-style-language/schema/raw/master/csl-citation.json"}</w:instrText>
      </w:r>
      <w:r w:rsidR="001D25CA">
        <w:fldChar w:fldCharType="separate"/>
      </w:r>
      <w:r w:rsidR="001D25CA" w:rsidRPr="001D25CA">
        <w:rPr>
          <w:noProof/>
        </w:rPr>
        <w:t>(Redondo et al., 2014)</w:t>
      </w:r>
      <w:r w:rsidR="001D25CA">
        <w:fldChar w:fldCharType="end"/>
      </w:r>
      <w:r w:rsidR="001D25CA">
        <w:t>. How can</w:t>
      </w:r>
      <w:r w:rsidR="00F40C67">
        <w:t xml:space="preserve"> activity at a </w:t>
      </w:r>
      <w:r w:rsidR="001D25CA">
        <w:t xml:space="preserve">frequency bandwidth, which is presumably non-specific, </w:t>
      </w:r>
      <w:r w:rsidR="00DB1ABF">
        <w:t>target and activate</w:t>
      </w:r>
      <w:r w:rsidR="001D25CA">
        <w:t xml:space="preserve"> specific </w:t>
      </w:r>
      <w:r w:rsidR="00FB4F5C">
        <w:t xml:space="preserve">BLA engram cells </w:t>
      </w:r>
      <w:r w:rsidR="001D25CA">
        <w:t xml:space="preserve">encoding a fearful experience? </w:t>
      </w:r>
      <w:r w:rsidR="00E6647F">
        <w:t xml:space="preserve">One possibility is that </w:t>
      </w:r>
      <w:r w:rsidR="00FB4F5C">
        <w:t xml:space="preserve">engram cells undergo synaptic changes that transform </w:t>
      </w:r>
      <w:r w:rsidR="00BF2780">
        <w:t xml:space="preserve">them into resonators </w:t>
      </w:r>
      <w:r w:rsidR="00FB4F5C">
        <w:t xml:space="preserve">with the theta band </w:t>
      </w:r>
      <w:r w:rsidR="00FB4F5C">
        <w:fldChar w:fldCharType="begin" w:fldLock="1"/>
      </w:r>
      <w:r w:rsidR="00D41915">
        <w:instrText>ADDIN CSL_CITATION {"citationItems":[{"id":"ITEM-1","itemData":{"DOI":"10.1038/nn.4651","ISSN":"1097-6256","abstract":"Davis et al. report that fear memories can be critically regulated by parvalbumin-expressing interneurons in the basolateral amygdala. Silencing these interneurons following fear memory extinction caused a reemergence of fear expression that was accompanied by increased activation of fear-encoding neurons and fear-associated 3–6 Hz oscillations within a basolateral amygdala–prefrontal cortex circuit.","author":[{"dropping-particle":"","family":"Davis","given":"Patrick","non-dropping-particle":"","parse-names":false,"suffix":""},{"dropping-particle":"","family":"Zaki","given":"Yosif","non-dropping-particle":"","parse-names":false,"suffix":""},{"dropping-particle":"","family":"Maguire","given":"Jamie","non-dropping-particle":"","parse-names":false,"suffix":""},{"dropping-particle":"","family":"Reijmers","given":"Leon G","non-dropping-particle":"","parse-names":false,"suffix":""}],"container-title":"Nature Neuroscience","id":"ITEM-1","issue":"11","issued":{"date-parts":[["2017","10","2"]]},"page":"1624-1633","publisher":"Nature Publishing Group","title":"Cellular and oscillatory substrates of fear extinction learning","type":"article-journal","volume":"20"},"uris":["http://www.mendeley.com/documents/?uuid=927a2c23-2d7f-3c2e-ad17-f987ea382f3d"]}],"mendeley":{"formattedCitation":"(Davis et al., 2017)","plainTextFormattedCitation":"(Davis et al., 2017)","previouslyFormattedCitation":"(Davis et al., 2017)"},"properties":{"noteIndex":0},"schema":"https://github.com/citation-style-language/schema/raw/master/csl-citation.json"}</w:instrText>
      </w:r>
      <w:r w:rsidR="00FB4F5C">
        <w:fldChar w:fldCharType="separate"/>
      </w:r>
      <w:r w:rsidR="00FB4F5C" w:rsidRPr="00FB4F5C">
        <w:rPr>
          <w:noProof/>
        </w:rPr>
        <w:t>(Davis et al., 2017)</w:t>
      </w:r>
      <w:r w:rsidR="00FB4F5C">
        <w:fldChar w:fldCharType="end"/>
      </w:r>
      <w:r w:rsidR="00FB4F5C">
        <w:t xml:space="preserve"> such that entrainment to a theta rhythm outside of the BLA</w:t>
      </w:r>
      <w:r w:rsidR="00EC3201">
        <w:t xml:space="preserve"> (such as in </w:t>
      </w:r>
      <w:r w:rsidR="0000246A">
        <w:t>ventral</w:t>
      </w:r>
      <w:r w:rsidR="00EC3201">
        <w:t xml:space="preserve"> hippocampus)</w:t>
      </w:r>
      <w:r w:rsidR="00FB4F5C">
        <w:t xml:space="preserve"> can selectively </w:t>
      </w:r>
      <w:r w:rsidR="00A227A7">
        <w:t>drive</w:t>
      </w:r>
      <w:r w:rsidR="00FB4F5C">
        <w:t xml:space="preserve"> relevant neurons for retrieval</w:t>
      </w:r>
      <w:r w:rsidR="00972F9B">
        <w:t xml:space="preserve">. </w:t>
      </w:r>
      <w:r w:rsidR="00FD080C">
        <w:t>In any case, hippocampal-</w:t>
      </w:r>
      <w:proofErr w:type="spellStart"/>
      <w:r w:rsidR="00FD080C">
        <w:t>amygdalar</w:t>
      </w:r>
      <w:proofErr w:type="spellEnd"/>
      <w:r w:rsidR="00FD080C">
        <w:t xml:space="preserve"> communications appear to be highly nuanced and will require additional research to fully elucidate their m</w:t>
      </w:r>
      <w:r w:rsidR="00CA7C6C">
        <w:t>e</w:t>
      </w:r>
      <w:r w:rsidR="00FD080C">
        <w:t xml:space="preserve">chanisms. </w:t>
      </w:r>
    </w:p>
    <w:p w14:paraId="1C43FA27" w14:textId="42CFFED2" w:rsidR="005F0D20" w:rsidRPr="005F0D20" w:rsidRDefault="006B69DF" w:rsidP="005F0D20">
      <w:r>
        <w:t xml:space="preserve"> </w:t>
      </w:r>
    </w:p>
    <w:p w14:paraId="7EC9E338" w14:textId="21826663" w:rsidR="00033493" w:rsidRDefault="00033493" w:rsidP="00033493">
      <w:pPr>
        <w:pStyle w:val="Heading3"/>
      </w:pPr>
      <w:bookmarkStart w:id="30" w:name="_Toc415341948"/>
      <w:r>
        <w:t>Integrating hippocampal literature</w:t>
      </w:r>
      <w:bookmarkEnd w:id="30"/>
    </w:p>
    <w:p w14:paraId="404BED6D" w14:textId="77777777" w:rsidR="00EA5FC1" w:rsidRDefault="00033493" w:rsidP="00033493">
      <w:r>
        <w:tab/>
        <w:t xml:space="preserve">In this chapter, I briefly described multiple areas of study in the hippocampal field, ranging from sequence activity at multiple timescales to identification and manipulation of neuronal assemblies associated with memory (“engrams”). Much work remains to paint a complete picture of how episodic memory operates in this system. For one, how do engram manipulations relate to the well-known role of the hippocampus as a sequence generator given that optogenetic stimulations usually activate populations synchronously? </w:t>
      </w:r>
      <w:r w:rsidR="00B20DD8">
        <w:t xml:space="preserve">How do neural patterns in different brain regions collectively represent an experience? </w:t>
      </w:r>
    </w:p>
    <w:p w14:paraId="22DA54D9" w14:textId="55C9E714" w:rsidR="00033493" w:rsidRPr="00033493" w:rsidRDefault="00EA5FC1" w:rsidP="00033493">
      <w:r>
        <w:tab/>
      </w:r>
      <w:r w:rsidR="00033493">
        <w:t xml:space="preserve">Along other lines, recent imaging technology has only just enabled longitudinal </w:t>
      </w:r>
      <w:r w:rsidR="00CA7C6C">
        <w:t>recordings of neural activity. This technology begs the question, h</w:t>
      </w:r>
      <w:r w:rsidR="00033493">
        <w:t xml:space="preserve">ow do different representations interact and evolve over time? </w:t>
      </w:r>
      <w:r w:rsidR="00B20DD8">
        <w:t xml:space="preserve">In the next two chapters, I will attempt to </w:t>
      </w:r>
      <w:r w:rsidR="00B20DD8">
        <w:lastRenderedPageBreak/>
        <w:t>address this last question to understand how</w:t>
      </w:r>
      <w:r w:rsidR="00FD5B3B">
        <w:t xml:space="preserve"> neural patterns unfold across long timescales. </w:t>
      </w:r>
    </w:p>
    <w:p w14:paraId="5344EE41" w14:textId="77777777" w:rsidR="001A02FD" w:rsidRDefault="001A02FD" w:rsidP="001A02FD">
      <w:pPr>
        <w:pStyle w:val="BUMainText"/>
        <w:ind w:firstLine="720"/>
      </w:pPr>
    </w:p>
    <w:p w14:paraId="16751998" w14:textId="77777777" w:rsidR="001A02FD" w:rsidRDefault="001A02FD" w:rsidP="001A02FD">
      <w:pPr>
        <w:pStyle w:val="BUMainText"/>
        <w:ind w:firstLine="720"/>
        <w:sectPr w:rsidR="001A02FD" w:rsidSect="00C87F94">
          <w:headerReference w:type="default" r:id="rId13"/>
          <w:footerReference w:type="default" r:id="rId14"/>
          <w:headerReference w:type="first" r:id="rId15"/>
          <w:footerReference w:type="first" r:id="rId16"/>
          <w:pgSz w:w="12240" w:h="15840"/>
          <w:pgMar w:top="2160" w:right="1440" w:bottom="1440" w:left="2160" w:header="1440" w:footer="1080" w:gutter="0"/>
          <w:pgNumType w:start="1"/>
          <w:cols w:space="720"/>
          <w:docGrid w:linePitch="360"/>
        </w:sectPr>
      </w:pPr>
    </w:p>
    <w:p w14:paraId="2D989688" w14:textId="5165F057" w:rsidR="00AA4070" w:rsidRPr="00A42588" w:rsidRDefault="00F3373D" w:rsidP="00E76B5C">
      <w:pPr>
        <w:pStyle w:val="Heading1"/>
        <w:numPr>
          <w:ilvl w:val="0"/>
          <w:numId w:val="1"/>
        </w:numPr>
      </w:pPr>
      <w:bookmarkStart w:id="31" w:name="_Toc415341949"/>
      <w:r>
        <w:lastRenderedPageBreak/>
        <w:t>CHAPTER TWO</w:t>
      </w:r>
      <w:bookmarkStart w:id="32" w:name="_Toc536008428"/>
      <w:bookmarkStart w:id="33" w:name="_Toc536008501"/>
      <w:bookmarkStart w:id="34" w:name="_Toc536008568"/>
      <w:bookmarkStart w:id="35" w:name="_Toc536022342"/>
      <w:bookmarkStart w:id="36" w:name="_Toc536022834"/>
      <w:bookmarkStart w:id="37" w:name="_Toc536185415"/>
      <w:bookmarkEnd w:id="32"/>
      <w:bookmarkEnd w:id="33"/>
      <w:bookmarkEnd w:id="34"/>
      <w:bookmarkEnd w:id="35"/>
      <w:bookmarkEnd w:id="36"/>
      <w:bookmarkEnd w:id="37"/>
      <w:bookmarkEnd w:id="31"/>
    </w:p>
    <w:p w14:paraId="055A80C4" w14:textId="0D1AF4ED" w:rsidR="00AA4070" w:rsidRPr="00AA4070" w:rsidRDefault="00AA4070" w:rsidP="00AA4070">
      <w:pPr>
        <w:pStyle w:val="Heading2"/>
      </w:pPr>
      <w:bookmarkStart w:id="38" w:name="_Toc415341950"/>
      <w:r>
        <w:t>Introduction</w:t>
      </w:r>
      <w:bookmarkEnd w:id="38"/>
    </w:p>
    <w:p w14:paraId="133F8453" w14:textId="7C2C5910" w:rsidR="00AA4070" w:rsidRPr="00AA4070" w:rsidRDefault="00AA4070" w:rsidP="00AA4070">
      <w:pPr>
        <w:rPr>
          <w:rFonts w:cs="Times New Roman"/>
        </w:rPr>
      </w:pPr>
      <w:r>
        <w:rPr>
          <w:rFonts w:cs="Times New Roman"/>
        </w:rPr>
        <w:tab/>
      </w:r>
      <w:r w:rsidRPr="00AA4070">
        <w:rPr>
          <w:rFonts w:cs="Times New Roman"/>
        </w:rPr>
        <w:t xml:space="preserve">The mammalian hippocampus is critical for linking spatiotemporally-defined events to form episodic memories </w:t>
      </w:r>
      <w:r w:rsidRPr="00AA4070">
        <w:rPr>
          <w:rFonts w:cs="Times New Roman"/>
        </w:rPr>
        <w:fldChar w:fldCharType="begin" w:fldLock="1"/>
      </w:r>
      <w:r w:rsidR="00CA4939">
        <w:rPr>
          <w:rFonts w:cs="Times New Roman"/>
        </w:rPr>
        <w:instrText>ADDIN CSL_CITATION {"citationItems":[{"id":"ITEM-1","itemData":{"ISBN":"9780262032032","abstract":"\"A Bradford book.\" 1. Introduction -- 2. Toward an Account of Amnesia in Human Patients and Animal Models: Taking Care of the Preliminaries -- 3. The Hippocampal System and the Procedural-Declarative Memory Distinction: A Comprehensive Proposal -- 4. Anatomical Data Regarding the Procedural-Declarative Distinction -- 5. Physiological Data Regarding the Procedural-Declarative Distinction -- 6. Accounting for the Behavioral Data -- 7. Generalizing to Other Paradigms: Animal Studies -- 8. Generalizing to Other Paradigms: Human Studies -- 9. Summarizing the Fit of the Theory to Data -- 10. What Constitutes a Test of This Theory? -- 11. Comparing the Theory to Other Accounts: Animal Models -- 12. Comparing the Theory to Other Accounts: Human Amnesia -- 13. On the Functional Role of the Hippocampal System in Memory.","author":[{"dropping-particle":"","family":"Cohen","given":"Neal J. J.","non-dropping-particle":"","parse-names":false,"suffix":""},{"dropping-particle":"","family":"Eichenbaum","given":"Howard.","non-dropping-particle":"","parse-names":false,"suffix":""}],"id":"ITEM-1","issued":{"date-parts":[["1993"]]},"number-of-pages":"330","publisher":"MIT Press","publisher-place":"Cambridge, MA","title":"Memory, Amnesia, and the Hippocampal System","type":"book"},"uris":["http://www.mendeley.com/documents/?uuid=05f0f00b-5217-45e3-bd20-e35cbe85b921"]},{"id":"ITEM-2","itemData":{"abstract":"In 1954 Scoville described a grave loss of recent memory which he had observed as a sequel to bilateral medial temporal-lobe resection in one psychotic patient and one patient with intractable seizures. In both cases the operations had been radical ones, undertaken only when more conserva-tive forms of treatment had failed. The removals extended posteriorly along the mesial surface of the temporal lobes for a distance of approximately 8 cm. from the temporal tips and probably destroyed the anterior two-thirds of the hippocampus and hippo-campal gyrus bilaterally, as well as the uncus and amygdala. The unexpected and persistent memory deficit which resulted seemed to us to merit further investigation. We have therefore carried out formal memory and intelligence testing of these two patients and also of eight other patients who had undergone similar, but less radical, bilateral medial temporal-lobe resections.* The present paper gives the results of these studies which point to the importance of the hippocampal complex for normal memory func-tion. Whenever the hippocampus and hippocampal gyrus were damaged bilaterally in these operations some memory deficit was found, but not otherwise. We have chosen to report these findings in full, partly for their theoretical significance, and partly as a warning to others of the risk to memory involved in bilateral surgical lesions of the hippocampal region. Operations During the past seven years in an effort to preserve the overall personality in psychosurgery some 300 fractional lobotomies have been performed, largely on seriously ill schizophrenic patients who had failed to respond to other forms of treatment. The aim in these fractional procedures was to secure as far as possible any beneficial effects a complete frontal lobotomy might have, while at the same time avoid-ing its undesirable side-effects. And it was in fact found that undercutting limited to the orbital sur-faces of both frontal lobes has an appreciable therapeutic effect in psychosis and yet does not cause any new personality deficit to appear (Scoville, Wilk, and Pepe, 1951). In view of the known close relationship between the posterior orbital and mesial temporal cortices (MacLean, 1952; Pribram and Kruger, 1954), it was hoped that still greater psychiatric benefit might be obtained by extending the orbital undercutting so as to destroy parts of the mesial temporal cortex bilaterally. Accordingly, in 30 severely deteriorated cases, such partial …","author":[{"dropping-particle":"","family":"Scoville","given":"William Beecher","non-dropping-particle":"","parse-names":false,"suffix":""},{"dropping-particle":"","family":"Milner","given":"Brenda","non-dropping-particle":"","parse-names":false,"suffix":""}],"container-title":"J. Neurol. Neurosurg. Psychiat","id":"ITEM-2","issued":{"date-parts":[["1957"]]},"page":"103-113","title":"Loss of recent memory after bilateral hippocampal lesions","type":"article-journal","volume":"20"},"uris":["http://www.mendeley.com/documents/?uuid=545a99fe-c0b4-33f7-a4c0-4941e7c70b55"]}],"mendeley":{"formattedCitation":"(Cohen and Eichenbaum, 1993; Scoville and Milner, 1957)","plainTextFormattedCitation":"(Cohen and Eichenbaum, 1993; Scoville and Milner, 1957)","previouslyFormattedCitation":"(Cohen and Eichenbaum, 1993; Scoville and Milner, 1957)"},"properties":{"noteIndex":0},"schema":"https://github.com/citation-style-language/schema/raw/master/csl-citation.json"}</w:instrText>
      </w:r>
      <w:r w:rsidRPr="00AA4070">
        <w:rPr>
          <w:rFonts w:cs="Times New Roman"/>
        </w:rPr>
        <w:fldChar w:fldCharType="separate"/>
      </w:r>
      <w:r w:rsidRPr="00AA4070">
        <w:rPr>
          <w:rFonts w:cs="Times New Roman"/>
          <w:noProof/>
        </w:rPr>
        <w:t>(Cohen and Eichenbaum, 1993; Scoville and Milner, 1957)</w:t>
      </w:r>
      <w:r w:rsidRPr="00AA4070">
        <w:rPr>
          <w:rFonts w:cs="Times New Roman"/>
        </w:rPr>
        <w:fldChar w:fldCharType="end"/>
      </w:r>
      <w:r w:rsidRPr="00AA4070">
        <w:rPr>
          <w:rFonts w:cs="Times New Roman"/>
        </w:rPr>
        <w:t xml:space="preserve">. Numerous experiments in both rodents and humans have shown that representations of temporal delays or temporal order are generated in the hippocampus </w:t>
      </w:r>
      <w:r w:rsidRPr="00AA4070">
        <w:rPr>
          <w:rFonts w:cs="Times New Roman"/>
        </w:rPr>
        <w:fldChar w:fldCharType="begin" w:fldLock="1"/>
      </w:r>
      <w:r w:rsidR="008560AE">
        <w:rPr>
          <w:rFonts w:cs="Times New Roman"/>
        </w:rPr>
        <w:instrText>ADDIN CSL_CITATION {"citationItems":[{"id":"ITEM-1","itemData":{"DOI":"10.1038/nn834","ISSN":"10976256","PMID":"11976705","abstract":"Recent models of hippocampal function emphasize the potential role of this brain structure in encoding and retrieving sequences of events that compose episodic memories. Here we show that hippocampal lesions produce a severe and selective impairment in the capacity of rats to remember the sequential ordering of a series of odors, despite an intact capacity to recognize odors that recently occurred. These findings support the hypothesis that hippocampal networks mediate associations between sequential events that constitute elements of an episodic memory.","author":[{"dropping-particle":"","family":"Fortin","given":"Norbert J.","non-dropping-particle":"","parse-names":false,"suffix":""},{"dropping-particle":"","family":"Agster","given":"Kara L.","non-dropping-particle":"","parse-names":false,"suffix":""},{"dropping-particle":"","family":"Eichenbaum","given":"Howard","non-dropping-particle":"","parse-names":false,"suffix":""}],"container-title":"Nature Neuroscience","id":"ITEM-1","issue":"5","issued":{"date-parts":[["2002","3","25"]]},"page":"458-62","title":"Critical role of the hippocampus in memory for sequences of events","type":"article-journal","volume":"5"},"uris":["http://www.mendeley.com/documents/?uuid=38c33aa2-3625-372b-ba4e-80982dd21262"]},{"id":"ITEM-2","itemData":{"DOI":"10.1016/j.neuron.2011.07.012","ISSN":"08966273","author":[{"dropping-particle":"","family":"MacDonald","given":"Christopher J.","non-dropping-particle":"","parse-names":false,"suffix":""},{"dropping-particle":"","family":"Lepage","given":"Kyle Q.","non-dropping-particle":"","parse-names":false,"suffix":""},{"dropping-particle":"","family":"Eden","given":"Uri T.","non-dropping-particle":"","parse-names":false,"suffix":""},{"dropping-particle":"","family":"Eichenbaum","given":"Howard","non-dropping-particle":"","parse-names":false,"suffix":""}],"container-title":"Neuron","id":"ITEM-2","issue":"4","issued":{"date-parts":[["2011"]]},"page":"737-749","publisher":"Elsevier Inc.","title":"Hippocampal “time cells” bridge the gap in memory for discontiguous events","type":"article-journal","volume":"71"},"uris":["http://www.mendeley.com/documents/?uuid=a66a7de3-605e-4de3-8341-00b1949a84b2"]},{"id":"ITEM-3","itemData":{"DOI":"10.1126/science.1159775","ISBN":"1095-9203 (Electronic)\\n0036-8075 (Linking)","ISSN":"00368075","PMID":"18772431","abstract":"A long-standing conjecture in neuroscience is that aspects of cognition depend on the brain's ability to self-generate sequential neuronal activity. We found that reliably and continually changing cell assemblies in the rat hippocampus appeared not only during spatial navigation but also in the absence of changing environmental or body-derived inputs. During the delay period of a memory task, each moment in time was characterized by the activity of a particular assembly of neurons. Identical initial conditions triggered a similar assembly sequence, whereas different conditions gave rise to different sequences, thereby predicting behavioral choices, including errors. Such sequences were not formed in control (nonmemory) tasks. We hypothesize that neuronal representations, evolved for encoding distance in spatial navigation, also support episodic recall and the planning of action sequences.","author":[{"dropping-particle":"","family":"Pastalkova","given":"Eva","non-dropping-particle":"","parse-names":false,"suffix":""},{"dropping-particle":"","family":"Itskov","given":"Vladimir","non-dropping-particle":"","parse-names":false,"suffix":""},{"dropping-particle":"","family":"Amarasingham","given":"Asohan","non-dropping-particle":"","parse-names":false,"suffix":""},{"dropping-particle":"","family":"Buzsáki","given":"György","non-dropping-particle":"","parse-names":false,"suffix":""}],"container-title":"Science","id":"ITEM-3","issue":"5894","issued":{"date-parts":[["2008"]]},"page":"1322-1327","title":"Internally generated cell assembly sequences in the rat hippocampus","type":"article-journal","volume":"321"},"uris":["http://www.mendeley.com/documents/?uuid=0161d58c-277e-4f09-8119-2e84f5ac77e3"]},{"id":"ITEM-4","itemData":{"DOI":"10.1016/j.neuron.2014.01.042","ISSN":"08966273","PMID":"24607235","abstract":"Experiences unfold over time, but little is known about the mechanisms that support the formation of coherent episodic memories for temporally extended events. Recent work in animals has provided evidence for signals in hippocampus that could link events across temporal gaps; however, it is unknown whether and how such signals might be related to later memory for temporal information in humans. We measured patterns of fMRI BOLD activity as people encoded items that were separated in time and manipulated the presence of shared or distinct context across items. We found that hippocampal pattern similarity in the BOLD response across trials predicted later temporal memory decisions when context changed. By contrast, pattern similarity in lateral occipital cortex was related to memory only when context remained stable. These data provide evidence in humans that representational stability in hippocampus across time may be a mechanism for temporal memory organization.","author":[{"dropping-particle":"","family":"Ezzyat","given":"Youssef","non-dropping-particle":"","parse-names":false,"suffix":""},{"dropping-particle":"","family":"Davachi","given":"Lila","non-dropping-particle":"","parse-names":false,"suffix":""}],"container-title":"Neuron","id":"ITEM-4","issue":"5","issued":{"date-parts":[["2014","3","5"]]},"page":"1179-1189","title":"Similarity breeds proximity: pattern similarity within and across contexts is related to later mnemonic judgments of temporal proximity","type":"article-journal","volume":"81"},"uris":["http://www.mendeley.com/documents/?uuid=25dda46d-fbb0-38bb-8607-07e383491cee"]},{"id":"ITEM-5","itemData":{"DOI":"10.7554/eLife.01982","ISSN":"2050-084X","PMID":"24668171","abstract":"Animals can learn causal relationships between pairs of stimuli separated in time and this ability depends on the hippocampus. Such learning is believed to emerge from alterations in network connectivity, but large-scale connectivity is difficult to measure directly, especially during learning. Here, we show that area CA1 cells converge to time-locked firing sequences that bridge the two stimuli paired during training, and this phenomenon is coupled to a reorganization of network correlations. Using two-photon calcium imaging of mouse hippocampal neurons we find that co-time-tuned neurons exhibit enhanced spontaneous activity correlations that increase just prior to learning. While time-tuned cells are not spatially organized, spontaneously correlated cells do fall into distinct spatial clusters that change as a result of learning. We propose that the spatial re-organization of correlation clusters reflects global network connectivity changes that are responsible for the emergence of the sequentially-timed activity of cell-groups underlying the learned behavior.","author":[{"dropping-particle":"","family":"Modi","given":"Mehrab N.","non-dropping-particle":"","parse-names":false,"suffix":""},{"dropping-particle":"","family":"Dhawale","given":"Ashesh K.","non-dropping-particle":"","parse-names":false,"suffix":""},{"dropping-particle":"","family":"Bhalla","given":"Upinder S.","non-dropping-particle":"","parse-names":false,"suffix":""}],"container-title":"eLife","id":"ITEM-5","issue":"0","issued":{"date-parts":[["2014","3","25"]]},"page":"e01982","title":"CA1 cell activity sequences emerge after reorganization of network correlation structure during associative learning","type":"article-journal","volume":"3"},"uris":["http://www.mendeley.com/documents/?uuid=cb55a5df-8621-42f7-b4df-1dce12e24c9e"]},{"id":"ITEM-6","itemData":{"DOI":"10.1016/j.neuron.2013.04.015","ISSN":"08966273","PMID":"23707613","abstract":"Recent studies have reported the existence of hippocampal \"time cells,\" neurons that fire at particular moments during periods when behavior and location are relatively constant. However, an alternative explanation of apparent time coding is that hippocampal neurons \"path integrate\" to encode the distance an animal has traveled. Here, we examined hippocampal neuronal firing patterns as rats ran in place on a treadmill, thus \"clamping\" behavior and location, while we varied the treadmill speed to distinguish time elapsed from distance traveled. Hippocampal neurons were strongly influenced by time and distance, and less so by minor variations in location. Furthermore, the activity of different neurons reflected integration over time and distance to varying extents, with most neurons strongly influenced by both factors and some significantly influenced by only time or distance. Thus, hippocampal neuronal networks captured both the organization of time and distance in a situation where these dimensions dominated an ongoing experience.","author":[{"dropping-particle":"","family":"Kraus","given":"Benjamin J.","non-dropping-particle":"","parse-names":false,"suffix":""},{"dropping-particle":"","family":"Robinson II","given":"Robert J.","non-dropping-particle":"","parse-names":false,"suffix":""},{"dropping-particle":"","family":"White","given":"John A.","non-dropping-particle":"","parse-names":false,"suffix":""},{"dropping-particle":"","family":"Eichenbaum","given":"Howard","non-dropping-particle":"","parse-names":false,"suffix":""},{"dropping-particle":"","family":"Hasselmo","given":"Michael E.","non-dropping-particle":"","parse-names":false,"suffix":""}],"container-title":"Neuron","id":"ITEM-6","issue":"6","issued":{"date-parts":[["2013","6","19"]]},"page":"1090-1101","title":"Hippocampal \"Time Cells\": Time versus Path Integration","type":"article-journal","volume":"78"},"uris":["http://www.mendeley.com/documents/?uuid=c0e2aa60-bcf4-430b-bd65-0c02f2566176"]}],"mendeley":{"formattedCitation":"(Ezzyat and Davachi, 2014; Fortin et al., 2002; Kraus et al., 2013; MacDonald et al., 2011; Modi et al., 2014; Pastalkova et al., 2008)","plainTextFormattedCitation":"(Ezzyat and Davachi, 2014; Fortin et al., 2002; Kraus et al., 2013; MacDonald et al., 2011; Modi et al., 2014; Pastalkova et al., 2008)","previouslyFormattedCitation":"(Ezzyat and Davachi, 2014; Fortin et al., 2002; Kraus et al., 2013; MacDonald et al., 2011; Modi et al., 2014; Pastalkova et al., 2008)"},"properties":{"noteIndex":0},"schema":"https://github.com/citation-style-language/schema/raw/master/csl-citation.json"}</w:instrText>
      </w:r>
      <w:r w:rsidRPr="00AA4070">
        <w:rPr>
          <w:rFonts w:cs="Times New Roman"/>
        </w:rPr>
        <w:fldChar w:fldCharType="separate"/>
      </w:r>
      <w:r w:rsidR="00872A2C" w:rsidRPr="00872A2C">
        <w:rPr>
          <w:rFonts w:cs="Times New Roman"/>
          <w:noProof/>
        </w:rPr>
        <w:t>(Ezzyat and Davachi, 2014; Fortin et al., 2002; Kraus et al., 2013; MacDonald et al., 2011; Modi et al., 2014; Pastalkova et al., 2008)</w:t>
      </w:r>
      <w:r w:rsidRPr="00AA4070">
        <w:rPr>
          <w:rFonts w:cs="Times New Roman"/>
        </w:rPr>
        <w:fldChar w:fldCharType="end"/>
      </w:r>
      <w:r w:rsidR="00872A2C">
        <w:rPr>
          <w:rFonts w:cs="Times New Roman"/>
        </w:rPr>
        <w:t xml:space="preserve"> </w:t>
      </w:r>
      <w:r w:rsidRPr="00AA4070">
        <w:rPr>
          <w:rFonts w:cs="Times New Roman"/>
        </w:rPr>
        <w:t xml:space="preserve">for reviews see </w:t>
      </w:r>
      <w:r w:rsidRPr="00AA4070">
        <w:rPr>
          <w:rFonts w:cs="Times New Roman"/>
        </w:rPr>
        <w:fldChar w:fldCharType="begin" w:fldLock="1"/>
      </w:r>
      <w:r w:rsidR="008F21E7">
        <w:rPr>
          <w:rFonts w:cs="Times New Roman"/>
        </w:rPr>
        <w:instrText>ADDIN CSL_CITATION {"citationItems":[{"id":"ITEM-1","itemData":{"DOI":"10.1038/nrn3827","ISBN":"1471-003X","ISSN":"1471-003X","PMID":"25269553","abstract":"Nature Reviews Neuroscience, (2014). doi:10.1038/nrn3827","author":[{"dropping-particle":"","family":"Eichenbaum","given":"Howard","non-dropping-particle":"","parse-names":false,"suffix":""}],"container-title":"Nature Reviews Neuroscience","id":"ITEM-1","issue":"October","issued":{"date-parts":[["2014"]]},"page":"1-13","publisher":"Nature Publishing Group","title":"Time cells in the hippocampus: a new dimension for mapping memories","type":"article-journal","volume":"15"},"uris":["http://www.mendeley.com/documents/?uuid=d25c879f-c54b-4b6d-ba7d-c184b0939ef7"]},{"id":"ITEM-2","itemData":{"DOI":"10.1111/nyas.13043","ISSN":"00778923","author":[{"dropping-particle":"","family":"Ranganath","given":"Charan","non-dropping-particle":"","parse-names":false,"suffix":""},{"dropping-particle":"","family":"Hsieh","given":"Liang-Tien","non-dropping-particle":"","parse-names":false,"suffix":""}],"container-title":"Annals of the New York Academy of Sciences","id":"ITEM-2","issue":"1","issued":{"date-parts":[["2016","4","1"]]},"page":"93-110","title":"The hippocampus: a special place for time","type":"article-journal","volume":"1369"},"uris":["http://www.mendeley.com/documents/?uuid=ab84694a-c551-399a-b722-454e585fa4b9"]},{"id":"ITEM-3","itemData":{"DOI":"10.1016/j.tics.2014.12.004","ISSN":"13646613","PMID":"25600586","abstract":"Remembering the sequence of events is critical for deriving meaning from our experiences and guiding behavior. Prior investigations into the function of the human hippocampus have focused on its more general role in associative binding, but recent work has focused on understanding its specific role in encoding and preserving the temporal order of experiences. In this review we summarize recent work in humans examining hippocampal contributions to sequence learning. We distinguish the learning of sequential relationships through repetition from the rapid, episodic acquisition of sequential associations. Taken together, this research begins to clarify the link between hippocampal representations and the preservation of the order of events.","author":[{"dropping-particle":"","family":"Davachi","given":"Lila","non-dropping-particle":"","parse-names":false,"suffix":""},{"dropping-particle":"","family":"DuBrow","given":"Sarah","non-dropping-particle":"","parse-names":false,"suffix":""}],"container-title":"Trends in Cognitive Sciences","id":"ITEM-3","issue":"2","issued":{"date-parts":[["2015","2"]]},"page":"92-99","title":"How the hippocampus preserves order: the role of prediction and context","type":"article-journal","volume":"19"},"uris":["http://www.mendeley.com/documents/?uuid=7ca1eb09-2291-3bb4-b3cd-77146996e9ed"]}],"mendeley":{"formattedCitation":"(Davachi and DuBrow, 2015; Eichenbaum, 2014; Ranganath and Hsieh, 2016)","manualFormatting":"Davachi and DuBrow, 2015; Eichenbaum, 2014; Ranganath and Hsieh, 2016)","plainTextFormattedCitation":"(Davachi and DuBrow, 2015; Eichenbaum, 2014; Ranganath and Hsieh, 2016)","previouslyFormattedCitation":"(Davachi and DuBrow, 2015; Eichenbaum, 2014; Ranganath and Hsieh, 2016)"},"properties":{"noteIndex":0},"schema":"https://github.com/citation-style-language/schema/raw/master/csl-citation.json"}</w:instrText>
      </w:r>
      <w:r w:rsidRPr="00AA4070">
        <w:rPr>
          <w:rFonts w:cs="Times New Roman"/>
        </w:rPr>
        <w:fldChar w:fldCharType="separate"/>
      </w:r>
      <w:r w:rsidRPr="00AA4070">
        <w:rPr>
          <w:rFonts w:cs="Times New Roman"/>
          <w:noProof/>
        </w:rPr>
        <w:t>Davachi and DuBrow, 2015; Eichenbaum, 2014; Ranganath and Hsieh, 2016)</w:t>
      </w:r>
      <w:r w:rsidRPr="00AA4070">
        <w:rPr>
          <w:rFonts w:cs="Times New Roman"/>
        </w:rPr>
        <w:fldChar w:fldCharType="end"/>
      </w:r>
      <w:r w:rsidRPr="00AA4070">
        <w:rPr>
          <w:rFonts w:cs="Times New Roman"/>
        </w:rPr>
        <w:t xml:space="preserve">. In a particularly striking example, CA1 pyramidal cells reliably spike in sequence during defined temporal intervals within experimentally-imposed delays of up to 20 seconds </w:t>
      </w:r>
      <w:r w:rsidRPr="00AA4070">
        <w:rPr>
          <w:rFonts w:cs="Times New Roman"/>
        </w:rPr>
        <w:fldChar w:fldCharType="begin" w:fldLock="1"/>
      </w:r>
      <w:r w:rsidR="008560AE">
        <w:rPr>
          <w:rFonts w:cs="Times New Roman"/>
        </w:rPr>
        <w:instrText>ADDIN CSL_CITATION {"citationItems":[{"id":"ITEM-1","itemData":{"DOI":"10.1126/science.1159775","ISBN":"1095-9203 (Electronic)\\n0036-8075 (Linking)","ISSN":"00368075","PMID":"18772431","abstract":"A long-standing conjecture in neuroscience is that aspects of cognition depend on the brain's ability to self-generate sequential neuronal activity. We found that reliably and continually changing cell assemblies in the rat hippocampus appeared not only during spatial navigation but also in the absence of changing environmental or body-derived inputs. During the delay period of a memory task, each moment in time was characterized by the activity of a particular assembly of neurons. Identical initial conditions triggered a similar assembly sequence, whereas different conditions gave rise to different sequences, thereby predicting behavioral choices, including errors. Such sequences were not formed in control (nonmemory) tasks. We hypothesize that neuronal representations, evolved for encoding distance in spatial navigation, also support episodic recall and the planning of action sequences.","author":[{"dropping-particle":"","family":"Pastalkova","given":"Eva","non-dropping-particle":"","parse-names":false,"suffix":""},{"dropping-particle":"","family":"Itskov","given":"Vladimir","non-dropping-particle":"","parse-names":false,"suffix":""},{"dropping-particle":"","family":"Amarasingham","given":"Asohan","non-dropping-particle":"","parse-names":false,"suffix":""},{"dropping-particle":"","family":"Buzsáki","given":"György","non-dropping-particle":"","parse-names":false,"suffix":""}],"container-title":"Science","id":"ITEM-1","issue":"5894","issued":{"date-parts":[["2008"]]},"page":"1322-1327","title":"Internally generated cell assembly sequences in the rat hippocampus","type":"article-journal","volume":"321"},"uris":["http://www.mendeley.com/documents/?uuid=0161d58c-277e-4f09-8119-2e84f5ac77e3"]},{"id":"ITEM-2","itemData":{"DOI":"10.1016/j.neuron.2011.07.012","ISSN":"08966273","author":[{"dropping-particle":"","family":"MacDonald","given":"Christopher J.","non-dropping-particle":"","parse-names":false,"suffix":""},{"dropping-particle":"","family":"Lepage","given":"Kyle Q.","non-dropping-particle":"","parse-names":false,"suffix":""},{"dropping-particle":"","family":"Eden","given":"Uri T.","non-dropping-particle":"","parse-names":false,"suffix":""},{"dropping-particle":"","family":"Eichenbaum","given":"Howard","non-dropping-particle":"","parse-names":false,"suffix":""}],"container-title":"Neuron","id":"ITEM-2","issue":"4","issued":{"date-parts":[["2011"]]},"page":"737-749","publisher":"Elsevier Inc.","title":"Hippocampal “time cells” bridge the gap in memory for discontiguous events","type":"article-journal","volume":"71"},"uris":["http://www.mendeley.com/documents/?uuid=a66a7de3-605e-4de3-8341-00b1949a84b2"]},{"id":"ITEM-3","itemData":{"DOI":"10.1038/nrn3827","ISBN":"1471-003X","ISSN":"1471-003X","PMID":"25269553","abstract":"Nature Reviews Neuroscience, (2014). doi:10.1038/nrn3827","author":[{"dropping-particle":"","family":"Eichenbaum","given":"Howard","non-dropping-particle":"","parse-names":false,"suffix":""}],"container-title":"Nature Reviews Neuroscience","id":"ITEM-3","issue":"October","issued":{"date-parts":[["2014"]]},"page":"1-13","publisher":"Nature Publishing Group","title":"Time cells in the hippocampus: a new dimension for mapping memories","type":"article-journal","volume":"15"},"uris":["http://www.mendeley.com/documents/?uuid=d25c879f-c54b-4b6d-ba7d-c184b0939ef7"]},{"id":"ITEM-4","itemData":{"DOI":"10.7554/eLife.01982","ISSN":"2050-084X","PMID":"24668171","abstract":"Animals can learn causal relationships between pairs of stimuli separated in time and this ability depends on the hippocampus. Such learning is believed to emerge from alterations in network connectivity, but large-scale connectivity is difficult to measure directly, especially during learning. Here, we show that area CA1 cells converge to time-locked firing sequences that bridge the two stimuli paired during training, and this phenomenon is coupled to a reorganization of network correlations. Using two-photon calcium imaging of mouse hippocampal neurons we find that co-time-tuned neurons exhibit enhanced spontaneous activity correlations that increase just prior to learning. While time-tuned cells are not spatially organized, spontaneously correlated cells do fall into distinct spatial clusters that change as a result of learning. We propose that the spatial re-organization of correlation clusters reflects global network connectivity changes that are responsible for the emergence of the sequentially-timed activity of cell-groups underlying the learned behavior.","author":[{"dropping-particle":"","family":"Modi","given":"Mehrab N.","non-dropping-particle":"","parse-names":false,"suffix":""},{"dropping-particle":"","family":"Dhawale","given":"Ashesh K.","non-dropping-particle":"","parse-names":false,"suffix":""},{"dropping-particle":"","family":"Bhalla","given":"Upinder S.","non-dropping-particle":"","parse-names":false,"suffix":""}],"container-title":"eLife","id":"ITEM-4","issue":"0","issued":{"date-parts":[["2014","3","25"]]},"page":"e01982","title":"CA1 cell activity sequences emerge after reorganization of network correlation structure during associative learning","type":"article-journal","volume":"3"},"uris":["http://www.mendeley.com/documents/?uuid=cb55a5df-8621-42f7-b4df-1dce12e24c9e"]},{"id":"ITEM-5","itemData":{"DOI":"10.1016/j.neuron.2013.04.015","ISSN":"08966273","PMID":"23707613","abstract":"Recent studies have reported the existence of hippocampal \"time cells,\" neurons that fire at particular moments during periods when behavior and location are relatively constant. However, an alternative explanation of apparent time coding is that hippocampal neurons \"path integrate\" to encode the distance an animal has traveled. Here, we examined hippocampal neuronal firing patterns as rats ran in place on a treadmill, thus \"clamping\" behavior and location, while we varied the treadmill speed to distinguish time elapsed from distance traveled. Hippocampal neurons were strongly influenced by time and distance, and less so by minor variations in location. Furthermore, the activity of different neurons reflected integration over time and distance to varying extents, with most neurons strongly influenced by both factors and some significantly influenced by only time or distance. Thus, hippocampal neuronal networks captured both the organization of time and distance in a situation where these dimensions dominated an ongoing experience.","author":[{"dropping-particle":"","family":"Kraus","given":"Benjamin J.","non-dropping-particle":"","parse-names":false,"suffix":""},{"dropping-particle":"","family":"Robinson II","given":"Robert J.","non-dropping-particle":"","parse-names":false,"suffix":""},{"dropping-particle":"","family":"White","given":"John A.","non-dropping-particle":"","parse-names":false,"suffix":""},{"dropping-particle":"","family":"Eichenbaum","given":"Howard","non-dropping-particle":"","parse-names":false,"suffix":""},{"dropping-particle":"","family":"Hasselmo","given":"Michael E.","non-dropping-particle":"","parse-names":false,"suffix":""}],"container-title":"Neuron","id":"ITEM-5","issue":"6","issued":{"date-parts":[["2013","6","19"]]},"page":"1090-1101","title":"Hippocampal \"Time Cells\": Time versus Path Integration","type":"article-journal","volume":"78"},"uris":["http://www.mendeley.com/documents/?uuid=c0e2aa60-bcf4-430b-bd65-0c02f2566176"]}],"mendeley":{"formattedCitation":"(Eichenbaum, 2014; Kraus et al., 2013; MacDonald et al., 2011; Modi et al., 2014; Pastalkova et al., 2008)","plainTextFormattedCitation":"(Eichenbaum, 2014; Kraus et al., 2013; MacDonald et al., 2011; Modi et al., 2014; Pastalkova et al., 2008)","previouslyFormattedCitation":"(Eichenbaum, 2014; Kraus et al., 2013; MacDonald et al., 2011; Modi et al., 2014; Pastalkova et al., 2008)"},"properties":{"noteIndex":0},"schema":"https://github.com/citation-style-language/schema/raw/master/csl-citation.json"}</w:instrText>
      </w:r>
      <w:r w:rsidRPr="00AA4070">
        <w:rPr>
          <w:rFonts w:cs="Times New Roman"/>
        </w:rPr>
        <w:fldChar w:fldCharType="separate"/>
      </w:r>
      <w:r w:rsidR="00872A2C" w:rsidRPr="00872A2C">
        <w:rPr>
          <w:rFonts w:cs="Times New Roman"/>
          <w:noProof/>
        </w:rPr>
        <w:t>(Eichenbaum, 2014; Kraus et al., 2013; MacDonald et al., 2011; Modi et al., 2014; Pastalkova et al., 2008)</w:t>
      </w:r>
      <w:r w:rsidRPr="00AA4070">
        <w:rPr>
          <w:rFonts w:cs="Times New Roman"/>
        </w:rPr>
        <w:fldChar w:fldCharType="end"/>
      </w:r>
      <w:r w:rsidRPr="00AA4070">
        <w:rPr>
          <w:rFonts w:cs="Times New Roman"/>
        </w:rPr>
        <w:t xml:space="preserve">. Sequences of this nature had been predicted in computational models of hippocampal function </w:t>
      </w:r>
      <w:r w:rsidRPr="00AA4070">
        <w:rPr>
          <w:rFonts w:cs="Times New Roman"/>
        </w:rPr>
        <w:fldChar w:fldCharType="begin" w:fldLock="1"/>
      </w:r>
      <w:r>
        <w:rPr>
          <w:rFonts w:cs="Times New Roman"/>
        </w:rPr>
        <w:instrText>ADDIN CSL_CITATION {"citationItems":[{"id":"ITEM-1","itemData":{"DOI":"10.1002/(SICI)1098-1063(1996)6:6&amp;lt;579::AID-HIPO3&amp;gt;3.0.CO;2-C","ISSN":"1050-9631","PMID":"9034847","abstract":"The model discussed in this paper is, by hypothesis, a minimal, biologically plausible model of hippocampal region CA3. Because cognitive mapping can be viewed as a sequence prediction problem, we qualify this model as a successful sequence predictor. Since the model solves problems which require the use of context, the model is also able to learn and use context. The model also solves configural learning problems of which, at least one, requires a hippocampus. Thus, by solving sequence problems, by solving configural learning problems, and by creating codes for context, this model provides a computational unification of hippocampal functions which are often viewed as disparate.","author":[{"dropping-particle":"","family":"Levy","given":"W B","non-dropping-particle":"","parse-names":false,"suffix":""}],"container-title":"Hippocampus","id":"ITEM-1","issue":"6","issued":{"date-parts":[["1996"]]},"page":"579-90","title":"A sequence predicting CA3 is a flexible associator that learns and uses context to solve hippocampal-like tasks.","type":"article-journal","volume":"6"},"uris":["http://www.mendeley.com/documents/?uuid=f25c28c7-b334-36ec-96de-173a5d7923fd"]},{"id":"ITEM-2","itemData":{"ISSN":"0166-2236","PMID":"9720595","abstract":"The hippocampus has long been thought to be an important cortical region for associative learning and memory. After several decades of experimental and theoretical studies, a picture is emerging slowly of the generic types of learning tasks that this neural structure might be essential for solving. Recently, there have been attempts to unify electrophysiological and behavioral observations from rodents performing spatial learning tasks with data from primates performing various tests of conditional and discrimination learning. Most of these theoretical frameworks have rested primarily on behavioral observations. Complementing these perspectives,we ask the question: given certain physiological constraints at the neuronal and cortical level, what class of learning problems is the hippocampus, in particular, most suited to solve? From a computational point of view, we argue that this structure is involved most critically in learning and memory tasks in which discontiguous items must be associated, in terms of their temporal or spatial positioning, or both.","author":[{"dropping-particle":"V","family":"Wallenstein","given":"G","non-dropping-particle":"","parse-names":false,"suffix":""},{"dropping-particle":"","family":"Eichenbaum","given":"Howard","non-dropping-particle":"","parse-names":false,"suffix":""},{"dropping-particle":"","family":"Hasselmo","given":"M E","non-dropping-particle":"","parse-names":false,"suffix":""}],"container-title":"Trends in neurosciences","id":"ITEM-2","issue":"8","issued":{"date-parts":[["1998","8"]]},"page":"317-23","title":"The hippocampus as an associator of discontiguous events.","type":"article-journal","volume":"21"},"uris":["http://www.mendeley.com/documents/?uuid=5af0db6a-5d6c-32eb-96cd-ae0685faddde"]}],"mendeley":{"formattedCitation":"(Levy, 1996; Wallenstein et al., 1998)","plainTextFormattedCitation":"(Levy, 1996; Wallenstein et al., 1998)","previouslyFormattedCitation":"(Levy, 1996; Wallenstein et al., 1998)"},"properties":{"noteIndex":0},"schema":"https://github.com/citation-style-language/schema/raw/master/csl-citation.json"}</w:instrText>
      </w:r>
      <w:r w:rsidRPr="00AA4070">
        <w:rPr>
          <w:rFonts w:cs="Times New Roman"/>
        </w:rPr>
        <w:fldChar w:fldCharType="separate"/>
      </w:r>
      <w:r w:rsidRPr="00AA4070">
        <w:rPr>
          <w:rFonts w:cs="Times New Roman"/>
          <w:noProof/>
        </w:rPr>
        <w:t>(Levy, 1996; Wallenstein et al., 1998)</w:t>
      </w:r>
      <w:r w:rsidRPr="00AA4070">
        <w:rPr>
          <w:rFonts w:cs="Times New Roman"/>
        </w:rPr>
        <w:fldChar w:fldCharType="end"/>
      </w:r>
      <w:r w:rsidRPr="00AA4070">
        <w:rPr>
          <w:rFonts w:cs="Times New Roman"/>
        </w:rPr>
        <w:t>, suggesting that the “time cells” that comprise these sequences provide temporal information about successive events at a behavior</w:t>
      </w:r>
      <w:r w:rsidR="003134B6">
        <w:rPr>
          <w:rFonts w:cs="Times New Roman"/>
        </w:rPr>
        <w:t>al timescale (i.e., “</w:t>
      </w:r>
      <w:proofErr w:type="spellStart"/>
      <w:r w:rsidR="003134B6">
        <w:rPr>
          <w:rFonts w:cs="Times New Roman"/>
        </w:rPr>
        <w:t>microtime</w:t>
      </w:r>
      <w:proofErr w:type="spellEnd"/>
      <w:r w:rsidR="003134B6">
        <w:rPr>
          <w:rFonts w:cs="Times New Roman"/>
        </w:rPr>
        <w:t>”;</w:t>
      </w:r>
      <w:r w:rsidRPr="00AA4070">
        <w:rPr>
          <w:rFonts w:cs="Times New Roman"/>
        </w:rPr>
        <w:t xml:space="preserve"> </w:t>
      </w:r>
      <w:r w:rsidRPr="00AA4070">
        <w:rPr>
          <w:rFonts w:cs="Times New Roman"/>
        </w:rPr>
        <w:fldChar w:fldCharType="begin" w:fldLock="1"/>
      </w:r>
      <w:r w:rsidR="00BE3112">
        <w:rPr>
          <w:rFonts w:cs="Times New Roman"/>
        </w:rPr>
        <w:instrText>ADDIN CSL_CITATION {"citationItems":[{"id":"ITEM-1","itemData":{"DOI":"10.1016/j.neuron.2017.06.036","abstract":"The hippocampus is famous for mapping locations in spatially organized environments, and several recent studies have shown that hippocampal networks also map moments in temporally organized experiences. Here I consider how space and time are integrated in the representation of memories. The brain pathways for spatial and temporal cognition involve overlapping and interacting systems that converge on the hippo-campal region. There is evidence that spatial and temporal aspects of memory are processed somewhat differently in the circuitry of hippocampal subregions but become fully integrated within CA1 neuronal net-works as independent, multiplexed representations of space and time. Hippocampal networks also map memories across a broad range of abstract relations among events, suggesting that the findings on spatial and temporal organization reflect a generalized mechanism for organizing memories. The hippocampus has long been regarded as critical to memory (Clark and Squire, 2013) as well as to supporting the brain's representation of space (Moser et al., 2008). A potential link between these characterizations is that the hippocampus orga-nizes memories in space, which is a prominent feature of mem-ory that depends on the hippocampus (Eichenbaum et al., 1999). In addition, memory for specific experiences (episodic memory) is characterized by an organization of events in time (Tulving and Donaldson, 1972), and several recent findings have revealed temporally organized hippocampal neuronal activity patterns that support memory (Dragoi and Buzsá ki, 2006; Pastalkova et al., 2008; MacDonald et al., 2011; Wikenheiser and Redish, 2015; Cai et al., 2016; reviewed in Eichenbaum, 2014). Combining these lines of evidence, one possible accounting of hippocampal function is the organization of memories in space and time (Eichenbaum, 2017). A key question in pursuing this hypothesis is how neuronal networks within the hippocampus accomplish the combination of spatial and tempo-ral organization. In our everyday lives, we typically conceive of space and time as separate dimensions of experience, but we often combine them in our expression of episodic memories. If I asked about your morning, you likely could recap the full episode as it unfolded in time and across places where successive events occurred. This perspective reflects a common view that episodic memory involves embedding our record of events within a unified representation of spatiotemporal context (e.g., Cop…","author":[{"dropping-particle":"","family":"Eichenbaum","given":"Howard","non-dropping-particle":"","parse-names":false,"suffix":""}],"container-title":"Neuron","id":"ITEM-1","issued":{"date-parts":[["2017"]]},"page":"1007-1018","title":"On the Integration of Space, Time, and Memory","type":"article-journal","volume":"95"},"uris":["http://www.mendeley.com/documents/?uuid=3a564773-2f36-49f5-b28a-7879a52424a0"]}],"mendeley":{"formattedCitation":"(Eichenbaum, 2017)","manualFormatting":"Eichenbaum, 2017)","plainTextFormattedCitation":"(Eichenbaum, 2017)","previouslyFormattedCitation":"(Eichenbaum, 2017)"},"properties":{"noteIndex":0},"schema":"https://github.com/citation-style-language/schema/raw/master/csl-citation.json"}</w:instrText>
      </w:r>
      <w:r w:rsidRPr="00AA4070">
        <w:rPr>
          <w:rFonts w:cs="Times New Roman"/>
        </w:rPr>
        <w:fldChar w:fldCharType="separate"/>
      </w:r>
      <w:r w:rsidRPr="00AA4070">
        <w:rPr>
          <w:rFonts w:cs="Times New Roman"/>
          <w:noProof/>
        </w:rPr>
        <w:t>Eichenbaum, 2017)</w:t>
      </w:r>
      <w:r w:rsidRPr="00AA4070">
        <w:rPr>
          <w:rFonts w:cs="Times New Roman"/>
        </w:rPr>
        <w:fldChar w:fldCharType="end"/>
      </w:r>
      <w:r w:rsidRPr="00AA4070">
        <w:rPr>
          <w:rFonts w:cs="Times New Roman"/>
        </w:rPr>
        <w:t xml:space="preserve">. In support of this, time cell sequences differentiate goal locations </w:t>
      </w:r>
      <w:r w:rsidRPr="00AA4070">
        <w:rPr>
          <w:rFonts w:cs="Times New Roman"/>
        </w:rPr>
        <w:fldChar w:fldCharType="begin" w:fldLock="1"/>
      </w:r>
      <w:r>
        <w:rPr>
          <w:rFonts w:cs="Times New Roman"/>
        </w:rPr>
        <w:instrText>ADDIN CSL_CITATION {"citationItems":[{"id":"ITEM-1","itemData":{"DOI":"10.1126/science.1159775","ISBN":"1095-9203 (Electronic)\\n0036-8075 (Linking)","ISSN":"00368075","PMID":"18772431","abstract":"A long-standing conjecture in neuroscience is that aspects of cognition depend on the brain's ability to self-generate sequential neuronal activity. We found that reliably and continually changing cell assemblies in the rat hippocampus appeared not only during spatial navigation but also in the absence of changing environmental or body-derived inputs. During the delay period of a memory task, each moment in time was characterized by the activity of a particular assembly of neurons. Identical initial conditions triggered a similar assembly sequence, whereas different conditions gave rise to different sequences, thereby predicting behavioral choices, including errors. Such sequences were not formed in control (nonmemory) tasks. We hypothesize that neuronal representations, evolved for encoding distance in spatial navigation, also support episodic recall and the planning of action sequences.","author":[{"dropping-particle":"","family":"Pastalkova","given":"Eva","non-dropping-particle":"","parse-names":false,"suffix":""},{"dropping-particle":"","family":"Itskov","given":"Vladimir","non-dropping-particle":"","parse-names":false,"suffix":""},{"dropping-particle":"","family":"Amarasingham","given":"Asohan","non-dropping-particle":"","parse-names":false,"suffix":""},{"dropping-particle":"","family":"Buzsáki","given":"György","non-dropping-particle":"","parse-names":false,"suffix":""}],"container-title":"Science","id":"ITEM-1","issue":"5894","issued":{"date-parts":[["2008"]]},"page":"1322-1327","title":"Internally generated cell assembly sequences in the rat hippocampus","type":"article-journal","volume":"321"},"uris":["http://www.mendeley.com/documents/?uuid=0161d58c-277e-4f09-8119-2e84f5ac77e3"]}],"mendeley":{"formattedCitation":"(Pastalkova et al., 2008)","plainTextFormattedCitation":"(Pastalkova et al., 2008)","previouslyFormattedCitation":"(Pastalkova et al., 2008)"},"properties":{"noteIndex":0},"schema":"https://github.com/citation-style-language/schema/raw/master/csl-citation.json"}</w:instrText>
      </w:r>
      <w:r w:rsidRPr="00AA4070">
        <w:rPr>
          <w:rFonts w:cs="Times New Roman"/>
        </w:rPr>
        <w:fldChar w:fldCharType="separate"/>
      </w:r>
      <w:r w:rsidRPr="00AA4070">
        <w:rPr>
          <w:rFonts w:cs="Times New Roman"/>
          <w:noProof/>
        </w:rPr>
        <w:t>(Pastalkova et al., 2008)</w:t>
      </w:r>
      <w:r w:rsidRPr="00AA4070">
        <w:rPr>
          <w:rFonts w:cs="Times New Roman"/>
        </w:rPr>
        <w:fldChar w:fldCharType="end"/>
      </w:r>
      <w:r w:rsidRPr="00AA4070">
        <w:rPr>
          <w:rFonts w:cs="Times New Roman"/>
        </w:rPr>
        <w:t xml:space="preserve">, odors </w:t>
      </w:r>
      <w:r w:rsidRPr="00AA4070">
        <w:rPr>
          <w:rFonts w:cs="Times New Roman"/>
        </w:rPr>
        <w:fldChar w:fldCharType="begin" w:fldLock="1"/>
      </w:r>
      <w:r>
        <w:rPr>
          <w:rFonts w:cs="Times New Roman"/>
        </w:rPr>
        <w:instrText>ADDIN CSL_CITATION {"citationItems":[{"id":"ITEM-1","itemData":{"DOI":"10.1523/JNEUROSCI.1537-13.2013","ISSN":"0270-6474","PMID":"24005311","abstract":"Previous studies have revealed the existence of hippocampal \"time cells,\" principal neurons in CA1 that fire at specific moments in temporally organized experiences. However, in all these studies, animals were in motion; and so, temporal modulation might be due, at least in part, to concurrent or planned movement through space or self-generated movement (path integration). Here the activity of hippocampal CA1 neurons was recorded in head-fixed and immobile rats while they remembered odor stimuli across a delay period. Many neurons selectively and reliably activated at brief moments during the delay, as confirmed by several analyses of temporal modulation, during a strong ongoing θ rhythm. Furthermore, each odor memory was represented by a temporally organized ensemble of time cells composed mostly of neurons that were unique to each memory and some that fired at the same or different moments among multiple memories. These results indicate that ongoing or intended movement through space is not necessary for temporal representations in the hippocampus, and highlight the potential role of time cells as a mechanism for representing the flow of time in distinct memories.","author":[{"dropping-particle":"","family":"MacDonald","given":"C. J.","non-dropping-particle":"","parse-names":false,"suffix":""},{"dropping-particle":"","family":"Carrow","given":"S.","non-dropping-particle":"","parse-names":false,"suffix":""},{"dropping-particle":"","family":"Place","given":"R.","non-dropping-particle":"","parse-names":false,"suffix":""},{"dropping-particle":"","family":"Eichenbaum","given":"Howard","non-dropping-particle":"","parse-names":false,"suffix":""}],"container-title":"Journal of Neuroscience","id":"ITEM-1","issue":"36","issued":{"date-parts":[["2013","9","4"]]},"page":"14607-14616","title":"Distinct hippocampal time cell sequences represent odor memories in immobilized rats","type":"article-journal","volume":"33"},"uris":["http://www.mendeley.com/documents/?uuid=6110bf20-6b7a-3392-9c96-d6fe3e2e2300"]}],"mendeley":{"formattedCitation":"(MacDonald et al., 2013)","plainTextFormattedCitation":"(MacDonald et al., 2013)","previouslyFormattedCitation":"(MacDonald et al., 2013)"},"properties":{"noteIndex":0},"schema":"https://github.com/citation-style-language/schema/raw/master/csl-citation.json"}</w:instrText>
      </w:r>
      <w:r w:rsidRPr="00AA4070">
        <w:rPr>
          <w:rFonts w:cs="Times New Roman"/>
        </w:rPr>
        <w:fldChar w:fldCharType="separate"/>
      </w:r>
      <w:r w:rsidRPr="00AA4070">
        <w:rPr>
          <w:rFonts w:cs="Times New Roman"/>
          <w:noProof/>
        </w:rPr>
        <w:t>(MacDonald et al., 2013)</w:t>
      </w:r>
      <w:r w:rsidRPr="00AA4070">
        <w:rPr>
          <w:rFonts w:cs="Times New Roman"/>
        </w:rPr>
        <w:fldChar w:fldCharType="end"/>
      </w:r>
      <w:r w:rsidRPr="00AA4070">
        <w:rPr>
          <w:rFonts w:cs="Times New Roman"/>
        </w:rPr>
        <w:t xml:space="preserve">, tones, and behavioral decisions </w:t>
      </w:r>
      <w:r w:rsidRPr="00AA4070">
        <w:rPr>
          <w:rFonts w:cs="Times New Roman"/>
        </w:rPr>
        <w:fldChar w:fldCharType="begin" w:fldLock="1"/>
      </w:r>
      <w:r>
        <w:rPr>
          <w:rFonts w:cs="Times New Roman"/>
        </w:rPr>
        <w:instrText>ADDIN CSL_CITATION {"citationItems":[{"id":"ITEM-1","itemData":{"DOI":"10.1016/j.neuron.2017.05.024","ISSN":"08966273","PMID":"28602691","abstract":"Although the hippocampus is critical to episodic memory, neuronal representations supporting this role, especially relating to nonspatial information, remain elusive. Here, we investigated rate and temporal coding of hippocampal CA1 neurons in rats performing a cue-combination task that requires the integration of sequentially provided sound and odor cues. The majority of CA1 neurons displayed sensory cue-, combination-, or choice-specific (simply, \"event\"-specific) elevated discharge activities, which were sustained throughout the event period. These event cells underwent transient theta phase precession at event onset, followed by sustained phase locking to the early theta phases. As a result of this unique single neuron behavior, the theta sequences of CA1 cell assemblies of the event sequences had discrete representations. These results help to update the conceptual framework for space encoding toward a more general model of episodic event representations in the hippocampus.","author":[{"dropping-particle":"","family":"Terada","given":"Satoshi","non-dropping-particle":"","parse-names":false,"suffix":""},{"dropping-particle":"","family":"Sakurai","given":"Yoshio","non-dropping-particle":"","parse-names":false,"suffix":""},{"dropping-particle":"","family":"Nakahara","given":"Hiroyuki","non-dropping-particle":"","parse-names":false,"suffix":""},{"dropping-particle":"","family":"Fujisawa","given":"Shigeyoshi","non-dropping-particle":"","parse-names":false,"suffix":""}],"container-title":"Neuron","id":"ITEM-1","issue":"6","issued":{"date-parts":[["2017","6","21"]]},"page":"1248-1262.e4","title":"Temporal and Rate Coding for Discrete Event Sequences in the Hippocampus","type":"article-journal","volume":"94"},"uris":["http://www.mendeley.com/documents/?uuid=34acbad1-8f24-3067-82db-9dd9947d8b79"]}],"mendeley":{"formattedCitation":"(Terada et al., 2017)","plainTextFormattedCitation":"(Terada et al., 2017)","previouslyFormattedCitation":"(Terada et al., 2017)"},"properties":{"noteIndex":0},"schema":"https://github.com/citation-style-language/schema/raw/master/csl-citation.json"}</w:instrText>
      </w:r>
      <w:r w:rsidRPr="00AA4070">
        <w:rPr>
          <w:rFonts w:cs="Times New Roman"/>
        </w:rPr>
        <w:fldChar w:fldCharType="separate"/>
      </w:r>
      <w:r w:rsidRPr="00AA4070">
        <w:rPr>
          <w:rFonts w:cs="Times New Roman"/>
          <w:noProof/>
        </w:rPr>
        <w:t>(Terada et al., 2017)</w:t>
      </w:r>
      <w:r w:rsidRPr="00AA4070">
        <w:rPr>
          <w:rFonts w:cs="Times New Roman"/>
        </w:rPr>
        <w:fldChar w:fldCharType="end"/>
      </w:r>
      <w:r w:rsidRPr="00AA4070">
        <w:rPr>
          <w:rFonts w:cs="Times New Roman"/>
        </w:rPr>
        <w:t xml:space="preserve">. After learning, time cell sequences are required for appropriate memory for past events, supported by evidence that interruption of these sequences impairs performance in memory tasks </w:t>
      </w:r>
      <w:r w:rsidRPr="00AA4070">
        <w:rPr>
          <w:rFonts w:cs="Times New Roman"/>
        </w:rPr>
        <w:fldChar w:fldCharType="begin" w:fldLock="1"/>
      </w:r>
      <w:r>
        <w:rPr>
          <w:rFonts w:cs="Times New Roman"/>
        </w:rPr>
        <w:instrText>ADDIN CSL_CITATION {"citationItems":[{"id":"ITEM-1","itemData":{"DOI":"10.1038/nn.3904","ISSN":"1097-6256","PMID":"25531571","abstract":"Sensory cue inputs and memory-related internal brain activities govern the firing of hippocampal neurons, but which specific firing patterns are induced by either of the two processes remains unclear. We found that sensory cues guided the firing of neurons in rats on a timescale of seconds and supported the formation of spatial firing fields. Independently of the sensory inputs, the memory-related network activity coordinated the firing of neurons not only on a second-long timescale, but also on a millisecond-long timescale, and was dependent on medial septum inputs. We propose a network mechanism that might coordinate this internally generated firing. Overall, we suggest that two independent mechanisms support the formation of spatial firing fields in hippocampus, but only the internally organized system supports short-timescale sequential firing and episodic memory.","author":[{"dropping-particle":"","family":"Wang","given":"Yingxue","non-dropping-particle":"","parse-names":false,"suffix":""},{"dropping-particle":"","family":"Romani","given":"Sandro","non-dropping-particle":"","parse-names":false,"suffix":""},{"dropping-particle":"","family":"Lustig","given":"Brian","non-dropping-particle":"","parse-names":false,"suffix":""},{"dropping-particle":"","family":"Leonardo","given":"Anthony","non-dropping-particle":"","parse-names":false,"suffix":""},{"dropping-particle":"","family":"Pastalkova","given":"Eva","non-dropping-particle":"","parse-names":false,"suffix":""}],"container-title":"Nature Neuroscience","id":"ITEM-1","issue":"2","issued":{"date-parts":[["2015"]]},"page":"282-288","title":"Theta sequences are essential for internally generated hippocampal firing fields","type":"article-journal","volume":"18"},"uris":["http://www.mendeley.com/documents/?uuid=512e1149-ab6a-4fc4-acd5-b3f9c7916348"]},{"id":"ITEM-2","itemData":{"DOI":"10.1016/j.neuron.2017.04.003","ISBN":"1097-4199 (Electronic) 0896-6273 (Linking)","PMID":"28434800","author":[{"dropping-particle":"","family":"Robinson","given":"Nick T.M.","non-dropping-particle":"","parse-names":false,"suffix":""},{"dropping-particle":"","family":"Priestley","given":"James B.","non-dropping-particle":"","parse-names":false,"suffix":""},{"dropping-particle":"","family":"Rueckemann","given":"Jon W.","non-dropping-particle":"","parse-names":false,"suffix":""},{"dropping-particle":"","family":"Garcia","given":"Aaron D.","non-dropping-particle":"","parse-names":false,"suffix":""},{"dropping-particle":"","family":"Smeglin","given":"Vittoria A.","non-dropping-particle":"","parse-names":false,"suffix":""},{"dropping-particle":"","family":"Marino","given":"Francesca A.","non-dropping-particle":"","parse-names":false,"suffix":""},{"dropping-particle":"","family":"Eichenbaum","given":"Howard","non-dropping-particle":"","parse-names":false,"suffix":""}],"container-title":"Neuron","id":"ITEM-2","issue":"3","issued":{"date-parts":[["2017","5","3"]]},"page":"677-688.e6","title":"Medial Entorhinal Cortex Selectively Supports Temporal Coding by Hippocampal Neurons","type":"article-journal","volume":"94"},"uris":["http://www.mendeley.com/documents/?uuid=504c7d15-7a23-459d-abbe-938c7696d7f4"]}],"mendeley":{"formattedCitation":"(Robinson et al., 2017; Wang et al., 2015)","plainTextFormattedCitation":"(Robinson et al., 2017; Wang et al., 2015)","previouslyFormattedCitation":"(Robinson et al., 2017; Wang et al., 2015)"},"properties":{"noteIndex":0},"schema":"https://github.com/citation-style-language/schema/raw/master/csl-citation.json"}</w:instrText>
      </w:r>
      <w:r w:rsidRPr="00AA4070">
        <w:rPr>
          <w:rFonts w:cs="Times New Roman"/>
        </w:rPr>
        <w:fldChar w:fldCharType="separate"/>
      </w:r>
      <w:r w:rsidRPr="00AA4070">
        <w:rPr>
          <w:rFonts w:cs="Times New Roman"/>
          <w:noProof/>
        </w:rPr>
        <w:t>(Robinson et al., 2017; Wang et al., 2015)</w:t>
      </w:r>
      <w:r w:rsidRPr="00AA4070">
        <w:rPr>
          <w:rFonts w:cs="Times New Roman"/>
        </w:rPr>
        <w:fldChar w:fldCharType="end"/>
      </w:r>
      <w:r w:rsidRPr="00AA4070">
        <w:rPr>
          <w:rFonts w:cs="Times New Roman"/>
        </w:rPr>
        <w:t xml:space="preserve">. Furthermore, CA1 temporal structure is compromised in the time periods before erroneous decisions </w:t>
      </w:r>
      <w:r w:rsidRPr="00AA4070">
        <w:rPr>
          <w:rFonts w:cs="Times New Roman"/>
        </w:rPr>
        <w:fldChar w:fldCharType="begin" w:fldLock="1"/>
      </w:r>
      <w:r>
        <w:rPr>
          <w:rFonts w:cs="Times New Roman"/>
        </w:rPr>
        <w:instrText>ADDIN CSL_CITATION {"citationItems":[{"id":"ITEM-1","itemData":{"DOI":"10.1126/science.1159775","ISBN":"1095-9203 (Electronic)\\n0036-8075 (Linking)","ISSN":"00368075","PMID":"18772431","abstract":"A long-standing conjecture in neuroscience is that aspects of cognition depend on the brain's ability to self-generate sequential neuronal activity. We found that reliably and continually changing cell assemblies in the rat hippocampus appeared not only during spatial navigation but also in the absence of changing environmental or body-derived inputs. During the delay period of a memory task, each moment in time was characterized by the activity of a particular assembly of neurons. Identical initial conditions triggered a similar assembly sequence, whereas different conditions gave rise to different sequences, thereby predicting behavioral choices, including errors. Such sequences were not formed in control (nonmemory) tasks. We hypothesize that neuronal representations, evolved for encoding distance in spatial navigation, also support episodic recall and the planning of action sequences.","author":[{"dropping-particle":"","family":"Pastalkova","given":"Eva","non-dropping-particle":"","parse-names":false,"suffix":""},{"dropping-particle":"","family":"Itskov","given":"Vladimir","non-dropping-particle":"","parse-names":false,"suffix":""},{"dropping-particle":"","family":"Amarasingham","given":"Asohan","non-dropping-particle":"","parse-names":false,"suffix":""},{"dropping-particle":"","family":"Buzsáki","given":"György","non-dropping-particle":"","parse-names":false,"suffix":""}],"container-title":"Science","id":"ITEM-1","issue":"5894","issued":{"date-parts":[["2008"]]},"page":"1322-1327","title":"Internally generated cell assembly sequences in the rat hippocampus","type":"article-journal","volume":"321"},"uris":["http://www.mendeley.com/documents/?uuid=0161d58c-277e-4f09-8119-2e84f5ac77e3"]},{"id":"ITEM-2","itemData":{"DOI":"10.1016/j.neuron.2007.08.017","abstract":"SUMMARY The hippocampus is thought to contribute to episodic memory in part by binding stimuli to their spatiotemporal context. The present study examined how hippocampal neuronal popula-tions encode spatial and temporal context as rats performed a task in which they were re-quired to remember the order of trial-unique sequences of odors. The results suggest that a gradual change in the pattern of hippocampal activity served as a temporal context for odor-sampling events and was important for suc-cessful subsequent memory of the order of those odors.","author":[{"dropping-particle":"","family":"Manns","given":"Joseph R","non-dropping-particle":"","parse-names":false,"suffix":""},{"dropping-particle":"","family":"Howard","given":"Marc W","non-dropping-particle":"","parse-names":false,"suffix":""},{"dropping-particle":"","family":"Eichenbaum","given":"Howard","non-dropping-particle":"","parse-names":false,"suffix":""}],"container-title":"Neuron","id":"ITEM-2","issue":"3","issued":{"date-parts":[["2007"]]},"page":"530-540","title":"Gradual changes in hippocampal activity support remembering the order of events","type":"article-journal","volume":"56"},"uris":["http://www.mendeley.com/documents/?uuid=992c4d4e-5078-3e91-a47b-efc7d728f644"]},{"id":"ITEM-3","itemData":{"DOI":"10.1016/j.neuron.2017.05.024","ISSN":"08966273","PMID":"28602691","abstract":"Although the hippocampus is critical to episodic memory, neuronal representations supporting this role, especially relating to nonspatial information, remain elusive. Here, we investigated rate and temporal coding of hippocampal CA1 neurons in rats performing a cue-combination task that requires the integration of sequentially provided sound and odor cues. The majority of CA1 neurons displayed sensory cue-, combination-, or choice-specific (simply, \"event\"-specific) elevated discharge activities, which were sustained throughout the event period. These event cells underwent transient theta phase precession at event onset, followed by sustained phase locking to the early theta phases. As a result of this unique single neuron behavior, the theta sequences of CA1 cell assemblies of the event sequences had discrete representations. These results help to update the conceptual framework for space encoding toward a more general model of episodic event representations in the hippocampus.","author":[{"dropping-particle":"","family":"Terada","given":"Satoshi","non-dropping-particle":"","parse-names":false,"suffix":""},{"dropping-particle":"","family":"Sakurai","given":"Yoshio","non-dropping-particle":"","parse-names":false,"suffix":""},{"dropping-particle":"","family":"Nakahara","given":"Hiroyuki","non-dropping-particle":"","parse-names":false,"suffix":""},{"dropping-particle":"","family":"Fujisawa","given":"Shigeyoshi","non-dropping-particle":"","parse-names":false,"suffix":""}],"container-title":"Neuron","id":"ITEM-3","issue":"6","issued":{"date-parts":[["2017","6","21"]]},"page":"1248-1262.e4","title":"Temporal and Rate Coding for Discrete Event Sequences in the Hippocampus","type":"article-journal","volume":"94"},"uris":["http://www.mendeley.com/documents/?uuid=34acbad1-8f24-3067-82db-9dd9947d8b79"]},{"id":"ITEM-4","itemData":{"DOI":"10.1523/JNEUROSCI.1537-13.2013","ISSN":"0270-6474","PMID":"24005311","abstract":"Previous studies have revealed the existence of hippocampal \"time cells,\" principal neurons in CA1 that fire at specific moments in temporally organized experiences. However, in all these studies, animals were in motion; and so, temporal modulation might be due, at least in part, to concurrent or planned movement through space or self-generated movement (path integration). Here the activity of hippocampal CA1 neurons was recorded in head-fixed and immobile rats while they remembered odor stimuli across a delay period. Many neurons selectively and reliably activated at brief moments during the delay, as confirmed by several analyses of temporal modulation, during a strong ongoing θ rhythm. Furthermore, each odor memory was represented by a temporally organized ensemble of time cells composed mostly of neurons that were unique to each memory and some that fired at the same or different moments among multiple memories. These results indicate that ongoing or intended movement through space is not necessary for temporal representations in the hippocampus, and highlight the potential role of time cells as a mechanism for representing the flow of time in distinct memories.","author":[{"dropping-particle":"","family":"MacDonald","given":"C. J.","non-dropping-particle":"","parse-names":false,"suffix":""},{"dropping-particle":"","family":"Carrow","given":"S.","non-dropping-particle":"","parse-names":false,"suffix":""},{"dropping-particle":"","family":"Place","given":"R.","non-dropping-particle":"","parse-names":false,"suffix":""},{"dropping-particle":"","family":"Eichenbaum","given":"Howard","non-dropping-particle":"","parse-names":false,"suffix":""}],"container-title":"Journal of Neuroscience","id":"ITEM-4","issue":"36","issued":{"date-parts":[["2013","9","4"]]},"page":"14607-14616","title":"Distinct hippocampal time cell sequences represent odor memories in immobilized rats","type":"article-journal","volume":"33"},"uris":["http://www.mendeley.com/documents/?uuid=6110bf20-6b7a-3392-9c96-d6fe3e2e2300"]}],"mendeley":{"formattedCitation":"(MacDonald et al., 2013; Manns et al., 2007; Pastalkova et al., 2008; Terada et al., 2017)","plainTextFormattedCitation":"(MacDonald et al., 2013; Manns et al., 2007; Pastalkova et al., 2008; Terada et al., 2017)","previouslyFormattedCitation":"(MacDonald et al., 2013; Manns et al., 2007; Pastalkova et al., 2008; Terada et al., 2017)"},"properties":{"noteIndex":0},"schema":"https://github.com/citation-style-language/schema/raw/master/csl-citation.json"}</w:instrText>
      </w:r>
      <w:r w:rsidRPr="00AA4070">
        <w:rPr>
          <w:rFonts w:cs="Times New Roman"/>
        </w:rPr>
        <w:fldChar w:fldCharType="separate"/>
      </w:r>
      <w:r w:rsidRPr="00AA4070">
        <w:rPr>
          <w:rFonts w:cs="Times New Roman"/>
          <w:noProof/>
        </w:rPr>
        <w:t xml:space="preserve">(MacDonald et al., 2013; Manns et al., 2007; </w:t>
      </w:r>
      <w:r w:rsidRPr="00AA4070">
        <w:rPr>
          <w:rFonts w:cs="Times New Roman"/>
          <w:noProof/>
        </w:rPr>
        <w:lastRenderedPageBreak/>
        <w:t>Pastalkova et al., 2008; Terada et al., 2017)</w:t>
      </w:r>
      <w:r w:rsidRPr="00AA4070">
        <w:rPr>
          <w:rFonts w:cs="Times New Roman"/>
        </w:rPr>
        <w:fldChar w:fldCharType="end"/>
      </w:r>
      <w:r w:rsidRPr="00AA4070">
        <w:rPr>
          <w:rFonts w:cs="Times New Roman"/>
        </w:rPr>
        <w:t xml:space="preserve">, reflecting their importance in maintaining task-relevant information about the past. </w:t>
      </w:r>
    </w:p>
    <w:p w14:paraId="06C42425" w14:textId="45F41F87" w:rsidR="00AA4070" w:rsidRPr="00AA4070" w:rsidRDefault="00AA4070" w:rsidP="00AA4070">
      <w:pPr>
        <w:rPr>
          <w:rFonts w:cs="Times New Roman"/>
        </w:rPr>
      </w:pPr>
      <w:r>
        <w:rPr>
          <w:rFonts w:cs="Times New Roman"/>
        </w:rPr>
        <w:tab/>
      </w:r>
      <w:r w:rsidRPr="00AA4070">
        <w:rPr>
          <w:rFonts w:cs="Times New Roman"/>
        </w:rPr>
        <w:t xml:space="preserve">Time cell sequences span seconds, making them </w:t>
      </w:r>
      <w:proofErr w:type="gramStart"/>
      <w:r w:rsidRPr="00AA4070">
        <w:rPr>
          <w:rFonts w:cs="Times New Roman"/>
        </w:rPr>
        <w:t>well-suited</w:t>
      </w:r>
      <w:proofErr w:type="gramEnd"/>
      <w:r w:rsidRPr="00AA4070">
        <w:rPr>
          <w:rFonts w:cs="Times New Roman"/>
        </w:rPr>
        <w:t xml:space="preserve"> to encode temporal information in </w:t>
      </w:r>
      <w:proofErr w:type="spellStart"/>
      <w:r w:rsidRPr="00AA4070">
        <w:rPr>
          <w:rFonts w:cs="Times New Roman"/>
        </w:rPr>
        <w:t>microtime</w:t>
      </w:r>
      <w:proofErr w:type="spellEnd"/>
      <w:r w:rsidRPr="00AA4070">
        <w:rPr>
          <w:rFonts w:cs="Times New Roman"/>
        </w:rPr>
        <w:t>, but for timescales exceeding seconds, the hippocampus appears to utilize a different mechanism. Representations of memories occurring minutes to days apart (“</w:t>
      </w:r>
      <w:proofErr w:type="spellStart"/>
      <w:r w:rsidRPr="00AA4070">
        <w:rPr>
          <w:rFonts w:cs="Times New Roman"/>
        </w:rPr>
        <w:t>macrotime</w:t>
      </w:r>
      <w:proofErr w:type="spellEnd"/>
      <w:r w:rsidRPr="00AA4070">
        <w:rPr>
          <w:rFonts w:cs="Times New Roman"/>
        </w:rPr>
        <w:t xml:space="preserve">”) differ in order to support accurate retrieval. For instance, in a recent human functional imaging study, the neural similarity of the activation in the anterior hippocampus evoked by remembered events tracked objective distance in time over the scale of hours, days, and weeks </w:t>
      </w:r>
      <w:r w:rsidRPr="00AA4070">
        <w:rPr>
          <w:rFonts w:cs="Times New Roman"/>
        </w:rPr>
        <w:fldChar w:fldCharType="begin" w:fldLock="1"/>
      </w:r>
      <w:r>
        <w:rPr>
          <w:rFonts w:cs="Times New Roman"/>
        </w:rPr>
        <w:instrText>ADDIN CSL_CITATION {"citationItems":[{"id":"ITEM-1","itemData":{"DOI":"10.1073/pnas.1507104112","abstract":"Memory stretches over a lifetime. In controlled laboratory settings, the hippocampus and other medial temporal lobe brain structures have been shown to represent space and time on the scale of meters and seconds. It remains unclear whether the hippocampus also represents space and time over the longer scales necessary for human episodic memory. We recorded neural activity while partic-ipants relived their own experiences, cued by photographs taken with a custom lifelogging device. We found that the left anterior hippocampus represents space and time for a month of remem-bered events occurring over distances of up to 30 km. Although previous studies have identified similar drifts in representational similarity across space or time over the relatively brief time scales (seconds to minutes) that characterize individual episodic memories, our results provide compelling evidence that a similar pattern of spatiotemporal organization also exists for organizing distinct memories that are distant in space and time. These results further support the emerging view that the anterior, as opposed to posterior, hippocampus integrates distinct experiences, thereby pro-viding a scaffold for encoding and retrieval of autobiographical memories on the scale of our lives. hippocampus | representational similarity analysis | lifelogging | episodic memory","author":[{"dropping-particle":"","family":"Nielson","given":"Dylan M","non-dropping-particle":"","parse-names":false,"suffix":""},{"dropping-particle":"","family":"Smith","given":"Troy A","non-dropping-particle":"","parse-names":false,"suffix":""},{"dropping-particle":"","family":"Sreekumar","given":"Vishnu","non-dropping-particle":"","parse-names":false,"suffix":""},{"dropping-particle":"","family":"Dennis","given":"Simon","non-dropping-particle":"","parse-names":false,"suffix":""},{"dropping-particle":"","family":"Sederberg","given":"Per B","non-dropping-particle":"","parse-names":false,"suffix":""}],"container-title":"Proceedings of the National Academy of Sciences","id":"ITEM-1","issue":"35","issued":{"date-parts":[["2015"]]},"page":"11078–11083","title":"Human hippocampus represents space and time during retrieval of real-world memories","type":"article-journal","volume":"112"},"uris":["http://www.mendeley.com/documents/?uuid=91f60a95-97e5-3b4f-9924-3caec62ed245"]}],"mendeley":{"formattedCitation":"(Nielson et al., 2015)","plainTextFormattedCitation":"(Nielson et al., 2015)","previouslyFormattedCitation":"(Nielson et al., 2015)"},"properties":{"noteIndex":0},"schema":"https://github.com/citation-style-language/schema/raw/master/csl-citation.json"}</w:instrText>
      </w:r>
      <w:r w:rsidRPr="00AA4070">
        <w:rPr>
          <w:rFonts w:cs="Times New Roman"/>
        </w:rPr>
        <w:fldChar w:fldCharType="separate"/>
      </w:r>
      <w:r w:rsidRPr="00AA4070">
        <w:rPr>
          <w:rFonts w:cs="Times New Roman"/>
          <w:noProof/>
        </w:rPr>
        <w:t>(Nielson et al., 2015)</w:t>
      </w:r>
      <w:r w:rsidRPr="00AA4070">
        <w:rPr>
          <w:rFonts w:cs="Times New Roman"/>
        </w:rPr>
        <w:fldChar w:fldCharType="end"/>
      </w:r>
      <w:r w:rsidRPr="00AA4070">
        <w:rPr>
          <w:rFonts w:cs="Times New Roman"/>
        </w:rPr>
        <w:t xml:space="preserve">. In analogous animal studies, the hippocampus exhibits population “drift” whereby neuronal outputs gradually and continuously change. For example, the spatial code in CA1 has been found to progressively differ with increasing temporal distance under constant conditions </w:t>
      </w:r>
      <w:r w:rsidRPr="00AA4070">
        <w:rPr>
          <w:rFonts w:cs="Times New Roman"/>
        </w:rPr>
        <w:fldChar w:fldCharType="begin" w:fldLock="1"/>
      </w:r>
      <w:r>
        <w:rPr>
          <w:rFonts w:cs="Times New Roman"/>
        </w:rPr>
        <w:instrText xml:space="preserve">ADDIN CSL_CITATION {"citationItems":[{"id":"ITEM-1","itemData":{"DOI":"10.1073/pnas.1214107109","ISSN":"1091-6490","PMID":"23132944","abstract":"The time when an event occurs can become part of autobiographical memories. In brain structures that support such memories, a neural code should exist that represents when or how long ago events occurred. Here we describe a neuronal coding mechanism in hippocampus that can be used to represent the recency of an experience over intervals of hours to days. When the same event is repeated after such time periods, the activity patterns of hippocampal CA1 cell populations progressively differ with increasing temporal distances. Coding for space and context is nonetheless preserved. Compared with CA1, the firing patterns of hippocampal CA3 cell populations are highly reproducible, irrespective of the time interval, and thus provide a stable memory code over time. Therefore, the neuronal activity patterns in CA1 but not CA3 include a code that can be used to distinguish between time intervals on an extended scale, consistent with behavioral studies showing that the CA1 area is selectively required for temporal coding over such periods.","author":[{"dropping-particle":"","family":"Mankin","given":"Emily A","non-dropping-particle":"","parse-names":false,"suffix":""},{"dropping-particle":"","family":"Sparks","given":"Fraser T","non-dropping-particle":"","parse-names":false,"suffix":""},{"dropping-particle":"","family":"Slayyeh","given":"Begum","non-dropping-particle":"","parse-names":false,"suffix":""},{"dropping-particle":"","family":"Sutherland","given":"Robert J","non-dropping-particle":"","parse-names":false,"suffix":""},{"dropping-particle":"","family":"Leutgeb","given":"Stefan","non-dropping-particle":"","parse-names":false,"suffix":""},{"dropping-particle":"","family":"Leutgeb","given":"Jill K","non-dropping-particle":"","parse-names":false,"suffix":""}],"container-title":"Proceedings of the National Academy of Sciences of the United States of America","id":"ITEM-1","issue":"47","issued":{"date-parts":[["2012","11","20"]]},"page":"19462-7","publisher":"National Academy of Sciences","title":"Neuronal code for extended time in the hippocampus.","type":"article-journal","volume":"109"},"uris":["http://www.mendeley.com/documents/?uuid=bdf3b692-8d27-3387-881b-fae9ce37341a"]},{"id":"ITEM-2","itemData":{"DOI":"10.7554/eLife.12247","ISSN":"2050-084X","PMID":"26682652","abstract":"The capacity to remember temporal relationships between different events is essential to episodic memory, but little is currently known about its underlying mechanisms. We performed time-lapse imaging of thousands of neurons over weeks in the hippocampal CA1 of mice as they repeatedly visited two distinct environments. Longitudinal analysis exposed ongoing environment-independent evolution of episodic representations, despite stable place field locations and constant remapping between the two environments. These dynamics time-stamped experienced events via neuronal ensembles that had cellular composition and activity patterns unique to specific points in time. Temporally close episodes shared a common timestamp regardless of the spatial context in which they occurred. Temporally remote episodes had distinct timestamps, even if they occurred within the same spatial context. Our results suggest that days-scale hippocampal ensemble dynamics could support the formation of a mental timeline in which experienced events could be mnemonically associated or dissociated based on their temporal distance.","author":[{"dropping-particle":"","family":"Rubin","given":"Alon","non-dropping-particle":"","parse-names":false,"suffix":""},{"dropping-particle":"","family":"Geva","given":"Nitzan","non-dropping-particle":"","parse-names":false,"suffix":""},{"dropping-particle":"","family":"Sheintuch","given":"Liron","non-dropping-particle":"","parse-names":false,"suffix":""},{"dropping-particle":"","family":"Ziv","given":"Yaniv","non-dropping-particle":"","parse-names":false,"suffix":""}],"container-title":"eLife","id":"ITEM-2","issued":{"date-parts":[["2015","12","18"]]},"page":"e12247","publisher":"eLife Sciences Publications Limited","title":"Hippocampal ensemble dynamics timestamp events in long-term memory.","type":"article-journal","volume":"4"},"uris":["http://www.mendeley.com/documents/?uuid=532d97d6-6c5f-48a3-9e56-38e39368f238"]},{"id":"ITEM-3","itemData":{"DOI":"10.1038/nn.3329","ISSN":"1097-6256","PMID":"23396101","abstract":"Using Ca(2+) imaging in freely behaving mice that repeatedly explored a familiar environment, we tracked thousands of CA1 pyramidal cells' place fields over weeks. Place coding was dynamic, as each day the ensemble representation of this environment involved a unique subset of cells. However, cells in the </w:instrText>
      </w:r>
      <w:r>
        <w:rPr>
          <w:rFonts w:ascii="Cambria Math" w:hAnsi="Cambria Math" w:cs="Cambria Math"/>
        </w:rPr>
        <w:instrText>∼</w:instrText>
      </w:r>
      <w:r>
        <w:rPr>
          <w:rFonts w:cs="Times New Roman"/>
        </w:rPr>
        <w:instrText>15-25% overlap between any two of these subsets retained the same place fields, which sufficed to preserve an accurate spatial representation across weeks.","author":[{"dropping-particle":"","family":"Ziv","given":"Yaniv","non-dropping-particle":"","parse-names":false,"suffix":""},{"dropping-particle":"","family":"Burns","given":"Laurie D","non-dropping-particle":"","parse-names":false,"suffix":""},{"dropping-particle":"","family":"Cocker","given":"Eric D","non-dropping-particle":"","parse-names":false,"suffix":""},{"dropping-particle":"","family":"Hamel","given":"Elizabeth O","non-dropping-particle":"","parse-names":false,"suffix":""},{"dropping-particle":"","family":"Ghosh","given":"Kunal K","non-dropping-particle":"","parse-names":false,"suffix":""},{"dropping-particle":"","family":"Kitch","given":"Lacey J","non-dropping-particle":"","parse-names":false,"suffix":""},{"dropping-particle":"El","family":"Gamal","given":"Abbas","non-dropping-particle":"","parse-names":false,"suffix":""},{"dropping-particle":"","family":"Schnitzer","given":"Mark J","non-dropping-particle":"","parse-names":false,"suffix":""}],"container-title":"Nature Neuroscience","id":"ITEM-3","issue":"3","issued":{"date-parts":[["2013","2","10"]]},"page":"264-266","title":"Long-term dynamics of CA1 hippocampal place codes","type":"article-journal","volume":"16"},"uris":["http://www.mendeley.com/documents/?uuid=34ca9278-dc23-3efc-bdf7-40cf4f8fd14b"]}],"mendeley":{"formattedCitation":"(Mankin et al., 2012; Rubin et al., 2015; Ziv et al., 2013)","plainTextFormattedCitation":"(Mankin et al., 2012; Rubin et al., 2015; Ziv et al., 2013)","previouslyFormattedCitation":"(Mankin et al., 2012; Rubin et al., 2015; Ziv et al., 2013)"},"properties":{"noteIndex":0},"schema":"https://github.com/citation-style-language/schema/raw/master/csl-citation.json"}</w:instrText>
      </w:r>
      <w:r w:rsidRPr="00AA4070">
        <w:rPr>
          <w:rFonts w:cs="Times New Roman"/>
        </w:rPr>
        <w:fldChar w:fldCharType="separate"/>
      </w:r>
      <w:r w:rsidRPr="00AA4070">
        <w:rPr>
          <w:rFonts w:cs="Times New Roman"/>
          <w:noProof/>
        </w:rPr>
        <w:t>(Mankin et al., 2012; Rubin et al., 2015; Ziv et al., 2013)</w:t>
      </w:r>
      <w:r w:rsidRPr="00AA4070">
        <w:rPr>
          <w:rFonts w:cs="Times New Roman"/>
        </w:rPr>
        <w:fldChar w:fldCharType="end"/>
      </w:r>
      <w:r w:rsidRPr="00AA4070">
        <w:rPr>
          <w:rFonts w:cs="Times New Roman"/>
        </w:rPr>
        <w:t xml:space="preserve">. One purported role for population drift is the </w:t>
      </w:r>
      <w:proofErr w:type="spellStart"/>
      <w:r w:rsidRPr="00AA4070">
        <w:rPr>
          <w:rFonts w:cs="Times New Roman"/>
        </w:rPr>
        <w:t>timestamping</w:t>
      </w:r>
      <w:proofErr w:type="spellEnd"/>
      <w:r w:rsidRPr="00AA4070">
        <w:rPr>
          <w:rFonts w:cs="Times New Roman"/>
        </w:rPr>
        <w:t xml:space="preserve"> of mnemonic representations via indexing within neuronal engrams that continuously turnover </w:t>
      </w:r>
      <w:r w:rsidRPr="00AA4070">
        <w:rPr>
          <w:rFonts w:cs="Times New Roman"/>
        </w:rPr>
        <w:fldChar w:fldCharType="begin" w:fldLock="1"/>
      </w:r>
      <w:r>
        <w:rPr>
          <w:rFonts w:cs="Times New Roman"/>
        </w:rPr>
        <w:instrText>ADDIN CSL_CITATION {"citationItems":[{"id":"ITEM-1","itemData":{"DOI":"10.7554/eLife.12247","ISSN":"2050-084X","PMID":"26682652","abstract":"The capacity to remember temporal relationships between different events is essential to episodic memory, but little is currently known about its underlying mechanisms. We performed time-lapse imaging of thousands of neurons over weeks in the hippocampal CA1 of mice as they repeatedly visited two distinct environments. Longitudinal analysis exposed ongoing environment-independent evolution of episodic representations, despite stable place field locations and constant remapping between the two environments. These dynamics time-stamped experienced events via neuronal ensembles that had cellular composition and activity patterns unique to specific points in time. Temporally close episodes shared a common timestamp regardless of the spatial context in which they occurred. Temporally remote episodes had distinct timestamps, even if they occurred within the same spatial context. Our results suggest that days-scale hippocampal ensemble dynamics could support the formation of a mental timeline in which experienced events could be mnemonically associated or dissociated based on their temporal distance.","author":[{"dropping-particle":"","family":"Rubin","given":"Alon","non-dropping-particle":"","parse-names":false,"suffix":""},{"dropping-particle":"","family":"Geva","given":"Nitzan","non-dropping-particle":"","parse-names":false,"suffix":""},{"dropping-particle":"","family":"Sheintuch","given":"Liron","non-dropping-particle":"","parse-names":false,"suffix":""},{"dropping-particle":"","family":"Ziv","given":"Yaniv","non-dropping-particle":"","parse-names":false,"suffix":""}],"container-title":"eLife","id":"ITEM-1","issued":{"date-parts":[["2015","12","18"]]},"page":"e12247","publisher":"eLife Sciences Publications Limited","title":"Hippocampal ensemble dynamics timestamp events in long-term memory.","type":"article-journal","volume":"4"},"uris":["http://www.mendeley.com/documents/?uuid=532d97d6-6c5f-48a3-9e56-38e39368f238"]},{"id":"ITEM-2","itemData":{"DOI":"10.1016/j.neuroscience.2017.06.005","ISSN":"0306-4522","abstract":"—Neuroscientists have often described the adult brain in similar terms to an electronic circuit board– depen-dent on fixed, precise connectivity. However, with the advent of technologies allowing chronic measurements of neural structure and function, the emerging picture is that neural networks undergo significant remodeling over multi-ple timescales, even in the absence of experimenter-induced learning or sensory perturbation. Here, we attempt to recon-cile the parallel observations that critical brain functions are stably maintained, while synapse-and single-cell properties appear to be reformatted regularly throughout adult life. In this review, we discuss experimental evidence at multiple levels ranging from synapses to neuronal ensembles, sug-gesting that many parameters are maintained in a dynamic equilibrium. We highlight emerging hypotheses that could explain how stable brain functions may be generated from dynamic elements. Furthermore, we discuss the impact of dynamic circuit elements on neural computations, and how they could provide living neural circuits with computa-tional abilities a fixed structure cannot offer. Taken together, recent evidence indicates that continuous dynamics are a fundamental property of neural circuits compatible with macroscopically stable behaviors. In addition, they may be a unique advantage imparting robustness and flexibility throughout life.","author":[{"dropping-particle":"","family":"Chambers","given":"Anna R.","non-dropping-particle":"","parse-names":false,"suffix":""},{"dropping-particle":"","family":"Rumpel","given":"Simon","non-dropping-particle":"","parse-names":false,"suffix":""}],"container-title":"Neuroscience","id":"ITEM-2","issued":{"date-parts":[["2017","8","15"]]},"page":"172-184","publisher":"Pergamon","title":"A stable brain from unstable components: Emerging concepts and implications for neural computation","type":"article-journal","volume":"357"},"uris":["http://www.mendeley.com/documents/?uuid=df881256-8280-4b7c-a442-b045dac0901d"]},{"id":"ITEM-3","itemData":{"DOI":"10.1098/rstb.2016.0161","ISSN":"1471-2970","PMID":"28093555","abstract":"The brain extracts behaviourally relevant sensory input to produce appropriate motor output. On the one hand, our constantly changing environment requires this transformation to be plastic. On the other hand, plasticity is thought to be balanced by mechanisms ensuring constancy of neuronal representations in order to achieve stable behavioural performance. Yet, prominent changes in synaptic strength and connectivity also occur during normal sensory experience, indicating a certain degree of constitutive plasticity. This raises the question of how stable neuronal representations are on the population level and also on the single neuron level. Here, we review recent data from longitudinal electrophysiological and optical recordings of single-cell activity that assess the long-term stability of neuronal stimulus selectivities under conditions of constant sensory experience, during learning, and after reversible modification of sensory input. The emerging picture is that neuronal representations are stabilized by behavioural relevance and that the degree of long-term tuning stability and perturbation resistance directly relates to the functional role of the respective neurons, cell types and circuits. Using a 'toy' model, we show that stable baseline representations and precise recovery from perturbations in visual cortex could arise from a 'backbone' of strong recurrent connectivity between similarly tuned cells together with a small number of 'anchor' neurons exempt from plastic changes.This article is part of the themed issue 'Integrating Hebbian and homeostatic plasticity'.","author":[{"dropping-particle":"","family":"Clopath","given":"Claudia","non-dropping-particle":"","parse-names":false,"suffix":""},{"dropping-particle":"","family":"Bonhoeffer","given":"Tobias","non-dropping-particle":"","parse-names":false,"suffix":""},{"dropping-particle":"","family":"Hübener","given":"Mark","non-dropping-particle":"","parse-names":false,"suffix":""},{"dropping-particle":"","family":"Rose","given":"Tobias","non-dropping-particle":"","parse-names":false,"suffix":""}],"container-title":"Philosophical transactions of the Royal Society of London. Series B, Biological sciences","id":"ITEM-3","issue":"1715","issued":{"date-parts":[["2017","3","5"]]},"page":"20160161","publisher":"The Royal Society","title":"Variance and invariance of neuronal long-term representations.","type":"article-journal","volume":"372"},"uris":["http://www.mendeley.com/documents/?uuid=61268c2f-b9ad-483e-b1d5-dc305ada0c9f"]}],"mendeley":{"formattedCitation":"(Chambers and Rumpel, 2017; Clopath et al., 2017; Rubin et al., 2015)","plainTextFormattedCitation":"(Chambers and Rumpel, 2017; Clopath et al., 2017; Rubin et al., 2015)","previouslyFormattedCitation":"(Chambers and Rumpel, 2017; Clopath et al., 2017; Rubin et al., 2015)"},"properties":{"noteIndex":0},"schema":"https://github.com/citation-style-language/schema/raw/master/csl-citation.json"}</w:instrText>
      </w:r>
      <w:r w:rsidRPr="00AA4070">
        <w:rPr>
          <w:rFonts w:cs="Times New Roman"/>
        </w:rPr>
        <w:fldChar w:fldCharType="separate"/>
      </w:r>
      <w:r w:rsidRPr="00AA4070">
        <w:rPr>
          <w:rFonts w:cs="Times New Roman"/>
          <w:noProof/>
        </w:rPr>
        <w:t>(Chambers and Rumpel, 2017; Clopath et al., 2017; Rubin et al., 2015)</w:t>
      </w:r>
      <w:r w:rsidRPr="00AA4070">
        <w:rPr>
          <w:rFonts w:cs="Times New Roman"/>
        </w:rPr>
        <w:fldChar w:fldCharType="end"/>
      </w:r>
      <w:r w:rsidRPr="00AA4070">
        <w:rPr>
          <w:rFonts w:cs="Times New Roman"/>
        </w:rPr>
        <w:t xml:space="preserve">. That is, memories of events within a certain temporal window are allocated to subpopulations of cells, with memories that occur proximally in time residing in overlapping populations </w:t>
      </w:r>
      <w:r w:rsidRPr="00AA4070">
        <w:rPr>
          <w:rFonts w:cs="Times New Roman"/>
        </w:rPr>
        <w:fldChar w:fldCharType="begin" w:fldLock="1"/>
      </w:r>
      <w:r w:rsidR="00ED2F91">
        <w:rPr>
          <w:rFonts w:cs="Times New Roman"/>
        </w:rPr>
        <w:instrText>ADDIN CSL_CITATION {"citationItems":[{"id":"ITEM-1","itemData":{"DOI":"10.1038/nrn3667","ISSN":"1471-003X","abstract":"Memories are thought to be represented in the brain by the 'memory trace' — altered levels of activity in specific neurons and synapses in a neural network. In this Review, Silva and colleagues discuss emerging evidence that the neurons and synapses involved in encoding a particular memory are not random but are specifically 'allocated' based on complex molecular signatures that are determined by the recent activity history of the neuron.","author":[{"dropping-particle":"","family":"Rogerson","given":"Thomas","non-dropping-particle":"","parse-names":false,"suffix":""},{"dropping-particle":"","family":"Cai","given":"Denise J.","non-dropping-particle":"","parse-names":false,"suffix":""},{"dropping-particle":"","family":"Frank","given":"Adam","non-dropping-particle":"","parse-names":false,"suffix":""},{"dropping-particle":"","family":"Sano","given":"Yoshitake","non-dropping-particle":"","parse-names":false,"suffix":""},{"dropping-particle":"","family":"Shobe","given":"Justin","non-dropping-particle":"","parse-names":false,"suffix":""},{"dropping-particle":"","family":"Lopez-Aranda","given":"Manuel F.","non-dropping-particle":"","parse-names":false,"suffix":""},{"dropping-particle":"","family":"Silva","given":"Alcino J.","non-dropping-particle":"","parse-names":false,"suffix":""}],"container-title":"Nature Reviews Neuroscience","id":"ITEM-1","issue":"3","issued":{"date-parts":[["2014","2","5"]]},"page":"157-169","publisher":"Nature Publishing Group","title":"Synaptic tagging during memory allocation","type":"article-journal","volume":"15"},"uris":["http://www.mendeley.com/documents/?uuid=e44a5cff-f6d9-39ce-8460-36f68ffe9bf4"]},{"id":"ITEM-2","itemData":{"DOI":"10.1038/nature17955","ISSN":"0028-0836","abstract":"This paper tests and provides support for the emerging hypothesis that two distinct memories formed close in time may be linked, such that recall of one triggers recall of the other. Using a range of techniques including in vivo calcium imaging with miniature head-mounted fluorescent microscopes in freely behaving mice, Alcino Silva and colleagues show that learning-dependent changes in excitability can temporally and contextually link memories formed close in time. Interestingly the overlap between memory encoding ensembles and strengthening of the second memory within short periods of time do not occur in aged animals, which do not exhibit the increased hippocampal excitability necessary for such links to occur.","author":[{"dropping-particle":"","family":"Cai","given":"Denise J.","non-dropping-particle":"","parse-names":false,"suffix":""},{"dropping-particle":"","family":"Aharoni","given":"Daniel","non-dropping-particle":"","parse-names":false,"suffix":""},{"dropping-particle":"","family":"Shuman","given":"Tristan","non-dropping-particle":"","parse-names":false,"suffix":""},{"dropping-particle":"","family":"Shobe","given":"Justin","non-dropping-particle":"","parse-names":false,"suffix":""},{"dropping-particle":"","family":"Biane","given":"Jeremy","non-dropping-particle":"","parse-names":false,"suffix":""},{"dropping-particle":"","family":"Song","given":"Weilin","non-dropping-particle":"","parse-names":false,"suffix":""},{"dropping-particle":"","family":"Wei","given":"Brandon","non-dropping-particle":"","parse-names":false,"suffix":""},{"dropping-particle":"","family":"Veshkini","given":"Michael","non-dropping-particle":"","parse-names":false,"suffix":""},{"dropping-particle":"","family":"La-Vu","given":"Mimi","non-dropping-particle":"","parse-names":false,"suffix":""},{"dropping-particle":"","family":"Lou","given":"Jerry","non-dropping-particle":"","parse-names":false,"suffix":""},{"dropping-particle":"","family":"Flores","given":"Sergio E.","non-dropping-particle":"","parse-names":false,"suffix":""},{"dropping-particle":"","family":"Kim","given":"Isaac","non-dropping-particle":"","parse-names":false,"suffix":""},{"dropping-particle":"","family":"Sano","given":"Yoshitake","non-dropping-particle":"","parse-names":false,"suffix":""},{"dropping-particle":"","family":"Zhou","given":"Miou","non-dropping-particle":"","parse-names":false,"suffix":""},{"dropping-particle":"","family":"Baumgaertel","given":"Karsten","non-dropping-particle":"","parse-names":false,"suffix":""},{"dropping-particle":"","family":"Lavi","given":"Ayal","non-dropping-particle":"","parse-names":false,"suffix":""},{"dropping-particle":"","family":"Kamata","given":"Masakazu","non-dropping-particle":"","parse-names":false,"suffix":""},{"dropping-particle":"","family":"Tuszynski","given":"Mark","non-dropping-particle":"","parse-names":false,"suffix":""},{"dropping-particle":"","family":"Mayford","given":"Mark","non-dropping-particle":"","parse-names":false,"suffix":""},{"dropping-particle":"","family":"Golshani","given":"Peyman","non-dropping-particle":"","parse-names":false,"suffix":""},{"dropping-particle":"","family":"Silva","given":"Alcino J.","non-dropping-particle":"","parse-names":false,"suffix":""}],"container-title":"Nature","id":"ITEM-2","issue":"7605","issued":{"date-parts":[["2016","5","23"]]},"page":"115-118","publisher":"Nature Publishing Group","title":"A shared neural ensemble links distinct contextual memories encoded close in time","type":"article-journal","volume":"534"},"uris":["http://www.mendeley.com/documents/?uuid=dfa0d581-a011-3099-a48f-e5e94c9688ce"]},{"id":"ITEM-3","itemData":{"DOI":"10.1126/science.aal2690","ISBN":"1095-9203 (Electronic) 0036-8075 (Linking)","ISSN":"10959203","PMID":"28126819","abstract":"Memories are not stored in isolation from other memories but are integrated into associative networks. However, the mechanisms underlying memory association remain elusive. Using two amygdala-dependent behavioral paradigms-conditioned taste aversion (CTA) and auditory-cued fear conditioning (AFC)-in mice, we found that presenting the conditioned stimulus used for the CTA task triggered the conditioned response of the AFC task after natural coreactivation of the memories. This was accompanied through an increase in the overlapping neuronal ensemble in the basolateral amygdala. Silencing of the overlapping ensemble suppressed CTA retrieval-induced freezing. However, retrieval of the original CTA or AFC memory was not affected. A small population of coshared neurons thus mediates the link between memories. They are not necessary for recalling individual memories.","author":[{"dropping-particle":"","family":"Yokose","given":"Jun","non-dropping-particle":"","parse-names":false,"suffix":""},{"dropping-particle":"","family":"Okubo-Suzuki","given":"Reiko","non-dropping-particle":"","parse-names":false,"suffix":""},{"dropping-particle":"","family":"Nomoto","given":"Masanori","non-dropping-particle":"","parse-names":false,"suffix":""},{"dropping-particle":"","family":"Ohkawa","given":"Noriaki","non-dropping-particle":"","parse-names":false,"suffix":""},{"dropping-particle":"","family":"Nishizono","given":"Hirofumi","non-dropping-particle":"","parse-names":false,"suffix":""},{"dropping-particle":"","family":"Suzuki","given":"Akinobu","non-dropping-particle":"","parse-names":false,"suffix":""},{"dropping-particle":"","family":"Matsuo","given":"Mina","non-dropping-particle":"","parse-names":false,"suffix":""},{"dropping-particle":"","family":"Tsujimura","given":"Shuhei","non-dropping-particle":"","parse-names":false,"suffix":""},{"dropping-particle":"","family":"Takahashi","given":"Yukari","non-dropping-particle":"","parse-names":false,"suffix":""},{"dropping-particle":"","family":"Nagase","given":"Masashi","non-dropping-particle":"","parse-names":false,"suffix":""},{"dropping-particle":"","family":"Watabe","given":"Ayako M","non-dropping-particle":"","parse-names":false,"suffix":""},{"dropping-particle":"","family":"Sasahara","given":"Masakiyo","non-dropping-particle":"","parse-names":false,"suffix":""},{"dropping-particle":"","family":"Kato","given":"Fusao","non-dropping-particle":"","parse-names":false,"suffix":""},{"dropping-particle":"","family":"Inokuchi","given":"Kaoru","non-dropping-particle":"","parse-names":false,"suffix":""}],"container-title":"Science","id":"ITEM-3","issue":"6323","issued":{"date-parts":[["2017","1","27"]]},"page":"398-403","publisher":"American Association for the Advancement of Science","title":"Overlapping memory trace indispensable for linking, but not recalling, individual memories","type":"article-journal","volume":"355"},"uris":["http://www.mendeley.com/documents/?uuid=c0bc2f04-2bd3-38a0-a019-9458a99a5b40"]},{"id":"ITEM-4","itemData":{"DOI":"10.1126/science.aaf0594","ISBN":"9788578110796","ISSN":"10959203","PMID":"27463673","abstract":"Collections of cells called engrams are thought to represent memories. Although there has been progress in identifying and manipulating single engrams, little is known about how multiple engrams interact to influence memory. In lateral amygdala (LA), neurons with increased excitability during training outcompete their neighbors for allocation to an engram. We examined whether competition based on neuronal excitability also governs the interaction between engrams. Mice received two distinct fear conditioning events separated by different intervals. LA neuron excitability was optogenetically manipulated and revealed a transient competitive process that integrates memories for events occurring closely in time (coallocating overlapping populations of neurons to both engrams) and separates memories for events occurring at distal times (disallocating nonoverlapping populations to each engram).","author":[{"dropping-particle":"","family":"Rashid","given":"Asim J","non-dropping-particle":"","parse-names":false,"suffix":""},{"dropping-particle":"","family":"Yan","given":"Chen","non-dropping-particle":"","parse-names":false,"suffix":""},{"dropping-particle":"","family":"Mercaldo","given":"Valentina","non-dropping-particle":"","parse-names":false,"suffix":""},{"dropping-particle":"","family":"Hsiang","given":"Hwa-Lin Lin","non-dropping-particle":"","parse-names":false,"suffix":""},{"dropping-particle":"","family":"Park","given":"Sungmo","non-dropping-particle":"","parse-names":false,"suffix":""},{"dropping-particle":"","family":"Cole","given":"Christina J","non-dropping-particle":"","parse-names":false,"suffix":""},{"dropping-particle":"","family":"Cristofaro","given":"Antonietta","non-dropping-particle":"De","parse-names":false,"suffix":""},{"dropping-particle":"","family":"Yu","given":"Julia","non-dropping-particle":"","parse-names":false,"suffix":""},{"dropping-particle":"","family":"Ramakrishnan","given":"Charu","non-dropping-particle":"","parse-names":false,"suffix":""},{"dropping-particle":"","family":"Lee","given":"Soo Yeun","non-dropping-particle":"","parse-names":false,"suffix":""},{"dropping-particle":"","family":"Deisseroth","given":"Karl","non-dropping-particle":"","parse-names":false,"suffix":""},{"dropping-particle":"","family":"Frankland","given":"Paul W","non-dropping-particle":"","parse-names":false,"suffix":""},{"dropping-particle":"","family":"Josselyn","given":"Sheena A","non-dropping-particle":"","parse-names":false,"suffix":""}],"container-title":"Science","id":"ITEM-4","issue":"6297","issued":{"date-parts":[["2016","7","22"]]},"page":"383-387","publisher":"American Association for the Advancement of Science","title":"Competition between engrams influences fear memory formation and recall","type":"article-journal","volume":"353"},"uris":["http://www.mendeley.com/documents/?uuid=bcc1d334-9d52-3e49-ba1b-73158efa593f"]},{"id":"ITEM-5","itemData":{"DOI":"10.1038/s41593-018-0076-6","ISSN":"1097-6256","abstract":"The modification of synaptic strength produced by long-term potentiation (LTP) is widely thought to underlie memory storage. Indeed, given that hippocampal pyramidal neurons have &gt;10,000 independently modifiable synapses, the potential for information storage by synaptic modification is enormous. However, recent work suggests that CREB-mediated global changes in neuronal excitability also play a critical role in memory formation. Because these global changes have a modest capacity for information storage compared with that of synaptic plasticity, their importance for memory function has been unclear. Here we review the newly emerging evidence for CREB-dependent control of excitability and discuss two possible mechanisms. First, the CREB-dependent transient change in neuronal excitability performs a memory-allocation function ensuring that memory is stored in ways that facilitate effective linking of events with temporal proximity (hours). Second, these changes may promote cell-assembly formation during the memory-consolidation phase. It has been unclear whether such global excitability changes and local synaptic mechanisms are complementary. Here we argue that the two mechanisms can work together to promote useful memory function.","author":[{"dropping-particle":"","family":"Lisman","given":"John","non-dropping-particle":"","parse-names":false,"suffix":""},{"dropping-particle":"","family":"Cooper","given":"Katherine","non-dropping-particle":"","parse-names":false,"suffix":""},{"dropping-particle":"","family":"Sehgal","given":"Megha","non-dropping-particle":"","parse-names":false,"suffix":""},{"dropping-particle":"","family":"Silva","given":"Alcino J.","non-dropping-particle":"","parse-names":false,"suffix":""}],"container-title":"Nature Neuroscience","id":"ITEM-5","issue":"3","issued":{"date-parts":[["2018","3","12"]]},"page":"309-314","publisher":"Nature Publishing Group","title":"Memory formation depends on both synapse-specific modifications of synaptic strength and cell-specific increases in excitability","type":"article-journal","volume":"21"},"uris":["http://www.mendeley.com/documents/?uuid=57558341-cde5-3433-83b5-90acabc72ca3"]}],"mendeley":{"formattedCitation":"(Cai et al., 2016; Lisman et al., 2018; Rashid et al., 2016; Rogerson et al., 2014; Yokose et al., 2017)","plainTextFormattedCitation":"(Cai et al., 2016; Lisman et al., 2018; Rashid et al., 2016; Rogerson et al., 2014; Yokose et al., 2017)","previouslyFormattedCitation":"(Cai et al., 2016; Lisman et al., 2018; Rashid et al., 2016; Rogerson et al., 2014; Yokose et al., 2017)"},"properties":{"noteIndex":0},"schema":"https://github.com/citation-style-language/schema/raw/master/csl-citation.json"}</w:instrText>
      </w:r>
      <w:r w:rsidRPr="00AA4070">
        <w:rPr>
          <w:rFonts w:cs="Times New Roman"/>
        </w:rPr>
        <w:fldChar w:fldCharType="separate"/>
      </w:r>
      <w:r w:rsidR="00BE3112" w:rsidRPr="00BE3112">
        <w:rPr>
          <w:rFonts w:cs="Times New Roman"/>
          <w:noProof/>
        </w:rPr>
        <w:t>(Cai et al., 2016; Lisman et al., 2018; Rashid et al., 2016; Rogerson et al., 2014; Yokose et al., 2017)</w:t>
      </w:r>
      <w:r w:rsidRPr="00AA4070">
        <w:rPr>
          <w:rFonts w:cs="Times New Roman"/>
        </w:rPr>
        <w:fldChar w:fldCharType="end"/>
      </w:r>
      <w:r w:rsidRPr="00AA4070">
        <w:rPr>
          <w:rFonts w:cs="Times New Roman"/>
        </w:rPr>
        <w:t xml:space="preserve">. Those populations ultimately underlie memory representations during subsequent retrieval </w:t>
      </w:r>
      <w:r w:rsidRPr="00AA4070">
        <w:rPr>
          <w:rFonts w:cs="Times New Roman"/>
        </w:rPr>
        <w:fldChar w:fldCharType="begin" w:fldLock="1"/>
      </w:r>
      <w:r>
        <w:rPr>
          <w:rFonts w:cs="Times New Roman"/>
        </w:rPr>
        <w:instrText>ADDIN CSL_CITATION {"citationItems":[{"id":"ITEM-1","itemData":{"DOI":"10.1038/nature11028","ISSN":"0028-0836","abstract":"Several studies have used ablation strategies to demonstrate that certain neuronal populations in the brain are needed for memory expression, but whether a particular ensemble is sufficient to elicit a behavioural outcome from a particular memory has remained unexplored. Now, Susumu Tonegawa and colleagues use optogenetics to demonstrate that a particular, targeted memory 'engram', or group of cells, that was active during fear-learning is sufficient to drive freezing behaviour in mice during subsequent reactivations.","author":[{"dropping-particle":"","family":"Liu","given":"Xu","non-dropping-particle":"","parse-names":false,"suffix":""},{"dropping-particle":"","family":"Ramirez","given":"Steve","non-dropping-particle":"","parse-names":false,"suffix":""},{"dropping-particle":"","family":"Pang","given":"Petti T.","non-dropping-particle":"","parse-names":false,"suffix":""},{"dropping-particle":"","family":"Puryear","given":"Corey B.","non-dropping-particle":"","parse-names":false,"suffix":""},{"dropping-particle":"","family":"Govindarajan","given":"Arvind","non-dropping-particle":"","parse-names":false,"suffix":""},{"dropping-particle":"","family":"Deisseroth","given":"Karl","non-dropping-particle":"","parse-names":false,"suffix":""},{"dropping-particle":"","family":"Tonegawa","given":"Susumu","non-dropping-particle":"","parse-names":false,"suffix":""}],"container-title":"Nature","id":"ITEM-1","issue":"7394","issued":{"date-parts":[["2012","3","22"]]},"page":"381-385","publisher":"Nature Publishing Group","title":"Optogenetic stimulation of a hippocampal engram activates fear memory recall","type":"article-journal","volume":"484"},"uris":["http://www.mendeley.com/documents/?uuid=37e21eb4-1eec-32f0-b66c-2441c3b92b5d"]},{"id":"ITEM-2","itemData":{"DOI":"10.1126/science.aaf0594","ISBN":"9788578110796","ISSN":"10959203","PMID":"27463673","abstract":"Collections of cells called engrams are thought to represent memories. Although there has been progress in identifying and manipulating single engrams, little is known about how multiple engrams interact to influence memory. In lateral amygdala (LA), neurons with increased excitability during training outcompete their neighbors for allocation to an engram. We examined whether competition based on neuronal excitability also governs the interaction between engrams. Mice received two distinct fear conditioning events separated by different intervals. LA neuron excitability was optogenetically manipulated and revealed a transient competitive process that integrates memories for events occurring closely in time (coallocating overlapping populations of neurons to both engrams) and separates memories for events occurring at distal times (disallocating nonoverlapping populations to each engram).","author":[{"dropping-particle":"","family":"Rashid","given":"Asim J","non-dropping-particle":"","parse-names":false,"suffix":""},{"dropping-particle":"","family":"Yan","given":"Chen","non-dropping-particle":"","parse-names":false,"suffix":""},{"dropping-particle":"","family":"Mercaldo","given":"Valentina","non-dropping-particle":"","parse-names":false,"suffix":""},{"dropping-particle":"","family":"Hsiang","given":"Hwa-Lin Lin","non-dropping-particle":"","parse-names":false,"suffix":""},{"dropping-particle":"","family":"Park","given":"Sungmo","non-dropping-particle":"","parse-names":false,"suffix":""},{"dropping-particle":"","family":"Cole","given":"Christina J","non-dropping-particle":"","parse-names":false,"suffix":""},{"dropping-particle":"","family":"Cristofaro","given":"Antonietta","non-dropping-particle":"De","parse-names":false,"suffix":""},{"dropping-particle":"","family":"Yu","given":"Julia","non-dropping-particle":"","parse-names":false,"suffix":""},{"dropping-particle":"","family":"Ramakrishnan","given":"Charu","non-dropping-particle":"","parse-names":false,"suffix":""},{"dropping-particle":"","family":"Lee","given":"Soo Yeun","non-dropping-particle":"","parse-names":false,"suffix":""},{"dropping-particle":"","family":"Deisseroth","given":"Karl","non-dropping-particle":"","parse-names":false,"suffix":""},{"dropping-particle":"","family":"Frankland","given":"Paul W","non-dropping-particle":"","parse-names":false,"suffix":""},{"dropping-particle":"","family":"Josselyn","given":"Sheena A","non-dropping-particle":"","parse-names":false,"suffix":""}],"container-title":"Science","id":"ITEM-2","issue":"6297","issued":{"date-parts":[["2016","7","22"]]},"page":"383-387","publisher":"American Association for the Advancement of Science","title":"Competition between engrams influences fear memory formation and recall","type":"article-journal","volume":"353"},"uris":["http://www.mendeley.com/documents/?uuid=bcc1d334-9d52-3e49-ba1b-73158efa593f"]}],"mendeley":{"formattedCitation":"(Liu et al., 2012; Rashid et al., 2016)","plainTextFormattedCitation":"(Liu et al., 2012; Rashid et al., 2016)","previouslyFormattedCitation":"(Liu et al., 2012; Rashid et al., 2016)"},"properties":{"noteIndex":0},"schema":"https://github.com/citation-style-language/schema/raw/master/csl-citation.json"}</w:instrText>
      </w:r>
      <w:r w:rsidRPr="00AA4070">
        <w:rPr>
          <w:rFonts w:cs="Times New Roman"/>
        </w:rPr>
        <w:fldChar w:fldCharType="separate"/>
      </w:r>
      <w:r w:rsidRPr="00AA4070">
        <w:rPr>
          <w:rFonts w:cs="Times New Roman"/>
          <w:noProof/>
        </w:rPr>
        <w:t>(Liu et al., 2012; Rashid et al., 2016)</w:t>
      </w:r>
      <w:r w:rsidRPr="00AA4070">
        <w:rPr>
          <w:rFonts w:cs="Times New Roman"/>
        </w:rPr>
        <w:fldChar w:fldCharType="end"/>
      </w:r>
      <w:r w:rsidRPr="00AA4070">
        <w:rPr>
          <w:rFonts w:cs="Times New Roman"/>
        </w:rPr>
        <w:t xml:space="preserve">. This so-called temporal context model has powerful implications for how neural circuits distinguish between events occurring far apart in time </w:t>
      </w:r>
      <w:r w:rsidRPr="00AA4070">
        <w:rPr>
          <w:rFonts w:cs="Times New Roman"/>
        </w:rPr>
        <w:fldChar w:fldCharType="begin" w:fldLock="1"/>
      </w:r>
      <w:r>
        <w:rPr>
          <w:rFonts w:cs="Times New Roman"/>
        </w:rPr>
        <w:instrText>ADDIN CSL_CITATION {"citationItems":[{"id":"ITEM-1","itemData":{"DOI":"10.1037/a0033621","ISSN":"1939-2222","PMID":"23915126","abstract":"A wealth of experimental studies with animals have offered insights about how neural networks within the hippocampus support the temporal organization of memories. These studies have revealed the existence of \"time cells\" that encode moments in time, much as the well-known \"place cells\" map locations in space. Another line of work inspired by human behavioral studies suggests that episodic memories are mediated by a state of temporal context that changes gradually over long time scales, up to at least a few thousand seconds. In this view, the \"mental time travel\" hypothesized to support the experience of episodic memory corresponds to a \"jump back in time\" in which a previous state of temporal context is recovered. We suggest that these 2 sets of findings could be different facets of a representation of temporal history that maintains a record at the last few thousand seconds of experience. The ability to represent long time scales comes at the cost of discarding precise information about when a stimulus was experienced--this uncertainty becomes greater for events further in the past. We review recent computational work that describes a mechanism that could construct such a scale-invariant representation. Taken as a whole, this suggests the hippocampus plays its role in multiple aspects of cognition by representing events embedded in a general spatiotemporal context. The representation of internal time can be useful across nonhippocampal memory systems.","author":[{"dropping-particle":"","family":"Howard","given":"Marc W.","non-dropping-particle":"","parse-names":false,"suffix":""},{"dropping-particle":"","family":"Eichenbaum","given":"Howard","non-dropping-particle":"","parse-names":false,"suffix":""}],"container-title":"Journal of Experimental Psychology: General","id":"ITEM-1","issue":"4","issued":{"date-parts":[["2013","11"]]},"page":"1211-1230","title":"The hippocampus, time, and memory across scales.","type":"article-journal","volume":"142"},"uris":["http://www.mendeley.com/documents/?uuid=c3ad549e-e399-427c-aa2f-945d79847892"]},{"id":"ITEM-2","itemData":{"DOI":"10.1037/0033-295X.112.1.75","ISSN":"0033-295X","PMID":"15631589","abstract":"The medial temporal lobe (MTL) has been studied extensively at all levels of analysis, yet its function remains unclear. Theory regarding the cognitive function of the MTL has centered along 3 themes. Different authors have emphasized the role of the MTL in episodic recall, spatial navigation, or relational memory. Starting with the temporal context model (M. W. Howard &amp; M. J. Kahana, 2002a), a distributed memory model that has been applied to benchmark data from episodic recall tasks, the authors propose that the entorhinal cortex supports a gradually changing representation of temporal context and the hippocampus proper enables retrieval of these contextual states. Simulation studies show this hypothesis explains the firing of place cells in the entorhinal cortex and the behavioral effects of hippocampal lesion in relational memory tasks. These results constitute a first step toward a unified computational theory of MTL function that integrates neurophysiological, neuropsychological, and cognitive findings.","author":[{"dropping-particle":"","family":"Howard","given":"Marc W","non-dropping-particle":"","parse-names":false,"suffix":""},{"dropping-particle":"","family":"Fotedar","given":"Mrigankka S","non-dropping-particle":"","parse-names":false,"suffix":""},{"dropping-particle":"V","family":"Datey","given":"Aditya","non-dropping-particle":"","parse-names":false,"suffix":""},{"dropping-particle":"","family":"Hasselmo","given":"Michael E","non-dropping-particle":"","parse-names":false,"suffix":""}],"container-title":"Psychological review","id":"ITEM-2","issue":"1","issued":{"date-parts":[["2005","1"]]},"page":"75-116","publisher":"NIH Public Access","title":"The temporal context model in spatial navigation and relational learning: toward a common explanation of medial temporal lobe function across domains.","type":"article-journal","volume":"112"},"uris":["http://www.mendeley.com/documents/?uuid=b7b46872-1d6b-3de5-b295-8299ea313f02"]}],"mendeley":{"formattedCitation":"(Howard and Eichenbaum, 2013; Howard et al., 2005)","plainTextFormattedCitation":"(Howard and Eichenbaum, 2013; Howard et al., 2005)","previouslyFormattedCitation":"(Howard and Eichenbaum, 2013; Howard et al., 2005)"},"properties":{"noteIndex":0},"schema":"https://github.com/citation-style-language/schema/raw/master/csl-citation.json"}</w:instrText>
      </w:r>
      <w:r w:rsidRPr="00AA4070">
        <w:rPr>
          <w:rFonts w:cs="Times New Roman"/>
        </w:rPr>
        <w:fldChar w:fldCharType="separate"/>
      </w:r>
      <w:r w:rsidRPr="00AA4070">
        <w:rPr>
          <w:rFonts w:cs="Times New Roman"/>
          <w:noProof/>
        </w:rPr>
        <w:t xml:space="preserve">(Howard and Eichenbaum, </w:t>
      </w:r>
      <w:r w:rsidRPr="00AA4070">
        <w:rPr>
          <w:rFonts w:cs="Times New Roman"/>
          <w:noProof/>
        </w:rPr>
        <w:lastRenderedPageBreak/>
        <w:t>2013; Howard et al., 2005)</w:t>
      </w:r>
      <w:r w:rsidRPr="00AA4070">
        <w:rPr>
          <w:rFonts w:cs="Times New Roman"/>
        </w:rPr>
        <w:fldChar w:fldCharType="end"/>
      </w:r>
      <w:r w:rsidRPr="00AA4070">
        <w:rPr>
          <w:rFonts w:cs="Times New Roman"/>
        </w:rPr>
        <w:t xml:space="preserve"> and would require macroscopic-timescale basal dynamics in the brain. Indeed, population drift is required to support memory tasks with a temporal demand </w:t>
      </w:r>
      <w:r w:rsidRPr="00AA4070">
        <w:rPr>
          <w:rFonts w:cs="Times New Roman"/>
        </w:rPr>
        <w:fldChar w:fldCharType="begin" w:fldLock="1"/>
      </w:r>
      <w:r>
        <w:rPr>
          <w:rFonts w:cs="Times New Roman"/>
        </w:rPr>
        <w:instrText>ADDIN CSL_CITATION {"citationItems":[{"id":"ITEM-1","itemData":{"DOI":"10.1016/j.neuron.2007.08.017","abstract":"SUMMARY The hippocampus is thought to contribute to episodic memory in part by binding stimuli to their spatiotemporal context. The present study examined how hippocampal neuronal popula-tions encode spatial and temporal context as rats performed a task in which they were re-quired to remember the order of trial-unique sequences of odors. The results suggest that a gradual change in the pattern of hippocampal activity served as a temporal context for odor-sampling events and was important for suc-cessful subsequent memory of the order of those odors.","author":[{"dropping-particle":"","family":"Manns","given":"Joseph R","non-dropping-particle":"","parse-names":false,"suffix":""},{"dropping-particle":"","family":"Howard","given":"Marc W","non-dropping-particle":"","parse-names":false,"suffix":""},{"dropping-particle":"","family":"Eichenbaum","given":"Howard","non-dropping-particle":"","parse-names":false,"suffix":""}],"container-title":"Neuron","id":"ITEM-1","issue":"3","issued":{"date-parts":[["2007"]]},"page":"530-540","title":"Gradual changes in hippocampal activity support remembering the order of events","type":"article-journal","volume":"56"},"uris":["http://www.mendeley.com/documents/?uuid=992c4d4e-5078-3e91-a47b-efc7d728f644"]},{"id":"ITEM-2","itemData":{"DOI":"10.1523/JNEUROSCI.1337-10.2010","ISSN":"1529-2401","PMID":"21084610","abstract":"One of the defining features of episodic long-term memory is that it includes information about the temporal context in which an event occurred. Little is known about the regions that support the encoding of temporal information in the human brain, although previous work has suggested a role for the lateral prefrontal cortex (PFC) and medial temporal lobes (MTL). Here we used event-related fMRI to examine the relationship between activity at encoding and subsequent memory for temporal context. Participants were scanned while performing a serial order working memory task with pictures of common objects and were later tested for temporal memory at two different timescales. In the coarse temporal memory test, participants viewed one object from each trial and indicated approximately when during the course of the experiment it had appeared. In the fine temporal memory test, participants were shown the remaining objects from each trial and asked to recall the order in which they had been originally presented. Activity in the parahippocampal cortex predicted subsequent fine temporal accuracy, whereas coarse temporal accuracy was predicted by activity in several regions of the PFC, as well as in the hippocampus. Additional multivoxel pattern analyses revealed evidence implicating the rostrolateral PFC in the representation of time-varying contextual states in a manner similar to that proposed by computational theories of temporal context memory. These results highlight MTL and PFC contributions to temporal memory at the time of encoding and suggest a particular role for the rostrolateral PFC in encoding coarse temporal context.","author":[{"dropping-particle":"","family":"Jenkins","given":"Lucas J","non-dropping-particle":"","parse-names":false,"suffix":""},{"dropping-particle":"","family":"Ranganath","given":"Charan","non-dropping-particle":"","parse-names":false,"suffix":""}],"container-title":"The Journal of neuroscience : the official journal of the Society for Neuroscience","id":"ITEM-2","issue":"46","issued":{"date-parts":[["2010","11","17"]]},"page":"15558-65","publisher":"Society for Neuroscience","title":"Prefrontal and medial temporal lobe activity at encoding predicts temporal context memory.","type":"article-journal","volume":"30"},"uris":["http://www.mendeley.com/documents/?uuid=1a9c82c6-47b1-3c19-9d7b-f09c178704a3"]}],"mendeley":{"formattedCitation":"(Jenkins and Ranganath, 2010; Manns et al., 2007)","plainTextFormattedCitation":"(Jenkins and Ranganath, 2010; Manns et al., 2007)","previouslyFormattedCitation":"(Jenkins and Ranganath, 2010; Manns et al., 2007)"},"properties":{"noteIndex":0},"schema":"https://github.com/citation-style-language/schema/raw/master/csl-citation.json"}</w:instrText>
      </w:r>
      <w:r w:rsidRPr="00AA4070">
        <w:rPr>
          <w:rFonts w:cs="Times New Roman"/>
        </w:rPr>
        <w:fldChar w:fldCharType="separate"/>
      </w:r>
      <w:r w:rsidRPr="00AA4070">
        <w:rPr>
          <w:rFonts w:cs="Times New Roman"/>
          <w:noProof/>
        </w:rPr>
        <w:t>(Jenkins and Ranganath, 2010; Manns et al., 2007)</w:t>
      </w:r>
      <w:r w:rsidRPr="00AA4070">
        <w:rPr>
          <w:rFonts w:cs="Times New Roman"/>
        </w:rPr>
        <w:fldChar w:fldCharType="end"/>
      </w:r>
      <w:r w:rsidRPr="00AA4070">
        <w:rPr>
          <w:rFonts w:cs="Times New Roman"/>
        </w:rPr>
        <w:t xml:space="preserve">. </w:t>
      </w:r>
    </w:p>
    <w:p w14:paraId="2DAB5790" w14:textId="14E7C89A" w:rsidR="00AA4070" w:rsidRPr="00AA4070" w:rsidRDefault="00AA4070" w:rsidP="00AA4070">
      <w:pPr>
        <w:rPr>
          <w:rFonts w:cs="Times New Roman"/>
        </w:rPr>
      </w:pPr>
      <w:r>
        <w:rPr>
          <w:rFonts w:cs="Times New Roman"/>
        </w:rPr>
        <w:tab/>
      </w:r>
      <w:r w:rsidRPr="00AA4070">
        <w:rPr>
          <w:rFonts w:cs="Times New Roman"/>
        </w:rPr>
        <w:t xml:space="preserve">Theories of hippocampal function have hypothesized its role in binding events into a spatiotemporal configuration for memory storage and retrieval </w:t>
      </w:r>
      <w:r w:rsidRPr="00AA4070">
        <w:rPr>
          <w:rFonts w:cs="Times New Roman"/>
        </w:rPr>
        <w:fldChar w:fldCharType="begin" w:fldLock="1"/>
      </w:r>
      <w:r w:rsidR="00CA4939">
        <w:rPr>
          <w:rFonts w:cs="Times New Roman"/>
        </w:rPr>
        <w:instrText>ADDIN CSL_CITATION {"citationItems":[{"id":"ITEM-1","itemData":{"ISBN":"9780262032032","abstract":"\"A Bradford book.\" 1. Introduction -- 2. Toward an Account of Amnesia in Human Patients and Animal Models: Taking Care of the Preliminaries -- 3. The Hippocampal System and the Procedural-Declarative Memory Distinction: A Comprehensive Proposal -- 4. Anatomical Data Regarding the Procedural-Declarative Distinction -- 5. Physiological Data Regarding the Procedural-Declarative Distinction -- 6. Accounting for the Behavioral Data -- 7. Generalizing to Other Paradigms: Animal Studies -- 8. Generalizing to Other Paradigms: Human Studies -- 9. Summarizing the Fit of the Theory to Data -- 10. What Constitutes a Test of This Theory? -- 11. Comparing the Theory to Other Accounts: Animal Models -- 12. Comparing the Theory to Other Accounts: Human Amnesia -- 13. On the Functional Role of the Hippocampal System in Memory.","author":[{"dropping-particle":"","family":"Cohen","given":"Neal J. J.","non-dropping-particle":"","parse-names":false,"suffix":""},{"dropping-particle":"","family":"Eichenbaum","given":"Howard.","non-dropping-particle":"","parse-names":false,"suffix":""}],"id":"ITEM-1","issued":{"date-parts":[["1993"]]},"number-of-pages":"330","publisher":"MIT Press","publisher-place":"Cambridge, MA","title":"Memory, Amnesia, and the Hippocampal System","type":"book"},"uris":["http://www.mendeley.com/documents/?uuid=05f0f00b-5217-45e3-bd20-e35cbe85b921"]},{"id":"ITEM-2","itemData":{"DOI":"10.1111/nyas.13043","ISSN":"00778923","author":[{"dropping-particle":"","family":"Ranganath","given":"Charan","non-dropping-particle":"","parse-names":false,"suffix":""},{"dropping-particle":"","family":"Hsieh","given":"Liang-Tien","non-dropping-particle":"","parse-names":false,"suffix":""}],"container-title":"Annals of the New York Academy of Sciences","id":"ITEM-2","issue":"1","issued":{"date-parts":[["2016","4","1"]]},"page":"93-110","title":"The hippocampus: a special place for time","type":"article-journal","volume":"1369"},"uris":["http://www.mendeley.com/documents/?uuid=ab84694a-c551-399a-b722-454e585fa4b9"]},{"id":"ITEM-3","itemData":{"DOI":"10.1016/j.tics.2014.12.004","ISSN":"13646613","PMID":"25600586","abstract":"Remembering the sequence of events is critical for deriving meaning from our experiences and guiding behavior. Prior investigations into the function of the human hippocampus have focused on its more general role in associative binding, but recent work has focused on understanding its specific role in encoding and preserving the temporal order of experiences. In this review we summarize recent work in humans examining hippocampal contributions to sequence learning. We distinguish the learning of sequential relationships through repetition from the rapid, episodic acquisition of sequential associations. Taken together, this research begins to clarify the link between hippocampal representations and the preservation of the order of events.","author":[{"dropping-particle":"","family":"Davachi","given":"Lila","non-dropping-particle":"","parse-names":false,"suffix":""},{"dropping-particle":"","family":"DuBrow","given":"Sarah","non-dropping-particle":"","parse-names":false,"suffix":""}],"container-title":"Trends in Cognitive Sciences","id":"ITEM-3","issue":"2","issued":{"date-parts":[["2015","2"]]},"page":"92-99","title":"How the hippocampus preserves order: the role of prediction and context","type":"article-journal","volume":"19"},"uris":["http://www.mendeley.com/documents/?uuid=7ca1eb09-2291-3bb4-b3cd-77146996e9ed"]}],"mendeley":{"formattedCitation":"(Cohen and Eichenbaum, 1993; Davachi and DuBrow, 2015; Ranganath and Hsieh, 2016)","plainTextFormattedCitation":"(Cohen and Eichenbaum, 1993; Davachi and DuBrow, 2015; Ranganath and Hsieh, 2016)","previouslyFormattedCitation":"(Cohen and Eichenbaum, 1993; Davachi and DuBrow, 2015; Ranganath and Hsieh, 2016)"},"properties":{"noteIndex":0},"schema":"https://github.com/citation-style-language/schema/raw/master/csl-citation.json"}</w:instrText>
      </w:r>
      <w:r w:rsidRPr="00AA4070">
        <w:rPr>
          <w:rFonts w:cs="Times New Roman"/>
        </w:rPr>
        <w:fldChar w:fldCharType="separate"/>
      </w:r>
      <w:r w:rsidRPr="00AA4070">
        <w:rPr>
          <w:rFonts w:cs="Times New Roman"/>
          <w:noProof/>
        </w:rPr>
        <w:t>(Cohen and Eichenbaum, 1993; Davachi and DuBrow, 2015; Ranganath and Hsieh, 2016)</w:t>
      </w:r>
      <w:r w:rsidRPr="00AA4070">
        <w:rPr>
          <w:rFonts w:cs="Times New Roman"/>
        </w:rPr>
        <w:fldChar w:fldCharType="end"/>
      </w:r>
      <w:r w:rsidRPr="00AA4070">
        <w:rPr>
          <w:rFonts w:cs="Times New Roman"/>
        </w:rPr>
        <w:t xml:space="preserve">. Hippocampal time cell sequences, in conjunction with spatial responses (i.e., place cells) </w:t>
      </w:r>
      <w:r w:rsidRPr="00AA4070">
        <w:rPr>
          <w:rFonts w:cs="Times New Roman"/>
        </w:rPr>
        <w:fldChar w:fldCharType="begin" w:fldLock="1"/>
      </w:r>
      <w:r>
        <w:rPr>
          <w:rFonts w:cs="Times New Roman"/>
        </w:rPr>
        <w:instrText>ADDIN CSL_CITATION {"citationItems":[{"id":"ITEM-1","itemData":{"DOI":"10.1016/0006-8993(71)90358-1","ISBN":"0006-8993 (Print)\\r0006-8993 (Linking)","ISSN":"00068993","PMID":"5124915","abstract":"Responses of cells in the dorsal hippocampus of rats to restraining tactile stimuli as a function of spatial orientation suggest that the hippocampus provides the rest of the brain with a spatial reference map. The activity of cells in such a map would specify the direction in which the s was pointing relative to environmental landmarks and the occurrence of particular tactile, visual, etc., stimuli while facing in that orientation. It is hypothesized that activation of those cells specifying a particular orientation together with a signal indicating movement or intention to move in space would tend to activate cells specifying adjacent or subsequent spatial orientations. In this way, the map would \"anticipate\" the sensory stimuli consequent to a particular movement.","author":[{"dropping-particle":"","family":"O'Keefe","given":"John M.","non-dropping-particle":"","parse-names":false,"suffix":""},{"dropping-particle":"","family":"Dostrovsky","given":"Jonathon O.","non-dropping-particle":"","parse-names":false,"suffix":""}],"container-title":"Brain research","id":"ITEM-1","issue":"1","issued":{"date-parts":[["1971"]]},"page":"171-175","title":"The hippocampus as a spatial map. Preliminary evidence from unit activity in the freely-moving rat.","type":"article-journal","volume":"34"},"uris":["http://www.mendeley.com/documents/?uuid=f7321cd8-5788-4c04-b628-62c7f1f45e92"]}],"mendeley":{"formattedCitation":"(O’Keefe and Dostrovsky, 1971)","plainTextFormattedCitation":"(O’Keefe and Dostrovsky, 1971)","previouslyFormattedCitation":"(O’Keefe and Dostrovsky, 1971)"},"properties":{"noteIndex":0},"schema":"https://github.com/citation-style-language/schema/raw/master/csl-citation.json"}</w:instrText>
      </w:r>
      <w:r w:rsidRPr="00AA4070">
        <w:rPr>
          <w:rFonts w:cs="Times New Roman"/>
        </w:rPr>
        <w:fldChar w:fldCharType="separate"/>
      </w:r>
      <w:r w:rsidRPr="00AA4070">
        <w:rPr>
          <w:rFonts w:cs="Times New Roman"/>
          <w:noProof/>
        </w:rPr>
        <w:t>(O’Keefe and Dostrovsky, 1971)</w:t>
      </w:r>
      <w:r w:rsidRPr="00AA4070">
        <w:rPr>
          <w:rFonts w:cs="Times New Roman"/>
        </w:rPr>
        <w:fldChar w:fldCharType="end"/>
      </w:r>
      <w:r w:rsidRPr="00AA4070">
        <w:rPr>
          <w:rFonts w:cs="Times New Roman"/>
        </w:rPr>
        <w:t xml:space="preserve">, are thought to fulfill this role and represent events for informing future behavior </w:t>
      </w:r>
      <w:r w:rsidRPr="00AA4070">
        <w:rPr>
          <w:rFonts w:cs="Times New Roman"/>
        </w:rPr>
        <w:fldChar w:fldCharType="begin" w:fldLock="1"/>
      </w:r>
      <w:r>
        <w:rPr>
          <w:rFonts w:cs="Times New Roman"/>
        </w:rPr>
        <w:instrText>ADDIN CSL_CITATION {"citationItems":[{"id":"ITEM-1","itemData":{"DOI":"10.1038/nrn3827","ISBN":"1471-003X","ISSN":"1471-003X","PMID":"25269553","abstract":"Nature Reviews Neuroscience, (2014). doi:10.1038/nrn3827","author":[{"dropping-particle":"","family":"Eichenbaum","given":"Howard","non-dropping-particle":"","parse-names":false,"suffix":""}],"container-title":"Nature Reviews Neuroscience","id":"ITEM-1","issue":"October","issued":{"date-parts":[["2014"]]},"page":"1-13","publisher":"Nature Publishing Group","title":"Time cells in the hippocampus: a new dimension for mapping memories","type":"article-journal","volume":"15"},"uris":["http://www.mendeley.com/documents/?uuid=d25c879f-c54b-4b6d-ba7d-c184b0939ef7"]}],"mendeley":{"formattedCitation":"(Eichenbaum, 2014)","plainTextFormattedCitation":"(Eichenbaum, 2014)","previouslyFormattedCitation":"(Eichenbaum, 2014)"},"properties":{"noteIndex":0},"schema":"https://github.com/citation-style-language/schema/raw/master/csl-citation.json"}</w:instrText>
      </w:r>
      <w:r w:rsidRPr="00AA4070">
        <w:rPr>
          <w:rFonts w:cs="Times New Roman"/>
        </w:rPr>
        <w:fldChar w:fldCharType="separate"/>
      </w:r>
      <w:r w:rsidRPr="00AA4070">
        <w:rPr>
          <w:rFonts w:cs="Times New Roman"/>
          <w:noProof/>
        </w:rPr>
        <w:t>(Eichenbaum, 2014)</w:t>
      </w:r>
      <w:r w:rsidRPr="00AA4070">
        <w:rPr>
          <w:rFonts w:cs="Times New Roman"/>
        </w:rPr>
        <w:fldChar w:fldCharType="end"/>
      </w:r>
      <w:r w:rsidRPr="00AA4070">
        <w:rPr>
          <w:rFonts w:cs="Times New Roman"/>
        </w:rPr>
        <w:t xml:space="preserve">. Thus, it is imperative to examine the long-term activity of cell sequences representing temporal order in particular, as this would elucidate how the brain encodes time along multiple scales. One popular prediction is that the hippocampus must distinguish between events occurring minutes or hours apart via population drift </w:t>
      </w:r>
      <w:r w:rsidRPr="00AA4070">
        <w:rPr>
          <w:rFonts w:cs="Times New Roman"/>
        </w:rPr>
        <w:fldChar w:fldCharType="begin" w:fldLock="1"/>
      </w:r>
      <w:r>
        <w:rPr>
          <w:rFonts w:cs="Times New Roman"/>
        </w:rPr>
        <w:instrText>ADDIN CSL_CITATION {"citationItems":[{"id":"ITEM-1","itemData":{"DOI":"10.1016/j.neuroscience.2017.06.005","ISSN":"0306-4522","abstract":"—Neuroscientists have often described the adult brain in similar terms to an electronic circuit board– depen-dent on fixed, precise connectivity. However, with the advent of technologies allowing chronic measurements of neural structure and function, the emerging picture is that neural networks undergo significant remodeling over multi-ple timescales, even in the absence of experimenter-induced learning or sensory perturbation. Here, we attempt to recon-cile the parallel observations that critical brain functions are stably maintained, while synapse-and single-cell properties appear to be reformatted regularly throughout adult life. In this review, we discuss experimental evidence at multiple levels ranging from synapses to neuronal ensembles, sug-gesting that many parameters are maintained in a dynamic equilibrium. We highlight emerging hypotheses that could explain how stable brain functions may be generated from dynamic elements. Furthermore, we discuss the impact of dynamic circuit elements on neural computations, and how they could provide living neural circuits with computa-tional abilities a fixed structure cannot offer. Taken together, recent evidence indicates that continuous dynamics are a fundamental property of neural circuits compatible with macroscopically stable behaviors. In addition, they may be a unique advantage imparting robustness and flexibility throughout life.","author":[{"dropping-particle":"","family":"Chambers","given":"Anna R.","non-dropping-particle":"","parse-names":false,"suffix":""},{"dropping-particle":"","family":"Rumpel","given":"Simon","non-dropping-particle":"","parse-names":false,"suffix":""}],"container-title":"Neuroscience","id":"ITEM-1","issued":{"date-parts":[["2017","8","15"]]},"page":"172-184","publisher":"Pergamon","title":"A stable brain from unstable components: Emerging concepts and implications for neural computation","type":"article-journal","volume":"357"},"uris":["http://www.mendeley.com/documents/?uuid=df881256-8280-4b7c-a442-b045dac0901d"]},{"id":"ITEM-2","itemData":{"DOI":"10.1073/pnas.1214107109","ISSN":"1091-6490","PMID":"23132944","abstract":"The time when an event occurs can become part of autobiographical memories. In brain structures that support such memories, a neural code should exist that represents when or how long ago events occurred. Here we describe a neuronal coding mechanism in hippocampus that can be used to represent the recency of an experience over intervals of hours to days. When the same event is repeated after such time periods, the activity patterns of hippocampal CA1 cell populations progressively differ with increasing temporal distances. Coding for space and context is nonetheless preserved. Compared with CA1, the firing patterns of hippocampal CA3 cell populations are highly reproducible, irrespective of the time interval, and thus provide a stable memory code over time. Therefore, the neuronal activity patterns in CA1 but not CA3 include a code that can be used to distinguish between time intervals on an extended scale, consistent with behavioral studies showing that the CA1 area is selectively required for temporal coding over such periods.","author":[{"dropping-particle":"","family":"Mankin","given":"Emily A","non-dropping-particle":"","parse-names":false,"suffix":""},{"dropping-particle":"","family":"Sparks","given":"Fraser T","non-dropping-particle":"","parse-names":false,"suffix":""},{"dropping-particle":"","family":"Slayyeh","given":"Begum","non-dropping-particle":"","parse-names":false,"suffix":""},{"dropping-particle":"","family":"Sutherland","given":"Robert J","non-dropping-particle":"","parse-names":false,"suffix":""},{"dropping-particle":"","family":"Leutgeb","given":"Stefan","non-dropping-particle":"","parse-names":false,"suffix":""},{"dropping-particle":"","family":"Leutgeb","given":"Jill K","non-dropping-particle":"","parse-names":false,"suffix":""}],"container-title":"Proceedings of the National Academy of Sciences of the United States of America","id":"ITEM-2","issue":"47","issued":{"date-parts":[["2012","11","20"]]},"page":"19462-7","publisher":"National Academy of Sciences","title":"Neuronal code for extended time in the hippocampus.","type":"article-journal","volume":"109"},"uris":["http://www.mendeley.com/documents/?uuid=bdf3b692-8d27-3387-881b-fae9ce37341a"]}],"mendeley":{"formattedCitation":"(Chambers and Rumpel, 2017; Mankin et al., 2012)","plainTextFormattedCitation":"(Chambers and Rumpel, 2017; Mankin et al., 2012)","previouslyFormattedCitation":"(Chambers and Rumpel, 2017; Mankin et al., 2012)"},"properties":{"noteIndex":0},"schema":"https://github.com/citation-style-language/schema/raw/master/csl-citation.json"}</w:instrText>
      </w:r>
      <w:r w:rsidRPr="00AA4070">
        <w:rPr>
          <w:rFonts w:cs="Times New Roman"/>
        </w:rPr>
        <w:fldChar w:fldCharType="separate"/>
      </w:r>
      <w:r w:rsidRPr="00AA4070">
        <w:rPr>
          <w:rFonts w:cs="Times New Roman"/>
          <w:noProof/>
        </w:rPr>
        <w:t>(Chambers and Rumpel, 2017; Mankin et al., 2012)</w:t>
      </w:r>
      <w:r w:rsidRPr="00AA4070">
        <w:rPr>
          <w:rFonts w:cs="Times New Roman"/>
        </w:rPr>
        <w:fldChar w:fldCharType="end"/>
      </w:r>
      <w:r w:rsidRPr="00AA4070">
        <w:rPr>
          <w:rFonts w:cs="Times New Roman"/>
        </w:rPr>
        <w:t xml:space="preserve">, but this not yet been explicitly observed in hippocampal time cell sequences. Fortunately, recent advances in imaging technology permit longitudinal recording of brain regions at cellular resolution </w:t>
      </w:r>
      <w:r w:rsidRPr="00AA4070">
        <w:rPr>
          <w:rFonts w:cs="Times New Roman"/>
        </w:rPr>
        <w:fldChar w:fldCharType="begin" w:fldLock="1"/>
      </w:r>
      <w:r>
        <w:rPr>
          <w:rFonts w:cs="Times New Roman"/>
        </w:rPr>
        <w:instrText xml:space="preserve">ADDIN CSL_CITATION {"citationItems":[{"id":"ITEM-1","itemData":{"DOI":"10.1038/nmeth.1694","ISSN":"1548-7091","PMID":"21909102","abstract":"The light microscope is traditionally an instrument of substantial size and expense. Its miniaturized integration would enable many new applications based on mass-producible, tiny microscopes. Key prospective usages include brain imaging in behaving animals for relating cellular dynamics to animal behavior. Here we introduce a miniature (1.9 g) integrated fluorescence microscope made from mass-producible parts, including a semiconductor light source and sensor. This device enables high-speed cellular imaging across </w:instrText>
      </w:r>
      <w:r>
        <w:rPr>
          <w:rFonts w:ascii="Cambria Math" w:hAnsi="Cambria Math" w:cs="Cambria Math"/>
        </w:rPr>
        <w:instrText>∼</w:instrText>
      </w:r>
      <w:r>
        <w:rPr>
          <w:rFonts w:cs="Times New Roman"/>
        </w:rPr>
        <w:instrText>0.5 mm2 areas in active mice. This capability allowed concurrent tracking of Ca2+ spiking in &gt;200 Purkinje neurons across nine cerebellar microzones. During mouse locomotion, individual microzones exhibited large-scale, synchronized Ca2+ spiking. This is a mesoscopic neural dynamic missed by prior techniques for studying the brain at other length scales. Overall, the integrated microscope is a potentially transformative technology that permits distribution to many animals and enables diverse usages, such as portable diagnostics or microscope arrays for large-scale screens.","author":[{"dropping-particle":"","family":"Ghosh","given":"Kunal K","non-dropping-particle":"","parse-names":false,"suffix":""},{"dropping-particle":"","family":"Burns","given":"Laurie D","non-dropping-particle":"","parse-names":false,"suffix":""},{"dropping-particle":"","family":"Cocker","given":"Eric D","non-dropping-particle":"","parse-names":false,"suffix":""},{"dropping-particle":"","family":"Nimmerjahn","given":"Axel","non-dropping-particle":"","parse-names":false,"suffix":""},{"dropping-particle":"","family":"Ziv","given":"Yaniv","non-dropping-particle":"","parse-names":false,"suffix":""},{"dropping-particle":"El","family":"Gamal","given":"Abbas","non-dropping-particle":"","parse-names":false,"suffix":""},{"dropping-particle":"","family":"Schnitzer","given":"Mark J","non-dropping-particle":"","parse-names":false,"suffix":""}],"container-title":"Nature Methods","id":"ITEM-1","issue":"10","issued":{"date-parts":[["2011","9","11"]]},"page":"871-878","title":"Miniaturized integration of a fluorescence microscope","type":"article-journal","volume":"8"},"uris":["http://www.mendeley.com/documents/?uuid=380df327-8fd0-3247-b1fd-8b55e4c56a08"]},{"id":"ITEM-2","itemData":{"DOI":"10.1016/j.neuron.2015.03.055","ISSN":"08966273","PMID":"25856491","abstract":"Fluorescence imaging offers expanding capabilities for recording neural dynamics in behaving mammals, including the means to monitor hundreds of cells targeted by genetic type or connectivity, track cells over weeks, densely sample neurons within local microcircuits, study cells too inactive to isolate in extracellular electrical recordings, and visualize activity in dendrites, axons, or dendritic spines. We discuss recent progress and future directions for imaging in behaving mammals from a systems engineering perspective, which seeks holistic consideration of fluorescent indicators, optical instrumentation, and computational analyses. Today, genetically encoded indicators of neural Ca2+ dynamics are widely used, and those of trans-membrane voltage are rapidly improving. Two complementary imaging paradigms involve conventional microscopes for studying head-restrained animals and head-mounted miniature microscopes for imaging in freely behaving animals. Overall, the field has attained sufficient sophistication that increased cooperation between those designing new indicators, light sources, microscopes, and computational analyses would greatly benefit future progress.","author":[{"dropping-particle":"","family":"Hamel","given":"Elizabeth J.O.","non-dropping-particle":"","parse-names":false,"suffix":""},{"dropping-particle":"","family":"Grewe","given":"Benjamin F.","non-dropping-particle":"","parse-names":false,"suffix":""},{"dropping-particle":"","family":"Parker","given":"Jones G.","non-dropping-particle":"","parse-names":false,"suffix":""},{"dropping-particle":"","family":"Schnitzer","given":"Mark J.","non-dropping-particle":"","parse-names":false,"suffix":""}],"container-title":"Neuron","id":"ITEM-2","issue":"1","issued":{"date-parts":[["2015","4","8"]]},"page":"140-159","publisher":"Elsevier Inc.","title":"Cellular Level Brain Imaging in Behaving Mammals: An Engineering Approach","type":"article-journal","volume":"86"},"uris":["http://www.mendeley.com/documents/?uuid=45c2359f-6219-457b-a0a5-463d7cf1ae52"]}],"mendeley":{"formattedCitation":"(Ghosh et al., 2011; Hamel et al., 2015)","plainTextFormattedCitation":"(Ghosh et al., 2011; Hamel et al., 2015)","previouslyFormattedCitation":"(Ghosh et al., 2011; Hamel et al., 2015)"},"properties":{"noteIndex":0},"schema":"https://github.com/citation-style-language/schema/raw/master/csl-citation.json"}</w:instrText>
      </w:r>
      <w:r w:rsidRPr="00AA4070">
        <w:rPr>
          <w:rFonts w:cs="Times New Roman"/>
        </w:rPr>
        <w:fldChar w:fldCharType="separate"/>
      </w:r>
      <w:r w:rsidRPr="00AA4070">
        <w:rPr>
          <w:rFonts w:cs="Times New Roman"/>
          <w:noProof/>
        </w:rPr>
        <w:t>(Ghosh et al., 2011; Hamel et al., 2015)</w:t>
      </w:r>
      <w:r w:rsidRPr="00AA4070">
        <w:rPr>
          <w:rFonts w:cs="Times New Roman"/>
        </w:rPr>
        <w:fldChar w:fldCharType="end"/>
      </w:r>
      <w:r w:rsidRPr="00AA4070">
        <w:rPr>
          <w:rFonts w:cs="Times New Roman"/>
        </w:rPr>
        <w:t xml:space="preserve">, allowing us to track long-term evolution of these sequences. In this study spanning four days, we demonstrated that on each day, time cell sequences retain a semblance of the previous day’s structure while also systematically varying, producing temporal signals over multiple timescales. </w:t>
      </w:r>
    </w:p>
    <w:p w14:paraId="6EF24D2F" w14:textId="7CE3013A" w:rsidR="006E4994" w:rsidRDefault="007A74EA" w:rsidP="0038229F">
      <w:pPr>
        <w:pStyle w:val="Heading2"/>
      </w:pPr>
      <w:bookmarkStart w:id="39" w:name="_Toc415341951"/>
      <w:r>
        <w:lastRenderedPageBreak/>
        <w:t>Methods</w:t>
      </w:r>
      <w:bookmarkEnd w:id="39"/>
    </w:p>
    <w:p w14:paraId="1002683D" w14:textId="2296AF1F" w:rsidR="00301A99" w:rsidRPr="00301A99" w:rsidRDefault="00301A99" w:rsidP="00301A99">
      <w:pPr>
        <w:pStyle w:val="Heading3"/>
      </w:pPr>
      <w:bookmarkStart w:id="40" w:name="_Toc415341952"/>
      <w:r w:rsidRPr="00301A99">
        <w:t>Animal Subjects</w:t>
      </w:r>
      <w:bookmarkEnd w:id="40"/>
    </w:p>
    <w:p w14:paraId="4765B8D0" w14:textId="5EA99CA9" w:rsidR="00301A99" w:rsidRPr="00301A99" w:rsidRDefault="00301A99" w:rsidP="00301A99">
      <w:r w:rsidRPr="00301A99">
        <w:tab/>
        <w:t>All procedures were in compliance with the guidelines of the Boston University Animal Care and Use Committee. Subjects w</w:t>
      </w:r>
      <w:r w:rsidR="00C70177">
        <w:t>ere 4 healthy adult male C57BL/6</w:t>
      </w:r>
      <w:r w:rsidRPr="00301A99">
        <w:t xml:space="preserve">J mice (Jackson Laboratories), 5 – 10 months of age and weighing 25 – 33 g. Mice were initially socially housed with 1 – 3 </w:t>
      </w:r>
      <w:proofErr w:type="spellStart"/>
      <w:r w:rsidRPr="00301A99">
        <w:t>cagemates</w:t>
      </w:r>
      <w:proofErr w:type="spellEnd"/>
      <w:r w:rsidRPr="00301A99">
        <w:t xml:space="preserve"> in a vivarium with a 12 </w:t>
      </w:r>
      <w:proofErr w:type="spellStart"/>
      <w:r w:rsidRPr="00301A99">
        <w:t>hr</w:t>
      </w:r>
      <w:proofErr w:type="spellEnd"/>
      <w:r w:rsidRPr="00301A99">
        <w:t xml:space="preserve">/12 </w:t>
      </w:r>
      <w:proofErr w:type="spellStart"/>
      <w:r w:rsidRPr="00301A99">
        <w:t>hr</w:t>
      </w:r>
      <w:proofErr w:type="spellEnd"/>
      <w:r w:rsidRPr="00301A99">
        <w:t xml:space="preserve"> light/dark cycle and lights on at 7am. After surgery, mice were singly housed. </w:t>
      </w:r>
    </w:p>
    <w:p w14:paraId="246FD66F" w14:textId="77777777" w:rsidR="00301A99" w:rsidRPr="00301A99" w:rsidRDefault="00301A99" w:rsidP="00301A99"/>
    <w:p w14:paraId="7182361D" w14:textId="0F2C7EB9" w:rsidR="00301A99" w:rsidRPr="00301A99" w:rsidRDefault="00301A99" w:rsidP="00301A99">
      <w:pPr>
        <w:pStyle w:val="Heading3"/>
      </w:pPr>
      <w:bookmarkStart w:id="41" w:name="_Toc415341953"/>
      <w:r w:rsidRPr="00301A99">
        <w:t>Viral Constructs</w:t>
      </w:r>
      <w:bookmarkEnd w:id="41"/>
    </w:p>
    <w:p w14:paraId="2B62F5EA" w14:textId="77777777" w:rsidR="00301A99" w:rsidRPr="00301A99" w:rsidRDefault="00301A99" w:rsidP="00301A99">
      <w:r w:rsidRPr="00301A99">
        <w:tab/>
        <w:t>For calcium imaging, virus (AAV9-Syn-GCaMP6f.WPRE.SV40) was supplied by U Penn Vector Core at a titer of ~4 x 10</w:t>
      </w:r>
      <w:r w:rsidRPr="00301A99">
        <w:rPr>
          <w:vertAlign w:val="superscript"/>
        </w:rPr>
        <w:t xml:space="preserve">13 </w:t>
      </w:r>
      <w:r w:rsidRPr="00301A99">
        <w:t>GC/mL, which was diluted down to ~5-6 x 10</w:t>
      </w:r>
      <w:r w:rsidRPr="00301A99">
        <w:rPr>
          <w:vertAlign w:val="superscript"/>
        </w:rPr>
        <w:t>12</w:t>
      </w:r>
      <w:r w:rsidRPr="00301A99">
        <w:t xml:space="preserve"> GC/mL with 0.05 M phosphate buffered saline prior to surgical infusion into CA1. </w:t>
      </w:r>
    </w:p>
    <w:p w14:paraId="0E80E3C2" w14:textId="77777777" w:rsidR="00301A99" w:rsidRPr="00301A99" w:rsidRDefault="00301A99" w:rsidP="00301A99"/>
    <w:p w14:paraId="155F4310" w14:textId="6D4F7472" w:rsidR="00301A99" w:rsidRPr="00301A99" w:rsidRDefault="00301A99" w:rsidP="00301A99">
      <w:pPr>
        <w:pStyle w:val="Heading3"/>
      </w:pPr>
      <w:bookmarkStart w:id="42" w:name="_Toc415341954"/>
      <w:r w:rsidRPr="00301A99">
        <w:t>Stereotactic Surgeries</w:t>
      </w:r>
      <w:bookmarkEnd w:id="42"/>
    </w:p>
    <w:p w14:paraId="029C88F2" w14:textId="4BCE4466" w:rsidR="00301A99" w:rsidRPr="00301A99" w:rsidRDefault="00301A99" w:rsidP="00301A99">
      <w:r w:rsidRPr="00301A99">
        <w:tab/>
        <w:t xml:space="preserve">Naïve mice underwent two stereotactic surgeries and one base plate implant for calcium imaging </w:t>
      </w:r>
      <w:r w:rsidRPr="00301A99">
        <w:fldChar w:fldCharType="begin" w:fldLock="1"/>
      </w:r>
      <w:r w:rsidR="00BE3112">
        <w:instrText xml:space="preserve">ADDIN CSL_CITATION {"citationItems":[{"id":"ITEM-1","itemData":{"DOI":"10.1038/nmeth.1694","ISSN":"1548-7091","PMID":"21909102","abstract":"The light microscope is traditionally an instrument of substantial size and expense. Its miniaturized integration would enable many new applications based on mass-producible, tiny microscopes. Key prospective usages include brain imaging in behaving animals for relating cellular dynamics to animal behavior. Here we introduce a miniature (1.9 g) integrated fluorescence microscope made from mass-producible parts, including a semiconductor light source and sensor. This device enables high-speed cellular imaging across </w:instrText>
      </w:r>
      <w:r w:rsidR="00BE3112">
        <w:rPr>
          <w:rFonts w:ascii="Cambria Math" w:hAnsi="Cambria Math" w:cs="Cambria Math"/>
        </w:rPr>
        <w:instrText>∼</w:instrText>
      </w:r>
      <w:r w:rsidR="00BE3112">
        <w:instrText xml:space="preserve">0.5 mm2 areas in active mice. This capability allowed concurrent tracking of Ca2+ spiking in &gt;200 Purkinje neurons across nine cerebellar microzones. During mouse locomotion, individual microzones exhibited large-scale, synchronized Ca2+ spiking. This is a mesoscopic neural dynamic missed by prior techniques for studying the brain at other length scales. Overall, the integrated microscope is a potentially transformative technology that permits distribution to many animals and enables diverse usages, such as portable diagnostics or microscope arrays for large-scale screens.","author":[{"dropping-particle":"","family":"Ghosh","given":"Kunal K","non-dropping-particle":"","parse-names":false,"suffix":""},{"dropping-particle":"","family":"Burns","given":"Laurie D","non-dropping-particle":"","parse-names":false,"suffix":""},{"dropping-particle":"","family":"Cocker","given":"Eric D","non-dropping-particle":"","parse-names":false,"suffix":""},{"dropping-particle":"","family":"Nimmerjahn","given":"Axel","non-dropping-particle":"","parse-names":false,"suffix":""},{"dropping-particle":"","family":"Ziv","given":"Yaniv","non-dropping-particle":"","parse-names":false,"suffix":""},{"dropping-particle":"El","family":"Gamal","given":"Abbas","non-dropping-particle":"","parse-names":false,"suffix":""},{"dropping-particle":"","family":"Schnitzer","given":"Mark J","non-dropping-particle":"","parse-names":false,"suffix":""}],"container-title":"Nature Methods","id":"ITEM-1","issue":"10","issued":{"date-parts":[["2011","9","11"]]},"page":"871-878","title":"Miniaturized integration of a fluorescence microscope","type":"article-journal","volume":"8"},"uris":["http://www.mendeley.com/documents/?uuid=380df327-8fd0-3247-b1fd-8b55e4c56a08"]},{"id":"ITEM-2","itemData":{"DOI":"10.1038/nn.3329","ISSN":"1097-6256","PMID":"23396101","abstract":"Using Ca(2+) imaging in freely behaving mice that repeatedly explored a familiar environment, we tracked thousands of CA1 pyramidal cells' place fields over weeks. Place coding was dynamic, as each day the ensemble representation of this environment involved a unique subset of cells. However, cells in the </w:instrText>
      </w:r>
      <w:r w:rsidR="00BE3112">
        <w:rPr>
          <w:rFonts w:ascii="Cambria Math" w:hAnsi="Cambria Math" w:cs="Cambria Math"/>
        </w:rPr>
        <w:instrText>∼</w:instrText>
      </w:r>
      <w:r w:rsidR="00BE3112">
        <w:instrText>15-25% overlap between any two of these subsets retained the same place fields, which sufficed to preserve an accurate spatial representation across weeks.","author":[{"dropping-particle":"","family":"Ziv","given":"Yaniv","non-dropping-particle":"","parse-names":false,"suffix":""},{"dropping-particle":"","family":"Burns","given":"Laurie D","non-dropping-particle":"","parse-names":false,"suffix":""},{"dropping-particle":"","family":"Cocker","given":"Eric D","non-dropping-particle":"","parse-names":false,"suffix":""},{"dropping-particle":"","family":"Hamel","given":"Elizabeth O","non-dropping-particle":"","parse-names":false,"suffix":""},{"dropping-particle":"","family":"Ghosh","given":"Kunal K","non-dropping-particle":"","parse-names":false,"suffix":""},{"dropping-particle":"","family":"Kitch","given":"Lacey J","non-dropping-particle":"","parse-names":false,"suffix":""},{"dropping-particle":"El","family":"Gamal","given":"Abbas","non-dropping-particle":"","parse-names":false,"suffix":""},{"dropping-particle":"","family":"Schnitzer","given":"Mark J","non-dropping-particle":"","parse-names":false,"suffix":""}],"container-title":"Nature Neuroscience","id":"ITEM-2","issue":"3","issued":{"date-parts":[["2013","2","10"]]},"page":"264-266","title":"Long-term dynamics of CA1 hippocampal place codes","type":"article-journal","volume":"16"},"uris":["http://www.mendeley.com/documents/?uuid=34ca9278-dc23-3efc-bdf7-40cf4f8fd14b"]},{"id":"ITEM-3","itemData":{"DOI":"10.1038/nprot.2016.021","ISSN":"1754-2189","PMID":"26914316","abstract":"Genetically encoded calcium indicators for visualizing dynamic cellular activity have greatly expanded our understanding of the brain. However, owing to the light-scattering properties of the brain, as well as the size and rigidity of traditional imaging technology, in vivo calcium imaging has been limited to superficial brain structures during head-fixed behavioral tasks. These limitations can now be circumvented by using miniature, integrated microscopes in conjunction with an implantable microendoscopic lens to guide light into and out of the brain, thus permitting optical access to deep brain (or superficial) neural ensembles during naturalistic behaviors. Here we describe steps to conduct such imaging studies using mice. However, we anticipate that the protocol can be easily adapted for use in other small vertebrates. Successful completion of this protocol will permit cellular imaging of neuronal activity and the generation of data sets with sufficient statistical power to correlate neural activity with stimulus presentation, physiological state and other aspects of complex behavioral tasks. This protocol takes 6-11 weeks to complete.","author":[{"dropping-particle":"","family":"Resendez","given":"Shanna L","non-dropping-particle":"","parse-names":false,"suffix":""},{"dropping-particle":"","family":"Jennings","given":"Josh H","non-dropping-particle":"","parse-names":false,"suffix":""},{"dropping-particle":"","family":"Ung","given":"Randall L","non-dropping-particle":"","parse-names":false,"suffix":""},{"dropping-particle":"","family":"Namboodiri","given":"Vijay Mohan K","non-dropping-particle":"","parse-names":false,"suffix":""},{"dropping-particle":"","family":"Zhou","given":"Zhe Charles","non-dropping-particle":"","parse-names":false,"suffix":""},{"dropping-particle":"","family":"Otis","given":"James M","non-dropping-particle":"","parse-names":false,"suffix":""},{"dropping-particle":"","family":"Nomura","given":"Hiroshi","non-dropping-particle":"","parse-names":false,"suffix":""},{"dropping-particle":"","family":"McHenry","given":"Jenna A","non-dropping-particle":"","parse-names":false,"suffix":""},{"dropping-particle":"","family":"Kosyk","given":"Oksana","non-dropping-particle":"","parse-names":false,"suffix":""},{"dropping-particle":"","family":"Stuber","given":"Garret D","non-dropping-particle":"","parse-names":false,"suffix":""}],"container-title":"Nature Protocols","id":"ITEM-3","issue":"3","issued":{"date-parts":[["2016","2","25"]]},"page":"566-597","title":"Visualization of cortical, subcortical and deep brain neural circuit dynamics during naturalistic mammalian behavior with head-mounted microscopes and chronically implanted lenses","type":"article-journal","volume":"11"},"uris":["http://www.mendeley.com/documents/?uuid=190d3b20-c39d-3ff4-a987-24c2992ec4cc"]}],"mendeley":{"formattedCitation":"(Ghosh et al., 2011; Resendez et al., 2016; Ziv et al., 2013)","plainTextFormattedCitation":"(Ghosh et al., 2011; Resendez et al., 2016; Ziv et al., 2013)","previouslyFormattedCitation":"(Ghosh et al., 2011; Resendez et al., 2016; Ziv et al., 2013)"},"properties":{"noteIndex":0},"schema":"https://github.com/citation-style-language/schema/raw/master/csl-citation.json"}</w:instrText>
      </w:r>
      <w:r w:rsidRPr="00301A99">
        <w:fldChar w:fldCharType="separate"/>
      </w:r>
      <w:r w:rsidR="00E72655" w:rsidRPr="00E72655">
        <w:rPr>
          <w:noProof/>
        </w:rPr>
        <w:t>(Ghosh et al., 2011; Resendez et al., 2016; Ziv et al., 2013)</w:t>
      </w:r>
      <w:r w:rsidRPr="00301A99">
        <w:fldChar w:fldCharType="end"/>
      </w:r>
      <w:r w:rsidRPr="00301A99">
        <w:t xml:space="preserve">. All surgeries were performed on mice anesthetized with ~1% </w:t>
      </w:r>
      <w:proofErr w:type="spellStart"/>
      <w:r w:rsidRPr="00301A99">
        <w:t>isoflurane</w:t>
      </w:r>
      <w:proofErr w:type="spellEnd"/>
      <w:r w:rsidRPr="00301A99">
        <w:t xml:space="preserve"> with mixed oxygen and 0.05 mL/kg buprenorphine. Mice also received injections of 5.0 mL/kg anti-inflammatory </w:t>
      </w:r>
      <w:proofErr w:type="spellStart"/>
      <w:r w:rsidRPr="00301A99">
        <w:t>Rimadyl</w:t>
      </w:r>
      <w:proofErr w:type="spellEnd"/>
      <w:r w:rsidRPr="00301A99">
        <w:t xml:space="preserve"> (Pfizer) and 400 mL/kg antibiotic </w:t>
      </w:r>
      <w:proofErr w:type="spellStart"/>
      <w:r w:rsidRPr="00301A99">
        <w:t>Cefazolin</w:t>
      </w:r>
      <w:proofErr w:type="spellEnd"/>
      <w:r w:rsidRPr="00301A99">
        <w:t xml:space="preserve"> (Pfizer). First, mice received infusions of AAV9-syn-GCaMP6f (U Penn Vector Core). A small craniotomy was performed (AP -2.0 mm, ML +1.5 mm, DV -1.5 mm relative to </w:t>
      </w:r>
      <w:proofErr w:type="spellStart"/>
      <w:r w:rsidRPr="00301A99">
        <w:t>bregma</w:t>
      </w:r>
      <w:proofErr w:type="spellEnd"/>
      <w:r w:rsidRPr="00301A99">
        <w:t xml:space="preserve">) and an infusion needle was inserted. The viral vector was injected at 40 </w:t>
      </w:r>
      <w:proofErr w:type="spellStart"/>
      <w:r w:rsidRPr="00301A99">
        <w:t>nL</w:t>
      </w:r>
      <w:proofErr w:type="spellEnd"/>
      <w:r w:rsidRPr="00301A99">
        <w:t xml:space="preserve">/min and allowed 15 </w:t>
      </w:r>
      <w:r w:rsidRPr="00301A99">
        <w:lastRenderedPageBreak/>
        <w:t xml:space="preserve">min to diffuse and minimize backwash prior to removing the needle. Three weeks after viral infusion, mice were implanted with a gradient index (GRIN) lens (1 mm diameter, 4 mm length; </w:t>
      </w:r>
      <w:proofErr w:type="spellStart"/>
      <w:r w:rsidRPr="00301A99">
        <w:t>Inscopix</w:t>
      </w:r>
      <w:proofErr w:type="spellEnd"/>
      <w:r w:rsidRPr="00301A99">
        <w:t xml:space="preserve">, Inc.). </w:t>
      </w:r>
      <w:proofErr w:type="gramStart"/>
      <w:r w:rsidRPr="00301A99">
        <w:t>A 2 mm-diameter circular craniotomy centered on AP -2.25 mm</w:t>
      </w:r>
      <w:proofErr w:type="gramEnd"/>
      <w:r w:rsidRPr="00301A99">
        <w:t xml:space="preserve">, </w:t>
      </w:r>
      <w:proofErr w:type="gramStart"/>
      <w:r w:rsidRPr="00301A99">
        <w:t>ML +1.8 mm was opened</w:t>
      </w:r>
      <w:proofErr w:type="gramEnd"/>
      <w:r w:rsidRPr="00301A99">
        <w:t xml:space="preserve">. The </w:t>
      </w:r>
      <w:proofErr w:type="spellStart"/>
      <w:r w:rsidRPr="00301A99">
        <w:t>neocortex</w:t>
      </w:r>
      <w:proofErr w:type="spellEnd"/>
      <w:r w:rsidRPr="00301A99">
        <w:t xml:space="preserve"> underneath this craniotomy was aspirated until vertical white fiber tracts were visible. Bleeding was controlled via irrigation with cold 0.9% saline solution and </w:t>
      </w:r>
      <w:proofErr w:type="spellStart"/>
      <w:r w:rsidRPr="00301A99">
        <w:t>GelFoam</w:t>
      </w:r>
      <w:proofErr w:type="spellEnd"/>
      <w:r w:rsidRPr="00301A99">
        <w:t xml:space="preserve"> (Pfizer, Inc.). Once bleeding was arrested, the GRIN lens was carefully lowered into the craniotomy using a stereotactic device until the bottom of the lens was 200 microns dorsal to the infusion site. Gaps between the lens and the skull were filled in using a non-</w:t>
      </w:r>
      <w:proofErr w:type="spellStart"/>
      <w:r w:rsidRPr="00301A99">
        <w:t>bioreactive</w:t>
      </w:r>
      <w:proofErr w:type="spellEnd"/>
      <w:r w:rsidRPr="00301A99">
        <w:t xml:space="preserve"> silicone polymer, </w:t>
      </w:r>
      <w:proofErr w:type="spellStart"/>
      <w:r w:rsidRPr="00301A99">
        <w:t>Kwik-Sil</w:t>
      </w:r>
      <w:proofErr w:type="spellEnd"/>
      <w:r w:rsidRPr="00301A99">
        <w:t xml:space="preserve"> (World Precision Instruments). After the </w:t>
      </w:r>
      <w:proofErr w:type="spellStart"/>
      <w:r w:rsidRPr="00301A99">
        <w:t>Kwik-Sil</w:t>
      </w:r>
      <w:proofErr w:type="spellEnd"/>
      <w:r w:rsidRPr="00301A99">
        <w:t xml:space="preserve"> set, the lens was affixed to the skull using dental cement </w:t>
      </w:r>
      <w:proofErr w:type="spellStart"/>
      <w:r w:rsidRPr="00301A99">
        <w:t>Metabond</w:t>
      </w:r>
      <w:proofErr w:type="spellEnd"/>
      <w:r w:rsidRPr="00301A99">
        <w:t xml:space="preserve"> (</w:t>
      </w:r>
      <w:proofErr w:type="spellStart"/>
      <w:r w:rsidRPr="00301A99">
        <w:t>Parkell</w:t>
      </w:r>
      <w:proofErr w:type="spellEnd"/>
      <w:r w:rsidRPr="00301A99">
        <w:t xml:space="preserve">) and the top of the lens was covered with a </w:t>
      </w:r>
      <w:proofErr w:type="spellStart"/>
      <w:r w:rsidRPr="00301A99">
        <w:t>Kwik</w:t>
      </w:r>
      <w:proofErr w:type="spellEnd"/>
      <w:r w:rsidRPr="00301A99">
        <w:t xml:space="preserve">-Cast cap (World Precision Instruments) to protect the lens and occlude light until base plate attachment. Mice were allowed one week of convalescence before they were implanted with a base plate for camera attachment. The </w:t>
      </w:r>
      <w:proofErr w:type="spellStart"/>
      <w:r w:rsidRPr="00301A99">
        <w:t>Kwik</w:t>
      </w:r>
      <w:proofErr w:type="spellEnd"/>
      <w:r w:rsidRPr="00301A99">
        <w:t>-Cast cap on the lens of the mouse was removed and a plastic base plate (</w:t>
      </w:r>
      <w:proofErr w:type="spellStart"/>
      <w:r w:rsidRPr="00301A99">
        <w:t>Inscopix</w:t>
      </w:r>
      <w:proofErr w:type="spellEnd"/>
      <w:r w:rsidRPr="00301A99">
        <w:t xml:space="preserve">, Inc.) was magnetically attached to the bottom of the camera. The camera objective was then aligned to the GRIN lens and lowered until visible and focused fluorescence was observed on </w:t>
      </w:r>
      <w:proofErr w:type="spellStart"/>
      <w:r w:rsidRPr="00301A99">
        <w:t>nVista</w:t>
      </w:r>
      <w:proofErr w:type="spellEnd"/>
      <w:r w:rsidRPr="00301A99">
        <w:t xml:space="preserve"> recording software (</w:t>
      </w:r>
      <w:proofErr w:type="spellStart"/>
      <w:r w:rsidRPr="00301A99">
        <w:t>Inscopix</w:t>
      </w:r>
      <w:proofErr w:type="spellEnd"/>
      <w:r w:rsidRPr="00301A99">
        <w:t xml:space="preserve">, Inc.). Adjustments were manually made to maximize focus of GCaMP6f expressing cells. After an optimal image was obtained, the camera was raised ~50 microns to account for dental cement shrinkage during curing. The base plate was then affixed to the </w:t>
      </w:r>
      <w:proofErr w:type="spellStart"/>
      <w:r w:rsidRPr="00301A99">
        <w:t>Metabond</w:t>
      </w:r>
      <w:proofErr w:type="spellEnd"/>
      <w:r w:rsidRPr="00301A99">
        <w:t xml:space="preserve"> surrounding the lens using </w:t>
      </w:r>
      <w:bookmarkStart w:id="43" w:name="OLE_LINK39"/>
      <w:bookmarkStart w:id="44" w:name="OLE_LINK40"/>
      <w:r w:rsidRPr="00301A99">
        <w:t xml:space="preserve">Flow-It ALC </w:t>
      </w:r>
      <w:proofErr w:type="spellStart"/>
      <w:r w:rsidRPr="00301A99">
        <w:t>Flowable</w:t>
      </w:r>
      <w:proofErr w:type="spellEnd"/>
      <w:r w:rsidRPr="00301A99">
        <w:t xml:space="preserve"> Composite </w:t>
      </w:r>
      <w:bookmarkEnd w:id="43"/>
      <w:bookmarkEnd w:id="44"/>
      <w:r w:rsidRPr="00301A99">
        <w:t>(</w:t>
      </w:r>
      <w:proofErr w:type="spellStart"/>
      <w:r w:rsidRPr="00301A99">
        <w:t>Pentron</w:t>
      </w:r>
      <w:proofErr w:type="spellEnd"/>
      <w:r w:rsidRPr="00301A99">
        <w:t xml:space="preserve">), cured with light, </w:t>
      </w:r>
      <w:r w:rsidRPr="00301A99">
        <w:lastRenderedPageBreak/>
        <w:t xml:space="preserve">and finally covered with an additional layer of </w:t>
      </w:r>
      <w:proofErr w:type="spellStart"/>
      <w:r w:rsidRPr="00301A99">
        <w:t>Metabond</w:t>
      </w:r>
      <w:proofErr w:type="spellEnd"/>
      <w:r w:rsidRPr="00301A99">
        <w:t xml:space="preserve">. The plastic cap of the base plate was then screwed on and the mouse awoken. </w:t>
      </w:r>
    </w:p>
    <w:p w14:paraId="4A3E6502" w14:textId="77777777" w:rsidR="00301A99" w:rsidRPr="00301A99" w:rsidRDefault="00301A99" w:rsidP="00301A99">
      <w:pPr>
        <w:rPr>
          <w:u w:val="single"/>
        </w:rPr>
      </w:pPr>
    </w:p>
    <w:p w14:paraId="56B5E74D" w14:textId="58A4DAB0" w:rsidR="00301A99" w:rsidRPr="00301A99" w:rsidRDefault="00301A99" w:rsidP="00C52FE4">
      <w:pPr>
        <w:pStyle w:val="Heading3"/>
      </w:pPr>
      <w:bookmarkStart w:id="45" w:name="_Toc415341955"/>
      <w:r w:rsidRPr="00301A99">
        <w:t>Treadmill Running Behavior</w:t>
      </w:r>
      <w:bookmarkEnd w:id="45"/>
    </w:p>
    <w:p w14:paraId="1B776332" w14:textId="1B395B68" w:rsidR="00301A99" w:rsidRPr="00301A99" w:rsidRDefault="00C52FE4" w:rsidP="00301A99">
      <w:r>
        <w:tab/>
      </w:r>
      <w:r w:rsidR="00301A99" w:rsidRPr="00301A99">
        <w:t xml:space="preserve">A week after recovery, mice were introduced to a 40 cm x 60 cm rectangular track with an embedded motorized mouse treadmill (Columbus Instruments) as one of its long sides. Mice were acclimated to the environment until they reliably sought 20% sucrose water solution (3-4 days), delivered by a gravity feed. Then, they were trained to run in place on the treadmill for increasing intervals of time in between laps starting with 6 s. For the beginning sessions, running speed was titrated up from ~10 cm/s to 12-24 cm/s depending on the running speed of the subject. Once a stable velocity was reached, run duration was increased every two days by 1 s until the mouse was running for 10 s on the treadmill per lap. Once mice would reliably run for ~30 laps per day, data was then collected for 4 days, with each session lasting approximately 30 minutes and consisting of ~30 laps of 10 s treadmill running and water retrieval. </w:t>
      </w:r>
    </w:p>
    <w:p w14:paraId="4E25300F" w14:textId="77777777" w:rsidR="00301A99" w:rsidRPr="00301A99" w:rsidRDefault="00301A99" w:rsidP="00301A99"/>
    <w:p w14:paraId="03B18073" w14:textId="204B492F" w:rsidR="00301A99" w:rsidRPr="00301A99" w:rsidRDefault="00301A99" w:rsidP="00C52FE4">
      <w:pPr>
        <w:pStyle w:val="Heading3"/>
      </w:pPr>
      <w:bookmarkStart w:id="46" w:name="_Toc415341956"/>
      <w:r w:rsidRPr="00301A99">
        <w:t>Freely-Moving Calcium Imaging and Mouse Tracking</w:t>
      </w:r>
      <w:bookmarkEnd w:id="46"/>
    </w:p>
    <w:p w14:paraId="4B997CD1" w14:textId="02746EAA" w:rsidR="00301A99" w:rsidRPr="00301A99" w:rsidRDefault="00C52FE4" w:rsidP="00301A99">
      <w:r>
        <w:rPr>
          <w:i/>
        </w:rPr>
        <w:tab/>
      </w:r>
      <w:r w:rsidR="00301A99" w:rsidRPr="00301A99">
        <w:rPr>
          <w:i/>
        </w:rPr>
        <w:t>Calcium imaging.</w:t>
      </w:r>
      <w:r w:rsidR="00301A99" w:rsidRPr="00301A99">
        <w:t xml:space="preserve"> A commercially available miniaturized </w:t>
      </w:r>
      <w:proofErr w:type="spellStart"/>
      <w:r w:rsidR="00301A99" w:rsidRPr="00301A99">
        <w:t>epifluorescence</w:t>
      </w:r>
      <w:proofErr w:type="spellEnd"/>
      <w:r w:rsidR="00301A99" w:rsidRPr="00301A99">
        <w:t xml:space="preserve"> microscope (</w:t>
      </w:r>
      <w:proofErr w:type="spellStart"/>
      <w:r w:rsidR="00301A99" w:rsidRPr="00301A99">
        <w:t>Inscopix</w:t>
      </w:r>
      <w:proofErr w:type="spellEnd"/>
      <w:r w:rsidR="00301A99" w:rsidRPr="00301A99">
        <w:t xml:space="preserve">, Inc.) was used to collect imaging movies of CA1 activity at a frame rate of 20 Hz. Digital gain (1.0-1.75) and LED intensity (~10%) was adjusted for each mouse to maximize dynamic range. Frames were spatially down-sampled from 1440 x 1080 pixels to 720 x 540 pixels (1.1 microns/pixel) to accelerate post-acquisition </w:t>
      </w:r>
      <w:r w:rsidR="00301A99" w:rsidRPr="00301A99">
        <w:lastRenderedPageBreak/>
        <w:t xml:space="preserve">processing steps. Microscope attachment was done on awake, restrained mice. Optical focus and recording settings were kept consistent for each mouse each day. TIF movies collected via </w:t>
      </w:r>
      <w:proofErr w:type="spellStart"/>
      <w:r w:rsidR="00301A99" w:rsidRPr="00301A99">
        <w:t>nVista</w:t>
      </w:r>
      <w:proofErr w:type="spellEnd"/>
      <w:r w:rsidR="00301A99" w:rsidRPr="00301A99">
        <w:t xml:space="preserve"> were saved and transferred to a permanent workstation for preprocessing steps. First, movies were motion corrected and cropped using Mosaic (</w:t>
      </w:r>
      <w:proofErr w:type="spellStart"/>
      <w:r w:rsidR="00301A99" w:rsidRPr="00301A99">
        <w:t>Inscopix</w:t>
      </w:r>
      <w:proofErr w:type="spellEnd"/>
      <w:r w:rsidR="00301A99" w:rsidRPr="00301A99">
        <w:t xml:space="preserve">, Inc.). Cropping excluded areas with no GCaMP6f activity (usually resulting in 500 x 500 pixel movies). </w:t>
      </w:r>
    </w:p>
    <w:p w14:paraId="5A562AE0" w14:textId="18DB4382" w:rsidR="00301A99" w:rsidRPr="00301A99" w:rsidRDefault="00C52FE4" w:rsidP="00301A99">
      <w:r>
        <w:tab/>
      </w:r>
      <w:r w:rsidR="00301A99" w:rsidRPr="00301A99">
        <w:t xml:space="preserve">Movies were then passed through a custom image segmentation algorithm called </w:t>
      </w:r>
      <w:proofErr w:type="spellStart"/>
      <w:r w:rsidR="00301A99" w:rsidRPr="00301A99">
        <w:t>Tenaspis</w:t>
      </w:r>
      <w:proofErr w:type="spellEnd"/>
      <w:r w:rsidR="00301A99" w:rsidRPr="00301A99">
        <w:t xml:space="preserve"> (software available at https://github.com/SharpWave/TENASPIS) that has been optimized to reduce optical crosstalk between regions of interest (ROIs) </w:t>
      </w:r>
      <w:r w:rsidR="00301A99" w:rsidRPr="00301A99">
        <w:fldChar w:fldCharType="begin" w:fldLock="1"/>
      </w:r>
      <w:r w:rsidR="00BE3112">
        <w:instrText>ADDIN CSL_CITATION {"citationItems":[{"id":"ITEM-1","itemData":{"author":[{"dropping-particle":"","family":"Sullivan","given":"David W.","non-dropping-particle":"","parse-names":false,"suffix":""},{"dropping-particle":"","family":"Kinsky","given":"Nathaniel R.","non-dropping-particle":"","parse-names":false,"suffix":""},{"dropping-particle":"","family":"Mau","given":"William","non-dropping-particle":"","parse-names":false,"suffix":""},{"dropping-particle":"","family":"Eichenbaum","given":"Howard","non-dropping-particle":"","parse-names":false,"suffix":""}],"container-title":"Society for Neuroscience Abstracts","id":"ITEM-1","issued":{"date-parts":[["2017"]]},"page":"#253.08/SS6","title":"TENASPIS: A fast, accurate, and improved tool for detecting ROIs and calcium transients from in-vivo single photon fluorescence microscopy.","type":"paper-conference"},"uris":["http://www.mendeley.com/documents/?uuid=aeaea4c9-063e-4577-ba4b-27ef6d2f4226"]}],"mendeley":{"formattedCitation":"(Sullivan et al., 2017)","plainTextFormattedCitation":"(Sullivan et al., 2017)","previouslyFormattedCitation":"(Sullivan et al., 2017)"},"properties":{"noteIndex":0},"schema":"https://github.com/citation-style-language/schema/raw/master/csl-citation.json"}</w:instrText>
      </w:r>
      <w:r w:rsidR="00301A99" w:rsidRPr="00301A99">
        <w:fldChar w:fldCharType="separate"/>
      </w:r>
      <w:r w:rsidR="00E72655" w:rsidRPr="00E72655">
        <w:rPr>
          <w:noProof/>
        </w:rPr>
        <w:t>(Sullivan et al., 2017)</w:t>
      </w:r>
      <w:r w:rsidR="00301A99" w:rsidRPr="00301A99">
        <w:fldChar w:fldCharType="end"/>
      </w:r>
      <w:r w:rsidR="00301A99" w:rsidRPr="00301A99">
        <w:t>. ROI-based segmentation algorithms detect events based on threshold crossings within an ROI, which is susceptible to Ca</w:t>
      </w:r>
      <w:r w:rsidR="00301A99" w:rsidRPr="00301A99">
        <w:rPr>
          <w:vertAlign w:val="superscript"/>
        </w:rPr>
        <w:t>2+</w:t>
      </w:r>
      <w:r w:rsidR="00301A99" w:rsidRPr="00301A99">
        <w:t xml:space="preserve"> transients bleeding in from a nearby overlapping cell. To contrast, </w:t>
      </w:r>
      <w:proofErr w:type="spellStart"/>
      <w:r w:rsidR="00301A99" w:rsidRPr="00301A99">
        <w:t>Tenaspis</w:t>
      </w:r>
      <w:proofErr w:type="spellEnd"/>
      <w:r w:rsidR="00301A99" w:rsidRPr="00301A99">
        <w:t xml:space="preserve"> detects events frame by frame, separates overlapping fluorescent regions first, and then afterwards assigns these events to neuronal ROIs. Briefly, </w:t>
      </w:r>
      <w:proofErr w:type="spellStart"/>
      <w:r w:rsidR="00301A99" w:rsidRPr="00301A99">
        <w:t>Tenaspis</w:t>
      </w:r>
      <w:proofErr w:type="spellEnd"/>
      <w:r w:rsidR="00301A99" w:rsidRPr="00301A99">
        <w:t xml:space="preserve"> utilizes heuristics about neuron shape and size, and then iteratively (by frame) detects fluorescent regions that fit the description of a neuron. After identifying these regions, </w:t>
      </w:r>
      <w:proofErr w:type="spellStart"/>
      <w:r w:rsidR="00301A99" w:rsidRPr="00301A99">
        <w:t>Tenaspis</w:t>
      </w:r>
      <w:proofErr w:type="spellEnd"/>
      <w:r w:rsidR="00301A99" w:rsidRPr="00301A99">
        <w:t xml:space="preserve"> collects timestamps for the rising phase of each Ca</w:t>
      </w:r>
      <w:r w:rsidR="00301A99" w:rsidRPr="00301A99">
        <w:rPr>
          <w:vertAlign w:val="superscript"/>
        </w:rPr>
        <w:t>2+</w:t>
      </w:r>
      <w:r w:rsidR="00301A99" w:rsidRPr="00301A99">
        <w:t xml:space="preserve"> transient (ΔF/F &gt; 2 standard deviations above the mean) and allocates them to a neuronal ROI, then collapses images into ROI masks. Thus, all Ca</w:t>
      </w:r>
      <w:r w:rsidR="00301A99" w:rsidRPr="00301A99">
        <w:rPr>
          <w:vertAlign w:val="superscript"/>
        </w:rPr>
        <w:t>2+</w:t>
      </w:r>
      <w:r w:rsidR="00301A99" w:rsidRPr="00301A99">
        <w:t xml:space="preserve"> transients described in this article refer to times of increasing fluorescence, ignoring the slow decay of the Ca</w:t>
      </w:r>
      <w:r w:rsidR="00301A99" w:rsidRPr="00301A99">
        <w:rPr>
          <w:vertAlign w:val="superscript"/>
        </w:rPr>
        <w:t>2+</w:t>
      </w:r>
      <w:r w:rsidR="00301A99" w:rsidRPr="00301A99">
        <w:t xml:space="preserve"> indicator, the former more accurately reflecting action potentials in neurons. </w:t>
      </w:r>
    </w:p>
    <w:p w14:paraId="36B7C21F" w14:textId="56D0FCA5" w:rsidR="00301A99" w:rsidRPr="00301A99" w:rsidRDefault="00C52FE4" w:rsidP="00301A99">
      <w:r>
        <w:rPr>
          <w:i/>
        </w:rPr>
        <w:tab/>
      </w:r>
      <w:proofErr w:type="gramStart"/>
      <w:r w:rsidR="00301A99" w:rsidRPr="00301A99">
        <w:rPr>
          <w:i/>
        </w:rPr>
        <w:t>Longitudinal cell tracking.</w:t>
      </w:r>
      <w:proofErr w:type="gramEnd"/>
      <w:r w:rsidR="00301A99" w:rsidRPr="00301A99">
        <w:t xml:space="preserve"> In order to track neurons captured during recording sessions one or more days apart, neuron ROIs were registered across days. First, the </w:t>
      </w:r>
      <w:r w:rsidR="00301A99" w:rsidRPr="00301A99">
        <w:lastRenderedPageBreak/>
        <w:t xml:space="preserve">minimum time projection for each session was computed to utilize vasculature as stationary landmarks during image alignment. Using these landmarks, each session’s field of view was aligned to the first session’s minimum projection via image registration software from </w:t>
      </w:r>
      <w:proofErr w:type="spellStart"/>
      <w:r w:rsidR="00301A99" w:rsidRPr="00301A99">
        <w:t>Matlab’s</w:t>
      </w:r>
      <w:proofErr w:type="spellEnd"/>
      <w:r w:rsidR="00301A99" w:rsidRPr="00301A99">
        <w:t xml:space="preserve"> Image Processing Toolbox, assuming rigid geometric transformation and rotation. Then, we successively took each session (reference sessions) and registered the neurons from that session to the next day’s neurons (registered sessions; i.e., we would register Day 1 to Day 2, Day 2 to Day 3, etc.). </w:t>
      </w:r>
      <w:proofErr w:type="gramStart"/>
      <w:r w:rsidR="00301A99" w:rsidRPr="00301A99">
        <w:t>Cell registration was done by searching for the nearest ROI, with a threshold</w:t>
      </w:r>
      <w:proofErr w:type="gramEnd"/>
      <w:r w:rsidR="00301A99" w:rsidRPr="00301A99">
        <w:t xml:space="preserve"> that the displacement between ROI centroids must be under 3.3 microns</w:t>
      </w:r>
      <w:r w:rsidR="0078186E">
        <w:t xml:space="preserve"> (3 pixels)</w:t>
      </w:r>
      <w:r w:rsidR="00301A99" w:rsidRPr="00301A99">
        <w:t>. In rare cases where multiple neurons on the registered session were the same distance away from a neuron in the reference session, a spatial correlation was done for each candidate mask and the neuron with the higher correlation coefficient was ultimately matched to the reference neuron. To ensure that neurons did not drift excessively over the course of the experiment, for each mouse, the first day’s neurons were registered to the last day’s neurons to check for large deviations. Any neuron registrations from this condition (Day 4 vs. Day 1) that differed from the first condition (Day 4 vs. Day 3) were discarded. Additionally, in analyses involving neurons across multiple days, if a neuron on one day did not have a corresponding registered neuron on the subsequent day, it was discarded from the analysis.</w:t>
      </w:r>
    </w:p>
    <w:p w14:paraId="429EE492" w14:textId="77EE4884" w:rsidR="00301A99" w:rsidRPr="00301A99" w:rsidRDefault="00C52FE4" w:rsidP="00301A99">
      <w:r>
        <w:rPr>
          <w:i/>
        </w:rPr>
        <w:tab/>
      </w:r>
      <w:r w:rsidR="00301A99" w:rsidRPr="00301A99">
        <w:rPr>
          <w:i/>
        </w:rPr>
        <w:t>Mouse tracking.</w:t>
      </w:r>
      <w:r w:rsidR="00301A99" w:rsidRPr="00301A99">
        <w:t xml:space="preserve"> The mouse’s position was recorded using an overhead camera (30 Hz) and video tracking software </w:t>
      </w:r>
      <w:proofErr w:type="spellStart"/>
      <w:r w:rsidR="00301A99" w:rsidRPr="00301A99">
        <w:t>CinePlex</w:t>
      </w:r>
      <w:proofErr w:type="spellEnd"/>
      <w:r w:rsidR="00301A99" w:rsidRPr="00301A99">
        <w:t xml:space="preserve"> (</w:t>
      </w:r>
      <w:proofErr w:type="spellStart"/>
      <w:r w:rsidR="00301A99" w:rsidRPr="00301A99">
        <w:t>Plexon</w:t>
      </w:r>
      <w:proofErr w:type="spellEnd"/>
      <w:r w:rsidR="00301A99" w:rsidRPr="00301A99">
        <w:t xml:space="preserve">). The tracking video was synchronized to the imaging using a TTL signal from Cineplex to trigger data acquisition </w:t>
      </w:r>
      <w:r w:rsidR="00301A99" w:rsidRPr="00301A99">
        <w:lastRenderedPageBreak/>
        <w:t xml:space="preserve">on the microscope. Frames were linearly interpolated to match the sampling rate of the microscope. Position tracking was carefully reviewed and errors were manually corrected using a custom </w:t>
      </w:r>
      <w:proofErr w:type="spellStart"/>
      <w:r w:rsidR="00301A99" w:rsidRPr="00301A99">
        <w:t>Matlab</w:t>
      </w:r>
      <w:proofErr w:type="spellEnd"/>
      <w:r w:rsidR="00301A99" w:rsidRPr="00301A99">
        <w:t xml:space="preserve"> script. </w:t>
      </w:r>
    </w:p>
    <w:p w14:paraId="64B38F8D" w14:textId="77777777" w:rsidR="00301A99" w:rsidRPr="00301A99" w:rsidRDefault="00301A99" w:rsidP="00301A99"/>
    <w:p w14:paraId="5796FE3F" w14:textId="270A52DA" w:rsidR="00301A99" w:rsidRPr="00301A99" w:rsidRDefault="00301A99" w:rsidP="00C52FE4">
      <w:pPr>
        <w:pStyle w:val="Heading3"/>
      </w:pPr>
      <w:bookmarkStart w:id="47" w:name="_Toc415341957"/>
      <w:r w:rsidRPr="00301A99">
        <w:t xml:space="preserve">Histology and </w:t>
      </w:r>
      <w:bookmarkStart w:id="48" w:name="OLE_LINK48"/>
      <w:bookmarkStart w:id="49" w:name="OLE_LINK49"/>
      <w:proofErr w:type="spellStart"/>
      <w:r w:rsidRPr="00301A99">
        <w:t>Epifluorescent</w:t>
      </w:r>
      <w:proofErr w:type="spellEnd"/>
      <w:r w:rsidRPr="00301A99">
        <w:t xml:space="preserve"> </w:t>
      </w:r>
      <w:bookmarkEnd w:id="48"/>
      <w:bookmarkEnd w:id="49"/>
      <w:r w:rsidRPr="00301A99">
        <w:t>Microscopy</w:t>
      </w:r>
      <w:bookmarkEnd w:id="47"/>
    </w:p>
    <w:p w14:paraId="56A4918D" w14:textId="77777777" w:rsidR="00301A99" w:rsidRDefault="00301A99" w:rsidP="00301A99">
      <w:r w:rsidRPr="00301A99">
        <w:rPr>
          <w:b/>
        </w:rPr>
        <w:tab/>
      </w:r>
      <w:r w:rsidRPr="00301A99">
        <w:t xml:space="preserve">After data collection, mice were perfused </w:t>
      </w:r>
      <w:proofErr w:type="spellStart"/>
      <w:r w:rsidRPr="00301A99">
        <w:t>transcardially</w:t>
      </w:r>
      <w:proofErr w:type="spellEnd"/>
      <w:r w:rsidRPr="00301A99">
        <w:t xml:space="preserve"> with </w:t>
      </w:r>
      <w:bookmarkStart w:id="50" w:name="OLE_LINK55"/>
      <w:bookmarkStart w:id="51" w:name="OLE_LINK56"/>
      <w:r w:rsidRPr="00301A99">
        <w:t>10% phosphate buffered formalin</w:t>
      </w:r>
      <w:bookmarkEnd w:id="50"/>
      <w:bookmarkEnd w:id="51"/>
      <w:r w:rsidRPr="00301A99">
        <w:t xml:space="preserve">. Brains were extracted and then submerged in formalin for an additional two days, followed by 30% sucrose solution in phosphate buffered saline for another two days. Brains were then flash-frozen and sliced into 40 µm sections on a cryostat (Leica CM 3050S). Sections were mounted and cover slipped with </w:t>
      </w:r>
      <w:proofErr w:type="spellStart"/>
      <w:r w:rsidRPr="00301A99">
        <w:t>Vectashield</w:t>
      </w:r>
      <w:proofErr w:type="spellEnd"/>
      <w:r w:rsidRPr="00301A99">
        <w:t xml:space="preserve"> </w:t>
      </w:r>
      <w:proofErr w:type="spellStart"/>
      <w:r w:rsidRPr="00301A99">
        <w:t>Hardset</w:t>
      </w:r>
      <w:proofErr w:type="spellEnd"/>
      <w:r w:rsidRPr="00301A99">
        <w:t xml:space="preserve"> mounting medium with DAPI (Vector Laboratories) to visualize cell nuclei. Slides were imaged on a </w:t>
      </w:r>
      <w:proofErr w:type="spellStart"/>
      <w:r w:rsidRPr="00301A99">
        <w:t>widefield</w:t>
      </w:r>
      <w:proofErr w:type="spellEnd"/>
      <w:r w:rsidRPr="00301A99">
        <w:t xml:space="preserve"> </w:t>
      </w:r>
      <w:proofErr w:type="spellStart"/>
      <w:r w:rsidRPr="00301A99">
        <w:t>epifluorescence</w:t>
      </w:r>
      <w:proofErr w:type="spellEnd"/>
      <w:r w:rsidRPr="00301A99">
        <w:t xml:space="preserve"> microscope (Nikon Eclipse Ni-E) with a 10x and 20x objective to verify viral expression and lens tract localization to the CA1 region. Viral expression was confirmed by examining native fluorescence of the GCaMP6f </w:t>
      </w:r>
      <w:proofErr w:type="spellStart"/>
      <w:r w:rsidRPr="00301A99">
        <w:t>fluorophore</w:t>
      </w:r>
      <w:proofErr w:type="spellEnd"/>
      <w:r w:rsidRPr="00301A99">
        <w:t xml:space="preserve"> under the anterior-posterior and medial-lateral extent of the lens tract. </w:t>
      </w:r>
    </w:p>
    <w:p w14:paraId="1316072F" w14:textId="77777777" w:rsidR="00B953FA" w:rsidRPr="00301A99" w:rsidRDefault="00B953FA" w:rsidP="00301A99"/>
    <w:p w14:paraId="0957B4B4" w14:textId="464F91EC" w:rsidR="00B953FA" w:rsidRPr="00B953FA" w:rsidRDefault="00B953FA" w:rsidP="00B953FA">
      <w:pPr>
        <w:pStyle w:val="Heading3"/>
      </w:pPr>
      <w:bookmarkStart w:id="52" w:name="_Toc415341958"/>
      <w:r w:rsidRPr="00B953FA">
        <w:t>Time Cell Selection</w:t>
      </w:r>
      <w:bookmarkEnd w:id="52"/>
    </w:p>
    <w:p w14:paraId="04BC01CF" w14:textId="4F1E4CC5" w:rsidR="00B953FA" w:rsidRDefault="00B953FA" w:rsidP="00B953FA">
      <w:r>
        <w:tab/>
      </w:r>
      <w:r w:rsidRPr="00B953FA">
        <w:t xml:space="preserve">Tuning curves were constructed using temporally binned (250 </w:t>
      </w:r>
      <w:proofErr w:type="spellStart"/>
      <w:r w:rsidRPr="00B953FA">
        <w:t>ms</w:t>
      </w:r>
      <w:proofErr w:type="spellEnd"/>
      <w:r w:rsidRPr="00B953FA">
        <w:t xml:space="preserve">) activity profiles of each cell during treadmill running and taking the mean across treadmill run trials. </w:t>
      </w:r>
      <w:proofErr w:type="gramStart"/>
      <w:r w:rsidRPr="00B953FA">
        <w:t xml:space="preserve">Time-shuffled tuning curves were also constructed by circularly shuffling activity </w:t>
      </w:r>
      <w:r w:rsidRPr="00B953FA">
        <w:lastRenderedPageBreak/>
        <w:t>timestamps for each trial 1,000 times and averaging across these trials</w:t>
      </w:r>
      <w:proofErr w:type="gramEnd"/>
      <w:r w:rsidRPr="00B953FA">
        <w:t>. Temporal information (TI) was computed using the following equation:</w:t>
      </w:r>
    </w:p>
    <w:p w14:paraId="54434C12" w14:textId="50CF02FC" w:rsidR="00B953FA" w:rsidRPr="00B953FA" w:rsidRDefault="00B953FA" w:rsidP="00B953FA">
      <w:pPr>
        <w:rPr>
          <w:i/>
        </w:rPr>
      </w:pPr>
      <m:oMathPara>
        <m:oMath>
          <m:r>
            <w:rPr>
              <w:rFonts w:ascii="Cambria Math" w:hAnsi="Cambria Math"/>
            </w:rPr>
            <m:t xml:space="preserve">TI= </m:t>
          </m:r>
          <m:f>
            <m:fPr>
              <m:ctrlPr>
                <w:rPr>
                  <w:rFonts w:ascii="Cambria Math" w:hAnsi="Cambria Math"/>
                  <w:i/>
                </w:rPr>
              </m:ctrlPr>
            </m:fPr>
            <m:num>
              <m:r>
                <w:rPr>
                  <w:rFonts w:ascii="Cambria Math" w:hAnsi="Cambria Math"/>
                </w:rPr>
                <m:t>1</m:t>
              </m:r>
            </m:num>
            <m:den>
              <m:r>
                <w:rPr>
                  <w:rFonts w:ascii="Cambria Math" w:hAnsi="Cambria Math"/>
                </w:rPr>
                <m:t>λ</m:t>
              </m:r>
            </m:den>
          </m:f>
          <m:nary>
            <m:naryPr>
              <m:chr m:val="∑"/>
              <m:limLoc m:val="undOvr"/>
              <m:supHide m:val="1"/>
              <m:ctrlPr>
                <w:rPr>
                  <w:rFonts w:ascii="Cambria Math" w:hAnsi="Cambria Math"/>
                  <w:i/>
                </w:rPr>
              </m:ctrlPr>
            </m:naryPr>
            <m:sub>
              <m:r>
                <w:rPr>
                  <w:rFonts w:ascii="Cambria Math" w:hAnsi="Cambria Math"/>
                </w:rPr>
                <m:t>i</m:t>
              </m:r>
            </m:sub>
            <m:sup/>
            <m:e>
              <w:bookmarkStart w:id="53" w:name="OLE_LINK20"/>
              <w:bookmarkStart w:id="54" w:name="OLE_LINK21"/>
              <w:bookmarkStart w:id="55" w:name="OLE_LINK22"/>
              <w:bookmarkStart w:id="56" w:name="OLE_LINK23"/>
              <w:bookmarkStart w:id="57" w:name="OLE_LINK24"/>
              <m:sSub>
                <m:sSubPr>
                  <m:ctrlPr>
                    <w:rPr>
                      <w:rFonts w:ascii="Cambria Math" w:hAnsi="Cambria Math"/>
                      <w:i/>
                    </w:rPr>
                  </m:ctrlPr>
                </m:sSubPr>
                <m:e>
                  <m:r>
                    <w:rPr>
                      <w:rFonts w:ascii="Cambria Math" w:hAnsi="Cambria Math"/>
                    </w:rPr>
                    <m:t>λ</m:t>
                  </m:r>
                </m:e>
                <m:sub>
                  <m:r>
                    <w:rPr>
                      <w:rFonts w:ascii="Cambria Math" w:hAnsi="Cambria Math"/>
                    </w:rPr>
                    <m:t>i</m:t>
                  </m:r>
                </m:sub>
              </m:sSub>
              <w:bookmarkEnd w:id="53"/>
              <w:bookmarkEnd w:id="54"/>
              <w:bookmarkEnd w:id="55"/>
              <w:bookmarkEnd w:id="56"/>
              <w:bookmarkEnd w:id="57"/>
            </m:e>
          </m:nary>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2</m:t>
                  </m:r>
                </m:sub>
              </m:sSub>
            </m:fName>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λ</m:t>
                          </m:r>
                        </m:e>
                        <m:sub>
                          <m:r>
                            <w:rPr>
                              <w:rFonts w:ascii="Cambria Math" w:hAnsi="Cambria Math"/>
                            </w:rPr>
                            <m:t>i</m:t>
                          </m:r>
                        </m:sub>
                      </m:sSub>
                    </m:num>
                    <m:den>
                      <m:r>
                        <w:rPr>
                          <w:rFonts w:ascii="Cambria Math" w:hAnsi="Cambria Math"/>
                        </w:rPr>
                        <m:t>λ</m:t>
                      </m:r>
                    </m:den>
                  </m:f>
                </m:e>
              </m:d>
            </m:e>
          </m:func>
          <m:sSub>
            <m:sSubPr>
              <m:ctrlPr>
                <w:rPr>
                  <w:rFonts w:ascii="Cambria Math" w:hAnsi="Cambria Math"/>
                  <w:i/>
                </w:rPr>
              </m:ctrlPr>
            </m:sSubPr>
            <m:e>
              <m:r>
                <w:rPr>
                  <w:rFonts w:ascii="Cambria Math" w:hAnsi="Cambria Math"/>
                </w:rPr>
                <m:t>P</m:t>
              </m:r>
            </m:e>
            <m:sub>
              <m:sSub>
                <m:sSubPr>
                  <m:ctrlPr>
                    <w:rPr>
                      <w:rFonts w:ascii="Cambria Math" w:hAnsi="Cambria Math"/>
                      <w:i/>
                    </w:rPr>
                  </m:ctrlPr>
                </m:sSubPr>
                <m:e>
                  <m:r>
                    <w:rPr>
                      <w:rFonts w:ascii="Cambria Math" w:hAnsi="Cambria Math"/>
                    </w:rPr>
                    <m:t>t</m:t>
                  </m:r>
                </m:e>
                <m:sub>
                  <m:r>
                    <w:rPr>
                      <w:rFonts w:ascii="Cambria Math" w:hAnsi="Cambria Math"/>
                    </w:rPr>
                    <m:t>i</m:t>
                  </m:r>
                </m:sub>
              </m:sSub>
            </m:sub>
          </m:sSub>
        </m:oMath>
      </m:oMathPara>
    </w:p>
    <w:p w14:paraId="347D036E" w14:textId="77777777" w:rsidR="00B953FA" w:rsidRPr="00B953FA" w:rsidRDefault="00B953FA" w:rsidP="00B953FA">
      <w:proofErr w:type="gramStart"/>
      <w:r w:rsidRPr="00B953FA">
        <w:t>where</w:t>
      </w:r>
      <w:proofErr w:type="gramEnd"/>
      <w:r w:rsidRPr="00B953FA">
        <w:t xml:space="preserve">: </w:t>
      </w:r>
    </w:p>
    <w:p w14:paraId="3AF960E3" w14:textId="77777777" w:rsidR="00B953FA" w:rsidRPr="00B953FA" w:rsidRDefault="00B953FA" w:rsidP="00B953FA">
      <w:r w:rsidRPr="00B953FA">
        <w:tab/>
        <w:t xml:space="preserve">- </w:t>
      </w:r>
      <w:bookmarkStart w:id="58" w:name="OLE_LINK28"/>
      <w:bookmarkStart w:id="59" w:name="OLE_LINK29"/>
      <w:r w:rsidRPr="00B953FA">
        <w:t>λ</w:t>
      </w:r>
      <w:bookmarkEnd w:id="58"/>
      <w:bookmarkEnd w:id="59"/>
      <w:r w:rsidRPr="00B953FA">
        <w:t xml:space="preserve"> is the average transient rate of the cell.</w:t>
      </w:r>
    </w:p>
    <w:p w14:paraId="0C06BAB6" w14:textId="56B0A4F7" w:rsidR="00B953FA" w:rsidRPr="00B953FA" w:rsidRDefault="00B953FA" w:rsidP="00B953FA">
      <w:r w:rsidRPr="00B953FA">
        <w:tab/>
        <w:t xml:space="preserve">- </w:t>
      </w:r>
      <w:proofErr w:type="spellStart"/>
      <w:r w:rsidRPr="00B953FA">
        <w:t>λ</w:t>
      </w:r>
      <w:r w:rsidRPr="00B953FA">
        <w:rPr>
          <w:vertAlign w:val="subscript"/>
        </w:rPr>
        <w:t>i</w:t>
      </w:r>
      <w:proofErr w:type="spellEnd"/>
      <w:r w:rsidRPr="00B953FA">
        <w:t xml:space="preserve"> is the average transient rate of the cell in time bin </w:t>
      </w:r>
      <w:proofErr w:type="spellStart"/>
      <w:r w:rsidRPr="00B953FA">
        <w:rPr>
          <w:i/>
        </w:rPr>
        <w:t>t</w:t>
      </w:r>
      <w:r w:rsidRPr="00B953FA">
        <w:rPr>
          <w:i/>
          <w:vertAlign w:val="subscript"/>
        </w:rPr>
        <w:t>i</w:t>
      </w:r>
      <w:proofErr w:type="spellEnd"/>
      <w:r w:rsidRPr="00B953FA">
        <w:t xml:space="preserve"> </w:t>
      </w:r>
      <w:r>
        <w:t xml:space="preserve">(50 </w:t>
      </w:r>
      <w:proofErr w:type="spellStart"/>
      <w:r>
        <w:t>ms</w:t>
      </w:r>
      <w:proofErr w:type="spellEnd"/>
      <w:r>
        <w:t xml:space="preserve"> bins from 0-</w:t>
      </w:r>
      <w:r w:rsidRPr="00B953FA">
        <w:t>10 s).</w:t>
      </w:r>
    </w:p>
    <w:p w14:paraId="79358E36" w14:textId="737B128F" w:rsidR="00B953FA" w:rsidRPr="00B953FA" w:rsidRDefault="00B953FA" w:rsidP="00B953FA">
      <w:r w:rsidRPr="00B953FA">
        <w:tab/>
        <w:t xml:space="preserve">- </w:t>
      </w:r>
      <m:oMath>
        <m:sSub>
          <m:sSubPr>
            <m:ctrlPr>
              <w:rPr>
                <w:rFonts w:ascii="Cambria Math" w:hAnsi="Cambria Math"/>
                <w:i/>
              </w:rPr>
            </m:ctrlPr>
          </m:sSubPr>
          <m:e>
            <m:r>
              <w:rPr>
                <w:rFonts w:ascii="Cambria Math" w:hAnsi="Cambria Math"/>
              </w:rPr>
              <m:t>P</m:t>
            </m:r>
          </m:e>
          <m:sub>
            <m:sSub>
              <m:sSubPr>
                <m:ctrlPr>
                  <w:rPr>
                    <w:rFonts w:ascii="Cambria Math" w:hAnsi="Cambria Math"/>
                    <w:i/>
                  </w:rPr>
                </m:ctrlPr>
              </m:sSubPr>
              <m:e>
                <m:r>
                  <w:rPr>
                    <w:rFonts w:ascii="Cambria Math" w:hAnsi="Cambria Math"/>
                  </w:rPr>
                  <m:t>t</m:t>
                </m:r>
              </m:e>
              <m:sub>
                <m:r>
                  <w:rPr>
                    <w:rFonts w:ascii="Cambria Math" w:hAnsi="Cambria Math"/>
                  </w:rPr>
                  <m:t>i</m:t>
                </m:r>
              </m:sub>
            </m:sSub>
          </m:sub>
        </m:sSub>
      </m:oMath>
      <w:r w:rsidRPr="00B953FA">
        <w:t xml:space="preserve"> is the probability the mouse is in time bin </w:t>
      </w:r>
      <w:proofErr w:type="spellStart"/>
      <w:r w:rsidRPr="00B953FA">
        <w:rPr>
          <w:i/>
        </w:rPr>
        <w:t>t</w:t>
      </w:r>
      <w:r w:rsidRPr="00B953FA">
        <w:rPr>
          <w:i/>
          <w:vertAlign w:val="subscript"/>
        </w:rPr>
        <w:t>i</w:t>
      </w:r>
      <w:bookmarkStart w:id="60" w:name="OLE_LINK30"/>
      <w:bookmarkStart w:id="61" w:name="OLE_LINK31"/>
      <w:bookmarkStart w:id="62" w:name="OLE_LINK32"/>
      <w:proofErr w:type="spellEnd"/>
      <w:r w:rsidRPr="00B953FA">
        <w:t>.</w:t>
      </w:r>
      <w:bookmarkEnd w:id="60"/>
      <w:bookmarkEnd w:id="61"/>
      <w:bookmarkEnd w:id="62"/>
      <w:r w:rsidRPr="00B953FA">
        <w:t xml:space="preserve"> </w:t>
      </w:r>
    </w:p>
    <w:p w14:paraId="169DB35E" w14:textId="77777777" w:rsidR="00B953FA" w:rsidRPr="00B953FA" w:rsidRDefault="00B953FA" w:rsidP="00B953FA">
      <w:r w:rsidRPr="00B953FA">
        <w:t xml:space="preserve">The TI was then computed 1,000 times for iterations of shuffled calcium event timestamps within the treadmill run epochs. A neuron was called a time cell if it met the following criteria: </w:t>
      </w:r>
    </w:p>
    <w:p w14:paraId="3AF6D977" w14:textId="77777777" w:rsidR="00B953FA" w:rsidRPr="00B953FA" w:rsidRDefault="00B953FA" w:rsidP="00E76B5C">
      <w:pPr>
        <w:numPr>
          <w:ilvl w:val="0"/>
          <w:numId w:val="2"/>
        </w:numPr>
      </w:pPr>
      <w:r w:rsidRPr="00B953FA">
        <w:t xml:space="preserve">The neuron’s TI was higher than 99% of the shuffled TIs. </w:t>
      </w:r>
    </w:p>
    <w:p w14:paraId="2B018C8A" w14:textId="77777777" w:rsidR="00B953FA" w:rsidRPr="00B953FA" w:rsidRDefault="00B953FA" w:rsidP="00E76B5C">
      <w:pPr>
        <w:numPr>
          <w:ilvl w:val="0"/>
          <w:numId w:val="2"/>
        </w:numPr>
      </w:pPr>
      <w:r w:rsidRPr="00B953FA">
        <w:t xml:space="preserve">The neuron fired for at least a quarter of the total completed treadmill runs. </w:t>
      </w:r>
    </w:p>
    <w:p w14:paraId="75794998" w14:textId="77777777" w:rsidR="00B953FA" w:rsidRPr="00B953FA" w:rsidRDefault="00B953FA" w:rsidP="00E76B5C">
      <w:pPr>
        <w:numPr>
          <w:ilvl w:val="0"/>
          <w:numId w:val="2"/>
        </w:numPr>
      </w:pPr>
      <w:r w:rsidRPr="00B953FA">
        <w:t>The neuron had at least two consecutive time bins where its tuning curve exceeded the time shuffled tuning curve’s 99% of the time.</w:t>
      </w:r>
    </w:p>
    <w:p w14:paraId="58741255" w14:textId="77777777" w:rsidR="00B953FA" w:rsidRDefault="00B953FA" w:rsidP="00B953FA"/>
    <w:p w14:paraId="3B89E7D1" w14:textId="3D761174" w:rsidR="005876B0" w:rsidRPr="005876B0" w:rsidRDefault="005876B0" w:rsidP="005876B0">
      <w:pPr>
        <w:pStyle w:val="Heading3"/>
      </w:pPr>
      <w:bookmarkStart w:id="63" w:name="_Toc415341959"/>
      <w:r w:rsidRPr="005876B0">
        <w:t>Within-Session Trial Bias Score</w:t>
      </w:r>
      <w:bookmarkEnd w:id="63"/>
      <w:r w:rsidRPr="005876B0">
        <w:t xml:space="preserve"> </w:t>
      </w:r>
    </w:p>
    <w:p w14:paraId="348F23E1" w14:textId="66A4506D" w:rsidR="005876B0" w:rsidRPr="005876B0" w:rsidRDefault="005876B0" w:rsidP="005876B0">
      <w:r>
        <w:tab/>
      </w:r>
      <w:r w:rsidRPr="005876B0">
        <w:t xml:space="preserve">To quantify trial preference, and thus characterize the within-session activity dynamics of single cells, we calculated each cell’s trial bias score. This score was the mean of all the trial numbers that the cell was active within its temporal receptive field, divided by the total number of runs. Thus, a lower trial bias score indicated more activity closer to the beginning of the session whereas higher scores indicated more activity near </w:t>
      </w:r>
      <w:r w:rsidRPr="005876B0">
        <w:lastRenderedPageBreak/>
        <w:t xml:space="preserve">the end of the session. Cells that were consistently active over the course of the entire session had a trial bias score of 0.5 or near 0.5. Examples in </w:t>
      </w:r>
      <w:r w:rsidRPr="005876B0">
        <w:rPr>
          <w:b/>
        </w:rPr>
        <w:t>Figure 3A,B</w:t>
      </w:r>
      <w:r w:rsidRPr="005876B0">
        <w:t xml:space="preserve"> had trial bias scores in the 5th (early-session cells) or 95th (late-session cells) percentiles of the distribution. Similar results were found when this analysis was repeated with data that excluded even-numbered trials to verify that it was not being driven by noise. </w:t>
      </w:r>
    </w:p>
    <w:p w14:paraId="705A83A1" w14:textId="77777777" w:rsidR="005876B0" w:rsidRPr="005876B0" w:rsidRDefault="005876B0" w:rsidP="005876B0"/>
    <w:p w14:paraId="5B78A0E9" w14:textId="006FC922" w:rsidR="005876B0" w:rsidRPr="005876B0" w:rsidRDefault="005876B0" w:rsidP="005876B0">
      <w:pPr>
        <w:pStyle w:val="Heading3"/>
      </w:pPr>
      <w:bookmarkStart w:id="64" w:name="_Toc415341960"/>
      <w:r w:rsidRPr="005876B0">
        <w:t>Population Correlations</w:t>
      </w:r>
      <w:bookmarkEnd w:id="64"/>
      <w:r w:rsidRPr="005876B0">
        <w:t xml:space="preserve"> </w:t>
      </w:r>
    </w:p>
    <w:p w14:paraId="3DC1FA5D" w14:textId="48AE57CA" w:rsidR="005876B0" w:rsidRPr="005876B0" w:rsidRDefault="005876B0" w:rsidP="005876B0">
      <w:r>
        <w:tab/>
      </w:r>
      <w:r w:rsidRPr="005876B0">
        <w:t>To measure the similarity of the time and place cell population across trials and days, normalized Ca</w:t>
      </w:r>
      <w:r w:rsidRPr="005876B0">
        <w:rPr>
          <w:vertAlign w:val="superscript"/>
        </w:rPr>
        <w:t>2+</w:t>
      </w:r>
      <w:r w:rsidRPr="005876B0">
        <w:t xml:space="preserve"> transient traces for each trial were correlated with each other (Pearson correlation), and the correlation coefficients averaged across the population.</w:t>
      </w:r>
    </w:p>
    <w:p w14:paraId="55AE94F4" w14:textId="77777777" w:rsidR="005876B0" w:rsidRPr="005876B0" w:rsidRDefault="005876B0" w:rsidP="005876B0"/>
    <w:p w14:paraId="2595464F" w14:textId="0E9C0537" w:rsidR="005876B0" w:rsidRPr="005876B0" w:rsidRDefault="005876B0" w:rsidP="005876B0">
      <w:pPr>
        <w:pStyle w:val="Heading3"/>
      </w:pPr>
      <w:bookmarkStart w:id="65" w:name="_Toc415341961"/>
      <w:r w:rsidRPr="005876B0">
        <w:t>Naïve Bayes Classifiers</w:t>
      </w:r>
      <w:bookmarkEnd w:id="65"/>
    </w:p>
    <w:p w14:paraId="6AB70D3A" w14:textId="3506E628" w:rsidR="005876B0" w:rsidRPr="005876B0" w:rsidRDefault="005876B0" w:rsidP="005876B0">
      <w:r>
        <w:tab/>
        <w:t>Naïve</w:t>
      </w:r>
      <w:r w:rsidRPr="005876B0">
        <w:t xml:space="preserve"> Bayes classifiers were built around the </w:t>
      </w:r>
      <w:proofErr w:type="spellStart"/>
      <w:r w:rsidRPr="005876B0">
        <w:t>Matlab</w:t>
      </w:r>
      <w:proofErr w:type="spellEnd"/>
      <w:r w:rsidRPr="005876B0">
        <w:t xml:space="preserve"> function </w:t>
      </w:r>
      <w:proofErr w:type="spellStart"/>
      <w:r w:rsidRPr="005876B0">
        <w:t>fitcnb</w:t>
      </w:r>
      <w:proofErr w:type="spellEnd"/>
      <w:r w:rsidRPr="005876B0">
        <w:t xml:space="preserve"> with population activity as predictors and temporal variables as response variables, within each mouse and session. To avoid </w:t>
      </w:r>
      <w:proofErr w:type="spellStart"/>
      <w:r w:rsidRPr="005876B0">
        <w:t>overfitting</w:t>
      </w:r>
      <w:proofErr w:type="spellEnd"/>
      <w:r w:rsidRPr="005876B0">
        <w:t xml:space="preserve"> and to assess classifier performance, we utilized a cross-validation scheme where we trained the classifier on Ca</w:t>
      </w:r>
      <w:r w:rsidRPr="005876B0">
        <w:rPr>
          <w:vertAlign w:val="superscript"/>
        </w:rPr>
        <w:t>2+</w:t>
      </w:r>
      <w:r w:rsidRPr="005876B0">
        <w:t xml:space="preserve"> transient activity from a random 50% of available treadmill runs and tested it the other 50%. Below are the procedures we used for temporal decoding on the scale of seconds, minutes, and days: </w:t>
      </w:r>
    </w:p>
    <w:p w14:paraId="0B8363AF" w14:textId="64B864DF" w:rsidR="005876B0" w:rsidRPr="005876B0" w:rsidRDefault="005876B0" w:rsidP="005876B0">
      <w:r>
        <w:rPr>
          <w:i/>
        </w:rPr>
        <w:tab/>
      </w:r>
      <w:r w:rsidRPr="005876B0">
        <w:rPr>
          <w:i/>
        </w:rPr>
        <w:t xml:space="preserve">Seconds </w:t>
      </w:r>
      <w:r w:rsidRPr="005876B0">
        <w:rPr>
          <w:b/>
        </w:rPr>
        <w:t>(Figure 2)</w:t>
      </w:r>
      <w:r w:rsidRPr="005876B0">
        <w:t>:</w:t>
      </w:r>
      <w:r w:rsidRPr="005876B0">
        <w:rPr>
          <w:i/>
        </w:rPr>
        <w:t xml:space="preserve"> </w:t>
      </w:r>
      <w:r w:rsidRPr="005876B0">
        <w:t>We trained the classifier on Ca</w:t>
      </w:r>
      <w:r w:rsidRPr="005876B0">
        <w:rPr>
          <w:vertAlign w:val="superscript"/>
        </w:rPr>
        <w:t>2+</w:t>
      </w:r>
      <w:r w:rsidRPr="005876B0">
        <w:t xml:space="preserve"> transient timings from a random 50% of treadmill runs each session, and tested on the remaining 50%. Chance </w:t>
      </w:r>
      <w:r w:rsidRPr="005876B0">
        <w:lastRenderedPageBreak/>
        <w:t xml:space="preserve">was calculated by training classifier on </w:t>
      </w:r>
      <w:proofErr w:type="gramStart"/>
      <w:r w:rsidRPr="005876B0">
        <w:t>same</w:t>
      </w:r>
      <w:proofErr w:type="gramEnd"/>
      <w:r w:rsidRPr="005876B0">
        <w:t xml:space="preserve"> data with cell identities shuffled 50 times each per mouse and session. </w:t>
      </w:r>
    </w:p>
    <w:p w14:paraId="4A93DC7B" w14:textId="11029EC6" w:rsidR="005876B0" w:rsidRPr="005876B0" w:rsidRDefault="005876B0" w:rsidP="005876B0">
      <w:r>
        <w:rPr>
          <w:i/>
        </w:rPr>
        <w:tab/>
      </w:r>
      <w:r w:rsidRPr="005876B0">
        <w:rPr>
          <w:i/>
        </w:rPr>
        <w:t>Trials</w:t>
      </w:r>
      <w:r w:rsidRPr="005876B0">
        <w:t xml:space="preserve"> (</w:t>
      </w:r>
      <w:r w:rsidRPr="005876B0">
        <w:rPr>
          <w:b/>
        </w:rPr>
        <w:t>Figure 3F</w:t>
      </w:r>
      <w:r w:rsidRPr="005876B0">
        <w:t>): We trained the classifier on the number of Ca</w:t>
      </w:r>
      <w:r w:rsidRPr="005876B0">
        <w:rPr>
          <w:vertAlign w:val="superscript"/>
        </w:rPr>
        <w:t xml:space="preserve">2+ </w:t>
      </w:r>
      <w:r w:rsidRPr="005876B0">
        <w:t>transients on each treadmill run from a random 50% of treadmill runs sampled evenly from each of six trial blocks and tested on the remaining 50%. Trials were categorized into blocks due to technical restraints on the classifier. Chance was calculated by shuffling treadmill run blocks 50 times each per mouse and session. Analyses were repeated on different numbers of trial blocks and similar results were found for two trial blocks up to and including seven trial blocks.</w:t>
      </w:r>
    </w:p>
    <w:p w14:paraId="257E4575" w14:textId="2C91CAA7" w:rsidR="005876B0" w:rsidRPr="005876B0" w:rsidRDefault="005876B0" w:rsidP="005876B0">
      <w:r>
        <w:rPr>
          <w:i/>
        </w:rPr>
        <w:tab/>
      </w:r>
      <w:r w:rsidRPr="005876B0">
        <w:rPr>
          <w:i/>
        </w:rPr>
        <w:t>Seconds across days</w:t>
      </w:r>
      <w:r w:rsidRPr="005876B0">
        <w:t xml:space="preserve"> (</w:t>
      </w:r>
      <w:r w:rsidRPr="005876B0">
        <w:rPr>
          <w:b/>
        </w:rPr>
        <w:t>Figure 4G</w:t>
      </w:r>
      <w:r w:rsidRPr="005876B0">
        <w:t>): We trained the classifier on Ca</w:t>
      </w:r>
      <w:r w:rsidRPr="005876B0">
        <w:rPr>
          <w:vertAlign w:val="superscript"/>
        </w:rPr>
        <w:t>2+</w:t>
      </w:r>
      <w:r w:rsidRPr="005876B0">
        <w:t xml:space="preserve"> transient timings on all treadmill runs from one session, and tested on all the treadmill runs from the other session. Chance was calculated by training classifier on </w:t>
      </w:r>
      <w:proofErr w:type="gramStart"/>
      <w:r w:rsidRPr="005876B0">
        <w:t>same</w:t>
      </w:r>
      <w:proofErr w:type="gramEnd"/>
      <w:r w:rsidRPr="005876B0">
        <w:t xml:space="preserve"> data with cell identities shuffled 50 times each per mouse and session. </w:t>
      </w:r>
    </w:p>
    <w:p w14:paraId="783B6D1F" w14:textId="70182F66" w:rsidR="005876B0" w:rsidRPr="005876B0" w:rsidRDefault="005876B0" w:rsidP="005876B0">
      <w:r>
        <w:rPr>
          <w:i/>
        </w:rPr>
        <w:tab/>
      </w:r>
      <w:r w:rsidRPr="005876B0">
        <w:rPr>
          <w:i/>
        </w:rPr>
        <w:t>Days</w:t>
      </w:r>
      <w:r w:rsidRPr="005876B0">
        <w:t xml:space="preserve"> (</w:t>
      </w:r>
      <w:r w:rsidRPr="005876B0">
        <w:rPr>
          <w:b/>
        </w:rPr>
        <w:t>Figure 5F</w:t>
      </w:r>
      <w:r w:rsidRPr="005876B0">
        <w:t>): We trained the classifier on the number of Ca</w:t>
      </w:r>
      <w:r w:rsidRPr="005876B0">
        <w:rPr>
          <w:vertAlign w:val="superscript"/>
        </w:rPr>
        <w:t>2+</w:t>
      </w:r>
      <w:r w:rsidRPr="005876B0">
        <w:t xml:space="preserve"> transients each treadmill run from a random 50% of treadmill runs sampled evenly from each of four recording sessions and tested on the remaining 50%. Chance was calculated by shuffling day identities 50 times each per mouse. </w:t>
      </w:r>
    </w:p>
    <w:p w14:paraId="1AD63361" w14:textId="77777777" w:rsidR="005876B0" w:rsidRPr="005876B0" w:rsidRDefault="005876B0" w:rsidP="005876B0"/>
    <w:p w14:paraId="267DC01F" w14:textId="2E283AF4" w:rsidR="005876B0" w:rsidRPr="005876B0" w:rsidRDefault="005876B0" w:rsidP="005876B0">
      <w:pPr>
        <w:pStyle w:val="Heading3"/>
      </w:pPr>
      <w:bookmarkStart w:id="66" w:name="_Toc415341962"/>
      <w:r w:rsidRPr="005876B0">
        <w:t>Statistical Tests</w:t>
      </w:r>
      <w:bookmarkEnd w:id="66"/>
    </w:p>
    <w:p w14:paraId="709B4712" w14:textId="3D9292AA" w:rsidR="00301A99" w:rsidRDefault="00082A7D" w:rsidP="006E4994">
      <w:r>
        <w:tab/>
      </w:r>
      <w:r w:rsidR="005876B0" w:rsidRPr="005876B0">
        <w:t xml:space="preserve">All statistics were done with one- or two-way ANOVAs, Mann-Whitney U tests, or permutation tests by shuffling data along one dimension. All critical p-values were corrected for multiple comparisons with </w:t>
      </w:r>
      <w:proofErr w:type="spellStart"/>
      <w:r w:rsidR="005876B0" w:rsidRPr="005876B0">
        <w:t>Bonferroni</w:t>
      </w:r>
      <w:proofErr w:type="spellEnd"/>
      <w:r w:rsidR="005876B0" w:rsidRPr="005876B0">
        <w:t xml:space="preserve"> corrections when applicable. </w:t>
      </w:r>
    </w:p>
    <w:p w14:paraId="6B264FFF" w14:textId="22CA98A3" w:rsidR="0038229F" w:rsidRDefault="0038229F" w:rsidP="0038229F">
      <w:pPr>
        <w:pStyle w:val="Heading2"/>
      </w:pPr>
      <w:bookmarkStart w:id="67" w:name="_Toc415341963"/>
      <w:r>
        <w:lastRenderedPageBreak/>
        <w:t>Results</w:t>
      </w:r>
      <w:bookmarkEnd w:id="67"/>
    </w:p>
    <w:p w14:paraId="370D0888" w14:textId="79ACB922" w:rsidR="006E4994" w:rsidRDefault="006E4994" w:rsidP="006E4994">
      <w:pPr>
        <w:pStyle w:val="Heading3"/>
      </w:pPr>
      <w:bookmarkStart w:id="68" w:name="_Toc415341964"/>
      <w:r>
        <w:t xml:space="preserve">Behavioral Task and </w:t>
      </w:r>
      <w:proofErr w:type="spellStart"/>
      <w:r>
        <w:t>Epifluorescence</w:t>
      </w:r>
      <w:proofErr w:type="spellEnd"/>
      <w:r>
        <w:t xml:space="preserve"> Imaging of Calcium Transients</w:t>
      </w:r>
      <w:bookmarkEnd w:id="68"/>
    </w:p>
    <w:p w14:paraId="1B8253BD" w14:textId="2A76B5AE" w:rsidR="006E4994" w:rsidRPr="006E4994" w:rsidRDefault="006E4994" w:rsidP="006E4994">
      <w:r>
        <w:tab/>
      </w:r>
      <w:r w:rsidRPr="006E4994">
        <w:t xml:space="preserve">Due to the strong place selectivity of hippocampal neurons and the direct relationship between space and time, it is necessary to control for spatial variables when observing temporal sequences. To do this, we utilized forced treadmill running as a method for clamping position while measuring neural activity as a function of time, as done in previous studies </w:t>
      </w:r>
      <w:r w:rsidRPr="006E4994">
        <w:fldChar w:fldCharType="begin" w:fldLock="1"/>
      </w:r>
      <w:r w:rsidR="008560AE">
        <w:instrText>ADDIN CSL_CITATION {"citationItems":[{"id":"ITEM-1","itemData":{"DOI":"10.1016/j.neuron.2017.04.003","ISBN":"1097-4199 (Electronic) 0896-6273 (Linking)","PMID":"28434800","author":[{"dropping-particle":"","family":"Robinson","given":"Nick T.M.","non-dropping-particle":"","parse-names":false,"suffix":""},{"dropping-particle":"","family":"Priestley","given":"James B.","non-dropping-particle":"","parse-names":false,"suffix":""},{"dropping-particle":"","family":"Rueckemann","given":"Jon W.","non-dropping-particle":"","parse-names":false,"suffix":""},{"dropping-particle":"","family":"Garcia","given":"Aaron D.","non-dropping-particle":"","parse-names":false,"suffix":""},{"dropping-particle":"","family":"Smeglin","given":"Vittoria A.","non-dropping-particle":"","parse-names":false,"suffix":""},{"dropping-particle":"","family":"Marino","given":"Francesca A.","non-dropping-particle":"","parse-names":false,"suffix":""},{"dropping-particle":"","family":"Eichenbaum","given":"Howard","non-dropping-particle":"","parse-names":false,"suffix":""}],"container-title":"Neuron","id":"ITEM-1","issue":"3","issued":{"date-parts":[["2017","5","3"]]},"page":"677-688.e6","title":"Medial Entorhinal Cortex Selectively Supports Temporal Coding by Hippocampal Neurons","type":"article-journal","volume":"94"},"uris":["http://www.mendeley.com/documents/?uuid=504c7d15-7a23-459d-abbe-938c7696d7f4"]},{"id":"ITEM-2","itemData":{"DOI":"10.1016/j.neuron.2013.04.015","ISSN":"08966273","PMID":"23707613","abstract":"Recent studies have reported the existence of hippocampal \"time cells,\" neurons that fire at particular moments during periods when behavior and location are relatively constant. However, an alternative explanation of apparent time coding is that hippocampal neurons \"path integrate\" to encode the distance an animal has traveled. Here, we examined hippocampal neuronal firing patterns as rats ran in place on a treadmill, thus \"clamping\" behavior and location, while we varied the treadmill speed to distinguish time elapsed from distance traveled. Hippocampal neurons were strongly influenced by time and distance, and less so by minor variations in location. Furthermore, the activity of different neurons reflected integration over time and distance to varying extents, with most neurons strongly influenced by both factors and some significantly influenced by only time or distance. Thus, hippocampal neuronal networks captured both the organization of time and distance in a situation where these dimensions dominated an ongoing experience.","author":[{"dropping-particle":"","family":"Kraus","given":"Benjamin J.","non-dropping-particle":"","parse-names":false,"suffix":""},{"dropping-particle":"","family":"Robinson II","given":"Robert J.","non-dropping-particle":"","parse-names":false,"suffix":""},{"dropping-particle":"","family":"White","given":"John A.","non-dropping-particle":"","parse-names":false,"suffix":""},{"dropping-particle":"","family":"Eichenbaum","given":"Howard","non-dropping-particle":"","parse-names":false,"suffix":""},{"dropping-particle":"","family":"Hasselmo","given":"Michael E.","non-dropping-particle":"","parse-names":false,"suffix":""}],"container-title":"Neuron","id":"ITEM-2","issue":"6","issued":{"date-parts":[["2013","6","19"]]},"page":"1090-1101","title":"Hippocampal \"Time Cells\": Time versus Path Integration","type":"article-journal","volume":"78"},"uris":["http://www.mendeley.com/documents/?uuid=c0e2aa60-bcf4-430b-bd65-0c02f2566176"]}],"mendeley":{"formattedCitation":"(Kraus et al., 2013; Robinson et al., 2017)","plainTextFormattedCitation":"(Kraus et al., 2013; Robinson et al., 2017)","previouslyFormattedCitation":"(Kraus et al., 2013; Robinson et al., 2017)"},"properties":{"noteIndex":0},"schema":"https://github.com/citation-style-language/schema/raw/master/csl-citation.json"}</w:instrText>
      </w:r>
      <w:r w:rsidRPr="006E4994">
        <w:fldChar w:fldCharType="separate"/>
      </w:r>
      <w:r w:rsidR="00872A2C" w:rsidRPr="00872A2C">
        <w:rPr>
          <w:noProof/>
        </w:rPr>
        <w:t>(Kraus et al., 2013; Robinson et al., 2017)</w:t>
      </w:r>
      <w:r w:rsidRPr="006E4994">
        <w:fldChar w:fldCharType="end"/>
      </w:r>
      <w:r w:rsidRPr="006E4994">
        <w:t>. Mice were trained to traverse a rectangular track followed by running in place on a motorized treadmill for 10 s at a constant velocity to receive sucrose water reward after traversing an additional part of the track (</w:t>
      </w:r>
      <w:r w:rsidRPr="006E4994">
        <w:rPr>
          <w:b/>
        </w:rPr>
        <w:t xml:space="preserve">Figure </w:t>
      </w:r>
      <w:r w:rsidR="005C5959">
        <w:rPr>
          <w:b/>
        </w:rPr>
        <w:t>2.</w:t>
      </w:r>
      <w:r w:rsidRPr="006E4994">
        <w:rPr>
          <w:b/>
        </w:rPr>
        <w:t>1A</w:t>
      </w:r>
      <w:r w:rsidRPr="006E4994">
        <w:t xml:space="preserve">). Thus, a “trial” in this study refers to a 10 s treadmill running interval. We virally transfected dorsal CA1 neurons with the calcium indicator GCaMP6f using a </w:t>
      </w:r>
      <w:proofErr w:type="spellStart"/>
      <w:r w:rsidRPr="006E4994">
        <w:t>synapsin</w:t>
      </w:r>
      <w:proofErr w:type="spellEnd"/>
      <w:r w:rsidRPr="006E4994">
        <w:t xml:space="preserve"> promoter (</w:t>
      </w:r>
      <w:r w:rsidRPr="006E4994">
        <w:rPr>
          <w:b/>
        </w:rPr>
        <w:t>Figure S</w:t>
      </w:r>
      <w:r w:rsidR="005C5959">
        <w:rPr>
          <w:b/>
        </w:rPr>
        <w:t>2.</w:t>
      </w:r>
      <w:r w:rsidRPr="006E4994">
        <w:rPr>
          <w:b/>
        </w:rPr>
        <w:t>1A</w:t>
      </w:r>
      <w:proofErr w:type="gramStart"/>
      <w:r w:rsidRPr="006E4994">
        <w:rPr>
          <w:b/>
        </w:rPr>
        <w:t>,B</w:t>
      </w:r>
      <w:proofErr w:type="gramEnd"/>
      <w:r w:rsidRPr="006E4994">
        <w:t xml:space="preserve">) and used </w:t>
      </w:r>
      <w:r w:rsidRPr="006E4994">
        <w:rPr>
          <w:i/>
        </w:rPr>
        <w:t xml:space="preserve">in vivo </w:t>
      </w:r>
      <w:r w:rsidRPr="006E4994">
        <w:t>one-photon microscopy to image calcium (Ca</w:t>
      </w:r>
      <w:r w:rsidRPr="006E4994">
        <w:rPr>
          <w:vertAlign w:val="superscript"/>
        </w:rPr>
        <w:t>2+</w:t>
      </w:r>
      <w:r w:rsidRPr="006E4994">
        <w:t xml:space="preserve">) transient activity and reliably capture the activity patterns of hundreds of cells simultaneously </w:t>
      </w:r>
      <w:r w:rsidRPr="006E4994">
        <w:fldChar w:fldCharType="begin" w:fldLock="1"/>
      </w:r>
      <w:r w:rsidR="00BE3112">
        <w:instrText xml:space="preserve">ADDIN CSL_CITATION {"citationItems":[{"id":"ITEM-1","itemData":{"DOI":"10.1038/nmeth.1694","ISSN":"1548-7091","PMID":"21909102","abstract":"The light microscope is traditionally an instrument of substantial size and expense. Its miniaturized integration would enable many new applications based on mass-producible, tiny microscopes. Key prospective usages include brain imaging in behaving animals for relating cellular dynamics to animal behavior. Here we introduce a miniature (1.9 g) integrated fluorescence microscope made from mass-producible parts, including a semiconductor light source and sensor. This device enables high-speed cellular imaging across </w:instrText>
      </w:r>
      <w:r w:rsidR="00BE3112">
        <w:rPr>
          <w:rFonts w:ascii="Cambria Math" w:hAnsi="Cambria Math" w:cs="Cambria Math"/>
        </w:rPr>
        <w:instrText>∼</w:instrText>
      </w:r>
      <w:r w:rsidR="00BE3112">
        <w:instrText xml:space="preserve">0.5 mm2 areas in active mice. This capability allowed concurrent tracking of Ca2+ spiking in &gt;200 Purkinje neurons across nine cerebellar microzones. During mouse locomotion, individual microzones exhibited large-scale, synchronized Ca2+ spiking. This is a mesoscopic neural dynamic missed by prior techniques for studying the brain at other length scales. Overall, the integrated microscope is a potentially transformative technology that permits distribution to many animals and enables diverse usages, such as portable diagnostics or microscope arrays for large-scale screens.","author":[{"dropping-particle":"","family":"Ghosh","given":"Kunal K","non-dropping-particle":"","parse-names":false,"suffix":""},{"dropping-particle":"","family":"Burns","given":"Laurie D","non-dropping-particle":"","parse-names":false,"suffix":""},{"dropping-particle":"","family":"Cocker","given":"Eric D","non-dropping-particle":"","parse-names":false,"suffix":""},{"dropping-particle":"","family":"Nimmerjahn","given":"Axel","non-dropping-particle":"","parse-names":false,"suffix":""},{"dropping-particle":"","family":"Ziv","given":"Yaniv","non-dropping-particle":"","parse-names":false,"suffix":""},{"dropping-particle":"El","family":"Gamal","given":"Abbas","non-dropping-particle":"","parse-names":false,"suffix":""},{"dropping-particle":"","family":"Schnitzer","given":"Mark J","non-dropping-particle":"","parse-names":false,"suffix":""}],"container-title":"Nature Methods","id":"ITEM-1","issue":"10","issued":{"date-parts":[["2011","9","11"]]},"page":"871-878","title":"Miniaturized integration of a fluorescence microscope","type":"article-journal","volume":"8"},"uris":["http://www.mendeley.com/documents/?uuid=380df327-8fd0-3247-b1fd-8b55e4c56a08"]},{"id":"ITEM-2","itemData":{"DOI":"10.1038/nn.3329","ISSN":"1097-6256","PMID":"23396101","abstract":"Using Ca(2+) imaging in freely behaving mice that repeatedly explored a familiar environment, we tracked thousands of CA1 pyramidal cells' place fields over weeks. Place coding was dynamic, as each day the ensemble representation of this environment involved a unique subset of cells. However, cells in the </w:instrText>
      </w:r>
      <w:r w:rsidR="00BE3112">
        <w:rPr>
          <w:rFonts w:ascii="Cambria Math" w:hAnsi="Cambria Math" w:cs="Cambria Math"/>
        </w:rPr>
        <w:instrText>∼</w:instrText>
      </w:r>
      <w:r w:rsidR="00BE3112">
        <w:instrText>15-25% overlap between any two of these subsets retained the same place fields, which sufficed to preserve an accurate spatial representation across weeks.","author":[{"dropping-particle":"","family":"Ziv","given":"Yaniv","non-dropping-particle":"","parse-names":false,"suffix":""},{"dropping-particle":"","family":"Burns","given":"Laurie D","non-dropping-particle":"","parse-names":false,"suffix":""},{"dropping-particle":"","family":"Cocker","given":"Eric D","non-dropping-particle":"","parse-names":false,"suffix":""},{"dropping-particle":"","family":"Hamel","given":"Elizabeth O","non-dropping-particle":"","parse-names":false,"suffix":""},{"dropping-particle":"","family":"Ghosh","given":"Kunal K","non-dropping-particle":"","parse-names":false,"suffix":""},{"dropping-particle":"","family":"Kitch","given":"Lacey J","non-dropping-particle":"","parse-names":false,"suffix":""},{"dropping-particle":"El","family":"Gamal","given":"Abbas","non-dropping-particle":"","parse-names":false,"suffix":""},{"dropping-particle":"","family":"Schnitzer","given":"Mark J","non-dropping-particle":"","parse-names":false,"suffix":""}],"container-title":"Nature Neuroscience","id":"ITEM-2","issue":"3","issued":{"date-parts":[["2013","2","10"]]},"page":"264-266","title":"Long-term dynamics of CA1 hippocampal place codes","type":"article-journal","volume":"16"},"uris":["http://www.mendeley.com/documents/?uuid=34ca9278-dc23-3efc-bdf7-40cf4f8fd14b"]},{"id":"ITEM-3","itemData":{"DOI":"10.1038/nprot.2016.021","ISSN":"1754-2189","PMID":"26914316","abstract":"Genetically encoded calcium indicators for visualizing dynamic cellular activity have greatly expanded our understanding of the brain. However, owing to the light-scattering properties of the brain, as well as the size and rigidity of traditional imaging technology, in vivo calcium imaging has been limited to superficial brain structures during head-fixed behavioral tasks. These limitations can now be circumvented by using miniature, integrated microscopes in conjunction with an implantable microendoscopic lens to guide light into and out of the brain, thus permitting optical access to deep brain (or superficial) neural ensembles during naturalistic behaviors. Here we describe steps to conduct such imaging studies using mice. However, we anticipate that the protocol can be easily adapted for use in other small vertebrates. Successful completion of this protocol will permit cellular imaging of neuronal activity and the generation of data sets with sufficient statistical power to correlate neural activity with stimulus presentation, physiological state and other aspects of complex behavioral tasks. This protocol takes 6-11 weeks to complete.","author":[{"dropping-particle":"","family":"Resendez","given":"Shanna L","non-dropping-particle":"","parse-names":false,"suffix":""},{"dropping-particle":"","family":"Jennings","given":"Josh H","non-dropping-particle":"","parse-names":false,"suffix":""},{"dropping-particle":"","family":"Ung","given":"Randall L","non-dropping-particle":"","parse-names":false,"suffix":""},{"dropping-particle":"","family":"Namboodiri","given":"Vijay Mohan K","non-dropping-particle":"","parse-names":false,"suffix":""},{"dropping-particle":"","family":"Zhou","given":"Zhe Charles","non-dropping-particle":"","parse-names":false,"suffix":""},{"dropping-particle":"","family":"Otis","given":"James M","non-dropping-particle":"","parse-names":false,"suffix":""},{"dropping-particle":"","family":"Nomura","given":"Hiroshi","non-dropping-particle":"","parse-names":false,"suffix":""},{"dropping-particle":"","family":"McHenry","given":"Jenna A","non-dropping-particle":"","parse-names":false,"suffix":""},{"dropping-particle":"","family":"Kosyk","given":"Oksana","non-dropping-particle":"","parse-names":false,"suffix":""},{"dropping-particle":"","family":"Stuber","given":"Garret D","non-dropping-particle":"","parse-names":false,"suffix":""}],"container-title":"Nature Protocols","id":"ITEM-3","issue":"3","issued":{"date-parts":[["2016","2","25"]]},"page":"566-597","title":"Visualization of cortical, subcortical and deep brain neural circuit dynamics during naturalistic mammalian behavior with head-mounted microscopes and chronically implanted lenses","type":"article-journal","volume":"11"},"uris":["http://www.mendeley.com/documents/?uuid=190d3b20-c39d-3ff4-a987-24c2992ec4cc"]}],"mendeley":{"formattedCitation":"(Ghosh et al., 2011; Resendez et al., 2016; Ziv et al., 2013)","plainTextFormattedCitation":"(Ghosh et al., 2011; Resendez et al., 2016; Ziv et al., 2013)","previouslyFormattedCitation":"(Ghosh et al., 2011; Resendez et al., 2016; Ziv et al., 2013)"},"properties":{"noteIndex":0},"schema":"https://github.com/citation-style-language/schema/raw/master/csl-citation.json"}</w:instrText>
      </w:r>
      <w:r w:rsidRPr="006E4994">
        <w:fldChar w:fldCharType="separate"/>
      </w:r>
      <w:r w:rsidR="00E72655" w:rsidRPr="00E72655">
        <w:rPr>
          <w:noProof/>
        </w:rPr>
        <w:t>(Ghosh et al., 2011; Resendez et al., 2016; Ziv et al., 2013)</w:t>
      </w:r>
      <w:r w:rsidRPr="006E4994">
        <w:fldChar w:fldCharType="end"/>
      </w:r>
      <w:r w:rsidRPr="006E4994">
        <w:t xml:space="preserve"> in each of four adult mice during laps around the track and treadmill running (</w:t>
      </w:r>
      <w:r w:rsidRPr="006E4994">
        <w:rPr>
          <w:b/>
        </w:rPr>
        <w:t xml:space="preserve">Figure </w:t>
      </w:r>
      <w:r w:rsidR="005C5959">
        <w:rPr>
          <w:b/>
        </w:rPr>
        <w:t>2.</w:t>
      </w:r>
      <w:r w:rsidRPr="006E4994">
        <w:rPr>
          <w:b/>
        </w:rPr>
        <w:t>1B,C</w:t>
      </w:r>
      <w:r w:rsidRPr="006E4994">
        <w:t>). Optical recording began after training ensured that mice reliably ran ~30 laps per day at a constant velocity on the treadmill. To extract fluorescence traces and infer Ca</w:t>
      </w:r>
      <w:r w:rsidRPr="006E4994">
        <w:rPr>
          <w:vertAlign w:val="superscript"/>
        </w:rPr>
        <w:t xml:space="preserve">2+ </w:t>
      </w:r>
      <w:r w:rsidRPr="006E4994">
        <w:t xml:space="preserve">transient events, we utilized an image segmentation algorithm designed to minimize optical crosstalk between overlapping neurons (see </w:t>
      </w:r>
      <w:r w:rsidRPr="006E4994">
        <w:rPr>
          <w:b/>
        </w:rPr>
        <w:t>STAR Methods</w:t>
      </w:r>
      <w:r w:rsidRPr="006E4994">
        <w:t xml:space="preserve">) </w:t>
      </w:r>
      <w:r w:rsidRPr="006E4994">
        <w:fldChar w:fldCharType="begin" w:fldLock="1"/>
      </w:r>
      <w:r w:rsidR="00BE3112">
        <w:instrText>ADDIN CSL_CITATION {"citationItems":[{"id":"ITEM-1","itemData":{"author":[{"dropping-particle":"","family":"Sullivan","given":"David W.","non-dropping-particle":"","parse-names":false,"suffix":""},{"dropping-particle":"","family":"Kinsky","given":"Nathaniel R.","non-dropping-particle":"","parse-names":false,"suffix":""},{"dropping-particle":"","family":"Mau","given":"William","non-dropping-particle":"","parse-names":false,"suffix":""},{"dropping-particle":"","family":"Eichenbaum","given":"Howard","non-dropping-particle":"","parse-names":false,"suffix":""}],"container-title":"Society for Neuroscience Abstracts","id":"ITEM-1","issued":{"date-parts":[["2017"]]},"page":"#253.08/SS6","title":"TENASPIS: A fast, accurate, and improved tool for detecting ROIs and calcium transients from in-vivo single photon fluorescence microscopy.","type":"paper-conference"},"uris":["http://www.mendeley.com/documents/?uuid=aeaea4c9-063e-4577-ba4b-27ef6d2f4226"]}],"mendeley":{"formattedCitation":"(Sullivan et al., 2017)","plainTextFormattedCitation":"(Sullivan et al., 2017)","previouslyFormattedCitation":"(Sullivan et al., 2017)"},"properties":{"noteIndex":0},"schema":"https://github.com/citation-style-language/schema/raw/master/csl-citation.json"}</w:instrText>
      </w:r>
      <w:r w:rsidRPr="006E4994">
        <w:fldChar w:fldCharType="separate"/>
      </w:r>
      <w:r w:rsidR="00E72655" w:rsidRPr="00E72655">
        <w:rPr>
          <w:noProof/>
        </w:rPr>
        <w:t>(Sullivan et al., 2017)</w:t>
      </w:r>
      <w:r w:rsidRPr="006E4994">
        <w:fldChar w:fldCharType="end"/>
      </w:r>
      <w:r w:rsidRPr="006E4994">
        <w:t xml:space="preserve">. To identify sequentially active time cells, we aligned fluorescence traces to the treadmill’s onset and averaged across trials to characterize putative temporal receptive fields. Fields for each cell were then compared to surrogate receptive fields </w:t>
      </w:r>
      <w:r w:rsidRPr="006E4994">
        <w:lastRenderedPageBreak/>
        <w:t>generated by shuffling Ca</w:t>
      </w:r>
      <w:r w:rsidRPr="006E4994">
        <w:rPr>
          <w:vertAlign w:val="superscript"/>
        </w:rPr>
        <w:t>2+</w:t>
      </w:r>
      <w:r w:rsidRPr="006E4994">
        <w:t xml:space="preserve"> transient timestamps along the 10 s delay for each run. We identified a large population of cells whose receptive fields were statistically significant compared to the randomized fields (</w:t>
      </w:r>
      <w:r w:rsidRPr="006E4994">
        <w:rPr>
          <w:i/>
        </w:rPr>
        <w:t xml:space="preserve">p </w:t>
      </w:r>
      <w:r w:rsidRPr="006E4994">
        <w:t xml:space="preserve">&lt; 0.01, </w:t>
      </w:r>
      <w:r w:rsidRPr="006E4994">
        <w:rPr>
          <w:i/>
        </w:rPr>
        <w:t>n</w:t>
      </w:r>
      <w:r w:rsidRPr="006E4994">
        <w:t xml:space="preserve"> = 1,111 time cells/10,315 neurons recorded over four days, 10.8% of total population of cells that fired at least 1 Ca</w:t>
      </w:r>
      <w:r w:rsidRPr="006E4994">
        <w:rPr>
          <w:vertAlign w:val="superscript"/>
        </w:rPr>
        <w:t>2+</w:t>
      </w:r>
      <w:r w:rsidRPr="006E4994">
        <w:t xml:space="preserve"> transient, </w:t>
      </w:r>
      <w:r w:rsidRPr="006E4994">
        <w:rPr>
          <w:b/>
        </w:rPr>
        <w:t xml:space="preserve">Figure </w:t>
      </w:r>
      <w:r w:rsidR="005C5959">
        <w:rPr>
          <w:b/>
        </w:rPr>
        <w:t>2.</w:t>
      </w:r>
      <w:r w:rsidRPr="006E4994">
        <w:rPr>
          <w:b/>
        </w:rPr>
        <w:t>1D-F</w:t>
      </w:r>
      <w:r w:rsidRPr="006E4994">
        <w:t>;</w:t>
      </w:r>
      <w:r w:rsidRPr="006E4994">
        <w:rPr>
          <w:b/>
        </w:rPr>
        <w:t xml:space="preserve"> </w:t>
      </w:r>
      <w:r w:rsidRPr="006E4994">
        <w:t xml:space="preserve">see also </w:t>
      </w:r>
      <w:r w:rsidRPr="006E4994">
        <w:rPr>
          <w:b/>
        </w:rPr>
        <w:t xml:space="preserve">Supplementary Movie </w:t>
      </w:r>
      <w:r w:rsidRPr="006E4994">
        <w:t xml:space="preserve">and </w:t>
      </w:r>
      <w:r w:rsidRPr="006E4994">
        <w:rPr>
          <w:b/>
        </w:rPr>
        <w:t>Fig. S</w:t>
      </w:r>
      <w:r w:rsidR="005C5959">
        <w:rPr>
          <w:b/>
        </w:rPr>
        <w:t>2.</w:t>
      </w:r>
      <w:r w:rsidRPr="006E4994">
        <w:rPr>
          <w:b/>
        </w:rPr>
        <w:t>1C</w:t>
      </w:r>
      <w:r w:rsidRPr="006E4994">
        <w:t xml:space="preserve">). </w:t>
      </w:r>
      <w:proofErr w:type="gramStart"/>
      <w:r w:rsidRPr="006E4994">
        <w:t>As</w:t>
      </w:r>
      <w:proofErr w:type="gramEnd"/>
      <w:r w:rsidRPr="006E4994">
        <w:t xml:space="preserve"> described in previous literature, these cells reliably fire during specific moments relative to the start of the treadmill run (</w:t>
      </w:r>
      <w:r w:rsidRPr="006E4994">
        <w:rPr>
          <w:b/>
        </w:rPr>
        <w:t xml:space="preserve">Figure </w:t>
      </w:r>
      <w:r w:rsidR="005C5959">
        <w:rPr>
          <w:b/>
        </w:rPr>
        <w:t>2.</w:t>
      </w:r>
      <w:r w:rsidRPr="006E4994">
        <w:rPr>
          <w:b/>
        </w:rPr>
        <w:t>1D,E</w:t>
      </w:r>
      <w:r w:rsidRPr="006E4994">
        <w:t>) and span the entirety of the 10 s delay (</w:t>
      </w:r>
      <w:r w:rsidRPr="006E4994">
        <w:rPr>
          <w:b/>
        </w:rPr>
        <w:t xml:space="preserve">Figure </w:t>
      </w:r>
      <w:r w:rsidR="005C5959">
        <w:rPr>
          <w:b/>
        </w:rPr>
        <w:t>2.</w:t>
      </w:r>
      <w:r w:rsidRPr="006E4994">
        <w:rPr>
          <w:b/>
        </w:rPr>
        <w:t>1F</w:t>
      </w:r>
      <w:r w:rsidRPr="006E4994">
        <w:t xml:space="preserve">). Similar to observations in previous studies </w:t>
      </w:r>
      <w:r w:rsidRPr="006E4994">
        <w:fldChar w:fldCharType="begin" w:fldLock="1"/>
      </w:r>
      <w:r w:rsidR="008560AE">
        <w:instrText>ADDIN CSL_CITATION {"citationItems":[{"id":"ITEM-1","itemData":{"DOI":"10.1126/science.1159775","ISBN":"1095-9203 (Electronic)\\n0036-8075 (Linking)","ISSN":"00368075","PMID":"18772431","abstract":"A long-standing conjecture in neuroscience is that aspects of cognition depend on the brain's ability to self-generate sequential neuronal activity. We found that reliably and continually changing cell assemblies in the rat hippocampus appeared not only during spatial navigation but also in the absence of changing environmental or body-derived inputs. During the delay period of a memory task, each moment in time was characterized by the activity of a particular assembly of neurons. Identical initial conditions triggered a similar assembly sequence, whereas different conditions gave rise to different sequences, thereby predicting behavioral choices, including errors. Such sequences were not formed in control (nonmemory) tasks. We hypothesize that neuronal representations, evolved for encoding distance in spatial navigation, also support episodic recall and the planning of action sequences.","author":[{"dropping-particle":"","family":"Pastalkova","given":"Eva","non-dropping-particle":"","parse-names":false,"suffix":""},{"dropping-particle":"","family":"Itskov","given":"Vladimir","non-dropping-particle":"","parse-names":false,"suffix":""},{"dropping-particle":"","family":"Amarasingham","given":"Asohan","non-dropping-particle":"","parse-names":false,"suffix":""},{"dropping-particle":"","family":"Buzsáki","given":"György","non-dropping-particle":"","parse-names":false,"suffix":""}],"container-title":"Science","id":"ITEM-1","issue":"5894","issued":{"date-parts":[["2008"]]},"page":"1322-1327","title":"Internally generated cell assembly sequences in the rat hippocampus","type":"article-journal","volume":"321"},"uris":["http://www.mendeley.com/documents/?uuid=0161d58c-277e-4f09-8119-2e84f5ac77e3"]},{"id":"ITEM-2","itemData":{"DOI":"10.1016/j.neuron.2011.07.012","ISSN":"08966273","author":[{"dropping-particle":"","family":"MacDonald","given":"Christopher J.","non-dropping-particle":"","parse-names":false,"suffix":""},{"dropping-particle":"","family":"Lepage","given":"Kyle Q.","non-dropping-particle":"","parse-names":false,"suffix":""},{"dropping-particle":"","family":"Eden","given":"Uri T.","non-dropping-particle":"","parse-names":false,"suffix":""},{"dropping-particle":"","family":"Eichenbaum","given":"Howard","non-dropping-particle":"","parse-names":false,"suffix":""}],"container-title":"Neuron","id":"ITEM-2","issue":"4","issued":{"date-parts":[["2011"]]},"page":"737-749","publisher":"Elsevier Inc.","title":"Hippocampal “time cells” bridge the gap in memory for discontiguous events","type":"article-journal","volume":"71"},"uris":["http://www.mendeley.com/documents/?uuid=a66a7de3-605e-4de3-8341-00b1949a84b2"]},{"id":"ITEM-3","itemData":{"DOI":"10.1016/j.neuron.2013.04.015","ISSN":"08966273","PMID":"23707613","abstract":"Recent studies have reported the existence of hippocampal \"time cells,\" neurons that fire at particular moments during periods when behavior and location are relatively constant. However, an alternative explanation of apparent time coding is that hippocampal neurons \"path integrate\" to encode the distance an animal has traveled. Here, we examined hippocampal neuronal firing patterns as rats ran in place on a treadmill, thus \"clamping\" behavior and location, while we varied the treadmill speed to distinguish time elapsed from distance traveled. Hippocampal neurons were strongly influenced by time and distance, and less so by minor variations in location. Furthermore, the activity of different neurons reflected integration over time and distance to varying extents, with most neurons strongly influenced by both factors and some significantly influenced by only time or distance. Thus, hippocampal neuronal networks captured both the organization of time and distance in a situation where these dimensions dominated an ongoing experience.","author":[{"dropping-particle":"","family":"Kraus","given":"Benjamin J.","non-dropping-particle":"","parse-names":false,"suffix":""},{"dropping-particle":"","family":"Robinson II","given":"Robert J.","non-dropping-particle":"","parse-names":false,"suffix":""},{"dropping-particle":"","family":"White","given":"John A.","non-dropping-particle":"","parse-names":false,"suffix":""},{"dropping-particle":"","family":"Eichenbaum","given":"Howard","non-dropping-particle":"","parse-names":false,"suffix":""},{"dropping-particle":"","family":"Hasselmo","given":"Michael E.","non-dropping-particle":"","parse-names":false,"suffix":""}],"container-title":"Neuron","id":"ITEM-3","issue":"6","issued":{"date-parts":[["2013","6","19"]]},"page":"1090-1101","title":"Hippocampal \"Time Cells\": Time versus Path Integration","type":"article-journal","volume":"78"},"uris":["http://www.mendeley.com/documents/?uuid=c0e2aa60-bcf4-430b-bd65-0c02f2566176"]}],"mendeley":{"formattedCitation":"(Kraus et al., 2013; MacDonald et al., 2011; Pastalkova et al., 2008)","plainTextFormattedCitation":"(Kraus et al., 2013; MacDonald et al., 2011; Pastalkova et al., 2008)","previouslyFormattedCitation":"(Kraus et al., 2013; MacDonald et al., 2011; Pastalkova et al., 2008)"},"properties":{"noteIndex":0},"schema":"https://github.com/citation-style-language/schema/raw/master/csl-citation.json"}</w:instrText>
      </w:r>
      <w:r w:rsidRPr="006E4994">
        <w:fldChar w:fldCharType="separate"/>
      </w:r>
      <w:r w:rsidR="00872A2C" w:rsidRPr="00872A2C">
        <w:rPr>
          <w:noProof/>
        </w:rPr>
        <w:t>(Kraus et al., 2013; MacDonald et al., 2011; Pastalkova et al., 2008)</w:t>
      </w:r>
      <w:r w:rsidRPr="006E4994">
        <w:fldChar w:fldCharType="end"/>
      </w:r>
      <w:r w:rsidRPr="006E4994">
        <w:t xml:space="preserve">, the distribution of temporal receptive fields along the delay is skewed towards the beginning of the delay onset, possibly reflecting the relative salience of the treadmill turning on and scalar representation of time </w:t>
      </w:r>
      <w:r w:rsidRPr="006E4994">
        <w:fldChar w:fldCharType="begin" w:fldLock="1"/>
      </w:r>
      <w:r w:rsidR="00BE3112">
        <w:instrText>ADDIN CSL_CITATION {"citationItems":[{"id":"ITEM-1","itemData":{"DOI":"10.1037/a0033621","ISSN":"1939-2222","PMID":"23915126","abstract":"A wealth of experimental studies with animals have offered insights about how neural networks within the hippocampus support the temporal organization of memories. These studies have revealed the existence of \"time cells\" that encode moments in time, much as the well-known \"place cells\" map locations in space. Another line of work inspired by human behavioral studies suggests that episodic memories are mediated by a state of temporal context that changes gradually over long time scales, up to at least a few thousand seconds. In this view, the \"mental time travel\" hypothesized to support the experience of episodic memory corresponds to a \"jump back in time\" in which a previous state of temporal context is recovered. We suggest that these 2 sets of findings could be different facets of a representation of temporal history that maintains a record at the last few thousand seconds of experience. The ability to represent long time scales comes at the cost of discarding precise information about when a stimulus was experienced--this uncertainty becomes greater for events further in the past. We review recent computational work that describes a mechanism that could construct such a scale-invariant representation. Taken as a whole, this suggests the hippocampus plays its role in multiple aspects of cognition by representing events embedded in a general spatiotemporal context. The representation of internal time can be useful across nonhippocampal memory systems.","author":[{"dropping-particle":"","family":"Howard","given":"Marc W.","non-dropping-particle":"","parse-names":false,"suffix":""},{"dropping-particle":"","family":"Eichenbaum","given":"Howard","non-dropping-particle":"","parse-names":false,"suffix":""}],"container-title":"Journal of Experimental Psychology: General","id":"ITEM-1","issue":"4","issued":{"date-parts":[["2013","11"]]},"page":"1211-1230","title":"The hippocampus, time, and memory across scales.","type":"article-journal","volume":"142"},"uris":["http://www.mendeley.com/documents/?uuid=c3ad549e-e399-427c-aa2f-945d79847892"]}],"mendeley":{"formattedCitation":"(Howard and Eichenbaum, 2013)","plainTextFormattedCitation":"(Howard and Eichenbaum, 2013)","previouslyFormattedCitation":"(Howard and Eichenbaum, 2013)"},"properties":{"noteIndex":0},"schema":"https://github.com/citation-style-language/schema/raw/master/csl-citation.json"}</w:instrText>
      </w:r>
      <w:r w:rsidRPr="006E4994">
        <w:fldChar w:fldCharType="separate"/>
      </w:r>
      <w:r w:rsidR="00E72655" w:rsidRPr="00E72655">
        <w:rPr>
          <w:noProof/>
        </w:rPr>
        <w:t>(Howard and Eichenbaum, 2013)</w:t>
      </w:r>
      <w:r w:rsidRPr="006E4994">
        <w:fldChar w:fldCharType="end"/>
      </w:r>
      <w:r w:rsidRPr="006E4994">
        <w:t>. A sizeable percentage of time cells also exhibited place fields (</w:t>
      </w:r>
      <w:r w:rsidRPr="006E4994">
        <w:rPr>
          <w:i/>
        </w:rPr>
        <w:t>n</w:t>
      </w:r>
      <w:r w:rsidRPr="006E4994">
        <w:t xml:space="preserve"> = 164/1,111 time cells, 17.0% of the time cell population, example shown in </w:t>
      </w:r>
      <w:r w:rsidRPr="006E4994">
        <w:rPr>
          <w:b/>
        </w:rPr>
        <w:t>Figure S</w:t>
      </w:r>
      <w:r w:rsidR="005C5959">
        <w:rPr>
          <w:b/>
        </w:rPr>
        <w:t>2.</w:t>
      </w:r>
      <w:r w:rsidRPr="006E4994">
        <w:rPr>
          <w:b/>
        </w:rPr>
        <w:t>2</w:t>
      </w:r>
      <w:r w:rsidRPr="006E4994">
        <w:t xml:space="preserve">). The overlap in time and place cells was not significantly different from chance, calculated via random sampling (Mann-Whitney U test, </w:t>
      </w:r>
      <w:r w:rsidRPr="006E4994">
        <w:rPr>
          <w:i/>
        </w:rPr>
        <w:t>p</w:t>
      </w:r>
      <w:r w:rsidRPr="006E4994">
        <w:t xml:space="preserve"> = 0.15), suggesting that temporal and spatial information are interchangeably encoded by the neuronal population </w:t>
      </w:r>
      <w:r w:rsidRPr="006E4994">
        <w:fldChar w:fldCharType="begin" w:fldLock="1"/>
      </w:r>
      <w:r w:rsidR="00BE3112">
        <w:instrText>ADDIN CSL_CITATION {"citationItems":[{"id":"ITEM-1","itemData":{"DOI":"10.1016/j.neuron.2017.06.036","abstract":"The hippocampus is famous for mapping locations in spatially organized environments, and several recent studies have shown that hippocampal networks also map moments in temporally organized experiences. Here I consider how space and time are integrated in the representation of memories. The brain pathways for spatial and temporal cognition involve overlapping and interacting systems that converge on the hippo-campal region. There is evidence that spatial and temporal aspects of memory are processed somewhat differently in the circuitry of hippocampal subregions but become fully integrated within CA1 neuronal net-works as independent, multiplexed representations of space and time. Hippocampal networks also map memories across a broad range of abstract relations among events, suggesting that the findings on spatial and temporal organization reflect a generalized mechanism for organizing memories. The hippocampus has long been regarded as critical to memory (Clark and Squire, 2013) as well as to supporting the brain's representation of space (Moser et al., 2008). A potential link between these characterizations is that the hippocampus orga-nizes memories in space, which is a prominent feature of mem-ory that depends on the hippocampus (Eichenbaum et al., 1999). In addition, memory for specific experiences (episodic memory) is characterized by an organization of events in time (Tulving and Donaldson, 1972), and several recent findings have revealed temporally organized hippocampal neuronal activity patterns that support memory (Dragoi and Buzsá ki, 2006; Pastalkova et al., 2008; MacDonald et al., 2011; Wikenheiser and Redish, 2015; Cai et al., 2016; reviewed in Eichenbaum, 2014). Combining these lines of evidence, one possible accounting of hippocampal function is the organization of memories in space and time (Eichenbaum, 2017). A key question in pursuing this hypothesis is how neuronal networks within the hippocampus accomplish the combination of spatial and tempo-ral organization. In our everyday lives, we typically conceive of space and time as separate dimensions of experience, but we often combine them in our expression of episodic memories. If I asked about your morning, you likely could recap the full episode as it unfolded in time and across places where successive events occurred. This perspective reflects a common view that episodic memory involves embedding our record of events within a unified representation of spatiotemporal context (e.g., Cop…","author":[{"dropping-particle":"","family":"Eichenbaum","given":"Howard","non-dropping-particle":"","parse-names":false,"suffix":""}],"container-title":"Neuron","id":"ITEM-1","issued":{"date-parts":[["2017"]]},"page":"1007-1018","title":"On the Integration of Space, Time, and Memory","type":"article-journal","volume":"95"},"uris":["http://www.mendeley.com/documents/?uuid=3a564773-2f36-49f5-b28a-7879a52424a0"]}],"mendeley":{"formattedCitation":"(Eichenbaum, 2017)","plainTextFormattedCitation":"(Eichenbaum, 2017)","previouslyFormattedCitation":"(Eichenbaum, 2017)"},"properties":{"noteIndex":0},"schema":"https://github.com/citation-style-language/schema/raw/master/csl-citation.json"}</w:instrText>
      </w:r>
      <w:r w:rsidRPr="006E4994">
        <w:fldChar w:fldCharType="separate"/>
      </w:r>
      <w:r w:rsidR="00E72655" w:rsidRPr="00E72655">
        <w:rPr>
          <w:noProof/>
        </w:rPr>
        <w:t>(Eichenbaum, 2017)</w:t>
      </w:r>
      <w:r w:rsidRPr="006E4994">
        <w:fldChar w:fldCharType="end"/>
      </w:r>
      <w:r w:rsidRPr="006E4994">
        <w:t xml:space="preserve">. </w:t>
      </w:r>
    </w:p>
    <w:p w14:paraId="736DD9D5" w14:textId="77777777" w:rsidR="006E4994" w:rsidRDefault="006E4994" w:rsidP="006E4994"/>
    <w:p w14:paraId="61A0A4FD" w14:textId="68B874FA" w:rsidR="006E4994" w:rsidRDefault="006E4994" w:rsidP="006E4994">
      <w:pPr>
        <w:pStyle w:val="Heading3"/>
      </w:pPr>
      <w:bookmarkStart w:id="69" w:name="_Toc415341965"/>
      <w:r>
        <w:t>Reconstructing Temporal Information from Ordered Neuronal Firing</w:t>
      </w:r>
      <w:bookmarkEnd w:id="69"/>
    </w:p>
    <w:p w14:paraId="50BFABF1" w14:textId="4823277B" w:rsidR="006E4994" w:rsidRPr="006E4994" w:rsidRDefault="006E4994" w:rsidP="006E4994">
      <w:r>
        <w:tab/>
      </w:r>
      <w:r w:rsidRPr="006E4994">
        <w:t>Though these cells exhibited temporal firing fields, a separate question concerns whether temporal sequence information was embedded in the ensemble activity. To test this, we investigated our ability to reconstruct elapsed time from Ca</w:t>
      </w:r>
      <w:r w:rsidRPr="006E4994">
        <w:rPr>
          <w:vertAlign w:val="superscript"/>
        </w:rPr>
        <w:t>2+</w:t>
      </w:r>
      <w:r w:rsidRPr="006E4994">
        <w:t xml:space="preserve"> transient </w:t>
      </w:r>
      <w:r w:rsidRPr="006E4994">
        <w:lastRenderedPageBreak/>
        <w:t>population vectors derived from the time cell ensemble. For each session, we trained a naïve Bayesian classifier with all the time cells’ Ca</w:t>
      </w:r>
      <w:r w:rsidRPr="006E4994">
        <w:rPr>
          <w:vertAlign w:val="superscript"/>
        </w:rPr>
        <w:t>2+</w:t>
      </w:r>
      <w:r w:rsidRPr="006E4994">
        <w:t xml:space="preserve"> transient activity on that day from a random 50% of the trials and used the trained classifier to predict elapsed time relative to the treadmill onset from the activity on the other 50% of the session. We found that we were able to accurately decode elapsed time on individual trials (</w:t>
      </w:r>
      <w:r w:rsidRPr="006E4994">
        <w:rPr>
          <w:b/>
        </w:rPr>
        <w:t xml:space="preserve">Figure </w:t>
      </w:r>
      <w:r w:rsidR="005C5959">
        <w:rPr>
          <w:b/>
        </w:rPr>
        <w:t>2.</w:t>
      </w:r>
      <w:r w:rsidRPr="006E4994">
        <w:rPr>
          <w:b/>
        </w:rPr>
        <w:t>2A</w:t>
      </w:r>
      <w:r w:rsidRPr="006E4994">
        <w:t>) and over all sessions (</w:t>
      </w:r>
      <w:r w:rsidRPr="006E4994">
        <w:rPr>
          <w:b/>
        </w:rPr>
        <w:t xml:space="preserve">Figure </w:t>
      </w:r>
      <w:r w:rsidR="005C5959">
        <w:rPr>
          <w:b/>
        </w:rPr>
        <w:t>2.</w:t>
      </w:r>
      <w:r w:rsidRPr="006E4994">
        <w:rPr>
          <w:b/>
        </w:rPr>
        <w:t>2B</w:t>
      </w:r>
      <w:r w:rsidRPr="006E4994">
        <w:t>). Interestingly, the classifier’s error increased as a function of time relative to the treadmill onset (one-way ANOVA, F</w:t>
      </w:r>
      <w:r w:rsidRPr="006E4994">
        <w:rPr>
          <w:vertAlign w:val="subscript"/>
        </w:rPr>
        <w:t>15</w:t>
      </w:r>
      <w:proofErr w:type="gramStart"/>
      <w:r w:rsidRPr="006E4994">
        <w:rPr>
          <w:vertAlign w:val="subscript"/>
        </w:rPr>
        <w:t>,639</w:t>
      </w:r>
      <w:proofErr w:type="gramEnd"/>
      <w:r w:rsidRPr="006E4994">
        <w:t xml:space="preserve"> = 16.79, </w:t>
      </w:r>
      <w:r w:rsidRPr="006E4994">
        <w:rPr>
          <w:i/>
        </w:rPr>
        <w:t>p</w:t>
      </w:r>
      <w:r w:rsidRPr="006E4994">
        <w:t xml:space="preserve"> &lt; 3.4 x 10</w:t>
      </w:r>
      <w:r w:rsidRPr="006E4994">
        <w:rPr>
          <w:vertAlign w:val="superscript"/>
        </w:rPr>
        <w:t>-37</w:t>
      </w:r>
      <w:r w:rsidRPr="006E4994">
        <w:t xml:space="preserve">; </w:t>
      </w:r>
      <w:r w:rsidR="005C5959">
        <w:rPr>
          <w:b/>
        </w:rPr>
        <w:t>Figure 2.2</w:t>
      </w:r>
      <w:r w:rsidRPr="006E4994">
        <w:rPr>
          <w:b/>
        </w:rPr>
        <w:t>C</w:t>
      </w:r>
      <w:r w:rsidRPr="006E4994">
        <w:t xml:space="preserve">), reflecting the uncertainty associated with scalar representation of time </w:t>
      </w:r>
      <w:r w:rsidRPr="006E4994">
        <w:fldChar w:fldCharType="begin" w:fldLock="1"/>
      </w:r>
      <w:r w:rsidR="00BE3112">
        <w:instrText>ADDIN CSL_CITATION {"citationItems":[{"id":"ITEM-1","itemData":{"DOI":"10.1037/a0037840","ISSN":"1939-1471","PMID":"25330329","abstract":"This article pursues the hypothesis that a scale-invariant representation of history could support performance in a variety of learning and memory tasks. This representation maintains a conjunctive representation of what happened when that grows continuously less accurate for events further and further in the past. Simple behavioral models using a few operations, including scanning, matching and a \"jump back in time\" that recovers previous states of the history, describe a range of behavioral phenomena. These behavioral applications include canonical results from the judgment of recency task over short and long scales, the recency and contiguity effect across scales in episodic recall, and temporal mapping phenomena in conditioning. A growing body of neural data suggests that neural representations in several brain regions have qualitative properties predicted by the representation of temporal history. Taken together, these results suggest that a scale-invariant representation of temporal history may serve as a cornerstone of a physical model of cognition in learning and memory.","author":[{"dropping-particle":"","family":"Howard","given":"Marc W.","non-dropping-particle":"","parse-names":false,"suffix":""},{"dropping-particle":"","family":"Shankar","given":"Karthik H.","non-dropping-particle":"","parse-names":false,"suffix":""},{"dropping-particle":"","family":"Aue","given":"William R.","non-dropping-particle":"","parse-names":false,"suffix":""},{"dropping-particle":"","family":"Criss","given":"Amy H.","non-dropping-particle":"","parse-names":false,"suffix":""}],"container-title":"Psychological Review","id":"ITEM-1","issue":"1","issued":{"date-parts":[["2015","1"]]},"page":"24-53","title":"A distributed representation of internal time.","type":"article-journal","volume":"122"},"uris":["http://www.mendeley.com/documents/?uuid=16eef683-64b1-3b50-9e98-1e6d8a8c1dd4"]}],"mendeley":{"formattedCitation":"(Howard et al., 2015)","plainTextFormattedCitation":"(Howard et al., 2015)","previouslyFormattedCitation":"(Howard et al., 2015)"},"properties":{"noteIndex":0},"schema":"https://github.com/citation-style-language/schema/raw/master/csl-citation.json"}</w:instrText>
      </w:r>
      <w:r w:rsidRPr="006E4994">
        <w:fldChar w:fldCharType="separate"/>
      </w:r>
      <w:r w:rsidR="00E72655" w:rsidRPr="00E72655">
        <w:rPr>
          <w:noProof/>
        </w:rPr>
        <w:t>(Howard et al., 2015)</w:t>
      </w:r>
      <w:r w:rsidRPr="006E4994">
        <w:fldChar w:fldCharType="end"/>
      </w:r>
      <w:r w:rsidRPr="006E4994">
        <w:t xml:space="preserve">. To assess the performance of our classifier compared to chance, we trained it on a dataset with shuffled cell identities and found that this dramatically increased the classifier’s error (Mann-Whitney U test, </w:t>
      </w:r>
      <w:r w:rsidRPr="006E4994">
        <w:rPr>
          <w:i/>
        </w:rPr>
        <w:t>p</w:t>
      </w:r>
      <w:r w:rsidRPr="006E4994">
        <w:t xml:space="preserve"> &lt; 7.5 x 10</w:t>
      </w:r>
      <w:r w:rsidRPr="006E4994">
        <w:rPr>
          <w:vertAlign w:val="superscript"/>
        </w:rPr>
        <w:t>-10</w:t>
      </w:r>
      <w:r w:rsidRPr="006E4994">
        <w:t>), reinforcing the idea that the order of neuronal firing is necessary to generate accurate representation of temporal information (</w:t>
      </w:r>
      <w:r w:rsidRPr="006E4994">
        <w:rPr>
          <w:b/>
        </w:rPr>
        <w:t xml:space="preserve">Figure </w:t>
      </w:r>
      <w:r w:rsidR="005C5959">
        <w:rPr>
          <w:b/>
        </w:rPr>
        <w:t>2.</w:t>
      </w:r>
      <w:r w:rsidRPr="006E4994">
        <w:rPr>
          <w:b/>
        </w:rPr>
        <w:t>2C,D</w:t>
      </w:r>
      <w:r w:rsidRPr="006E4994">
        <w:t>). This effect was extremely robust, and even a small percentage of cells contributed to encoding temporal information (</w:t>
      </w:r>
      <w:r w:rsidRPr="006E4994">
        <w:rPr>
          <w:b/>
        </w:rPr>
        <w:t>Figure S</w:t>
      </w:r>
      <w:r w:rsidR="005C5959">
        <w:rPr>
          <w:b/>
        </w:rPr>
        <w:t>2.</w:t>
      </w:r>
      <w:r w:rsidRPr="006E4994">
        <w:rPr>
          <w:b/>
        </w:rPr>
        <w:t>3</w:t>
      </w:r>
      <w:r w:rsidRPr="006E4994">
        <w:t xml:space="preserve">). </w:t>
      </w:r>
    </w:p>
    <w:p w14:paraId="21BB72AF" w14:textId="77777777" w:rsidR="006E4994" w:rsidRDefault="006E4994" w:rsidP="006E4994"/>
    <w:p w14:paraId="269F2D70" w14:textId="7C5FB4F2" w:rsidR="006E2631" w:rsidRDefault="006E2631" w:rsidP="006E2631">
      <w:pPr>
        <w:pStyle w:val="Heading3"/>
      </w:pPr>
      <w:bookmarkStart w:id="70" w:name="_Toc415341966"/>
      <w:r>
        <w:t>Evolution of Time Cell Sequences on the Scale of Minutes</w:t>
      </w:r>
      <w:bookmarkEnd w:id="70"/>
    </w:p>
    <w:p w14:paraId="1FC65FFF" w14:textId="7CBEF686" w:rsidR="006E2631" w:rsidRPr="006E2631" w:rsidRDefault="006E2631" w:rsidP="006E2631">
      <w:r>
        <w:tab/>
      </w:r>
      <w:r w:rsidRPr="006E2631">
        <w:t xml:space="preserve">While numerous studies have primarily characterized population changes across days </w:t>
      </w:r>
      <w:r w:rsidRPr="006E2631">
        <w:fldChar w:fldCharType="begin" w:fldLock="1"/>
      </w:r>
      <w:r w:rsidR="00BE3112">
        <w:instrText xml:space="preserve">ADDIN CSL_CITATION {"citationItems":[{"id":"ITEM-1","itemData":{"DOI":"10.7554/eLife.12247","ISSN":"2050-084X","PMID":"26682652","abstract":"The capacity to remember temporal relationships between different events is essential to episodic memory, but little is currently known about its underlying mechanisms. We performed time-lapse imaging of thousands of neurons over weeks in the hippocampal CA1 of mice as they repeatedly visited two distinct environments. Longitudinal analysis exposed ongoing environment-independent evolution of episodic representations, despite stable place field locations and constant remapping between the two environments. These dynamics time-stamped experienced events via neuronal ensembles that had cellular composition and activity patterns unique to specific points in time. Temporally close episodes shared a common timestamp regardless of the spatial context in which they occurred. Temporally remote episodes had distinct timestamps, even if they occurred within the same spatial context. Our results suggest that days-scale hippocampal ensemble dynamics could support the formation of a mental timeline in which experienced events could be mnemonically associated or dissociated based on their temporal distance.","author":[{"dropping-particle":"","family":"Rubin","given":"Alon","non-dropping-particle":"","parse-names":false,"suffix":""},{"dropping-particle":"","family":"Geva","given":"Nitzan","non-dropping-particle":"","parse-names":false,"suffix":""},{"dropping-particle":"","family":"Sheintuch","given":"Liron","non-dropping-particle":"","parse-names":false,"suffix":""},{"dropping-particle":"","family":"Ziv","given":"Yaniv","non-dropping-particle":"","parse-names":false,"suffix":""}],"container-title":"eLife","id":"ITEM-1","issued":{"date-parts":[["2015","12","18"]]},"page":"e12247","publisher":"eLife Sciences Publications Limited","title":"Hippocampal ensemble dynamics timestamp events in long-term memory.","type":"article-journal","volume":"4"},"uris":["http://www.mendeley.com/documents/?uuid=532d97d6-6c5f-48a3-9e56-38e39368f238"]},{"id":"ITEM-2","itemData":{"DOI":"10.1038/nn.3329","ISSN":"1097-6256","PMID":"23396101","abstract":"Using Ca(2+) imaging in freely behaving mice that repeatedly explored a familiar environment, we tracked thousands of CA1 pyramidal cells' place fields over weeks. Place coding was dynamic, as each day the ensemble representation of this environment involved a unique subset of cells. However, cells in the </w:instrText>
      </w:r>
      <w:r w:rsidR="00BE3112">
        <w:rPr>
          <w:rFonts w:ascii="Cambria Math" w:hAnsi="Cambria Math" w:cs="Cambria Math"/>
        </w:rPr>
        <w:instrText>∼</w:instrText>
      </w:r>
      <w:r w:rsidR="00BE3112">
        <w:instrText>15-25% overlap between any two of these subsets retained the same place fields, which sufficed to preserve an accurate spatial representation across weeks.","author":[{"dropping-particle":"","family":"Ziv","given":"Yaniv","non-dropping-particle":"","parse-names":false,"suffix":""},{"dropping-particle":"","family":"Burns","given":"Laurie D","non-dropping-particle":"","parse-names":false,"suffix":""},{"dropping-particle":"","family":"Cocker","given":"Eric D","non-dropping-particle":"","parse-names":false,"suffix":""},{"dropping-particle":"","family":"Hamel","given":"Elizabeth O","non-dropping-particle":"","parse-names":false,"suffix":""},{"dropping-particle":"","family":"Ghosh","given":"Kunal K","non-dropping-particle":"","parse-names":false,"suffix":""},{"dropping-particle":"","family":"Kitch","given":"Lacey J","non-dropping-particle":"","parse-names":false,"suffix":""},{"dropping-particle":"El","family":"Gamal","given":"Abbas","non-dropping-particle":"","parse-names":false,"suffix":""},{"dropping-particle":"","family":"Schnitzer","given":"Mark J","non-dropping-particle":"","parse-names":false,"suffix":""}],"container-title":"Nature Neuroscience","id":"ITEM-2","issue":"3","issued":{"date-parts":[["2013","2","10"]]},"page":"264-266","title":"Long-term dynamics of CA1 hippocampal place codes","type":"article-journal","volume":"16"},"uris":["http://www.mendeley.com/documents/?uuid=34ca9278-dc23-3efc-bdf7-40cf4f8fd14b"]},{"id":"ITEM-3","itemData":{"DOI":"10.1073/pnas.1214107109","ISSN":"1091-6490","PMID":"23132944","abstract":"The time when an event occurs can become part of autobiographical memories. In brain structures that support such memories, a neural code should exist that represents when or how long ago events occurred. Here we describe a neuronal coding mechanism in hippocampus that can be used to represent the recency of an experience over intervals of hours to days. When the same event is repeated after such time periods, the activity patterns of hippocampal CA1 cell populations progressively differ with increasing temporal distances. Coding for space and context is nonetheless preserved. Compared with CA1, the firing patterns of hippocampal CA3 cell populations are highly reproducible, irrespective of the time interval, and thus provide a stable memory code over time. Therefore, the neuronal activity patterns in CA1 but not CA3 include a code that can be used to distinguish between time intervals on an extended scale, consistent with behavioral studies showing that the CA1 area is selectively required for temporal coding over such periods.","author":[{"dropping-particle":"","family":"Mankin","given":"Emily A","non-dropping-particle":"","parse-names":false,"suffix":""},{"dropping-particle":"","family":"Sparks","given":"Fraser T","non-dropping-particle":"","parse-names":false,"suffix":""},{"dropping-particle":"","family":"Slayyeh","given":"Begum","non-dropping-particle":"","parse-names":false,"suffix":""},{"dropping-particle":"","family":"Sutherland","given":"Robert J","non-dropping-particle":"","parse-names":false,"suffix":""},{"dropping-particle":"","family":"Leutgeb","given":"Stefan","non-dropping-particle":"","parse-names":false,"suffix":""},{"dropping-particle":"","family":"Leutgeb","given":"Jill K","non-dropping-particle":"","parse-names":false,"suffix":""}],"container-title":"Proceedings of the National Academy of Sciences of the United States of America","id":"ITEM-3","issue":"47","issued":{"date-parts":[["2012","11","20"]]},"page":"19462-7","publisher":"National Academy of Sciences","title":"Neuronal code for extended time in the hippocampus.","type":"article-journal","volume":"109"},"uris":["http://www.mendeley.com/documents/?uuid=bdf3b692-8d27-3387-881b-fae9ce37341a"]}],"mendeley":{"formattedCitation":"(Mankin et al., 2012; Rubin et al., 2015; Ziv et al., 2013)","plainTextFormattedCitation":"(Mankin et al., 2012; Rubin et al., 2015; Ziv et al., 2013)","previouslyFormattedCitation":"(Mankin et al., 2012; Rubin et al., 2015; Ziv et al., 2013)"},"properties":{"noteIndex":0},"schema":"https://github.com/citation-style-language/schema/raw/master/csl-citation.json"}</w:instrText>
      </w:r>
      <w:r w:rsidRPr="006E2631">
        <w:fldChar w:fldCharType="separate"/>
      </w:r>
      <w:r w:rsidR="00E72655" w:rsidRPr="00E72655">
        <w:rPr>
          <w:noProof/>
        </w:rPr>
        <w:t>(Mankin et al., 2012; Rubin et al., 2015; Ziv et al., 2013)</w:t>
      </w:r>
      <w:r w:rsidRPr="006E2631">
        <w:fldChar w:fldCharType="end"/>
      </w:r>
      <w:r w:rsidRPr="006E2631">
        <w:t xml:space="preserve">, it is also informative to observe these changes at a finer temporal resolution. We hypothesized that if population differences are apparent at </w:t>
      </w:r>
      <w:proofErr w:type="spellStart"/>
      <w:r w:rsidRPr="006E2631">
        <w:t>timepoints</w:t>
      </w:r>
      <w:proofErr w:type="spellEnd"/>
      <w:r w:rsidRPr="006E2631">
        <w:t xml:space="preserve"> hours apart, they might also be visible at </w:t>
      </w:r>
      <w:proofErr w:type="spellStart"/>
      <w:r w:rsidRPr="006E2631">
        <w:t>timepoints</w:t>
      </w:r>
      <w:proofErr w:type="spellEnd"/>
      <w:r w:rsidRPr="006E2631">
        <w:t xml:space="preserve"> minutes apart. Therefore, we explored how the time cell ensemble evolved over minutes by tracking its activity profile throughout the course of a recording session. To quantify </w:t>
      </w:r>
      <w:r w:rsidRPr="006E2631">
        <w:lastRenderedPageBreak/>
        <w:t xml:space="preserve">when cells were actively encoding temporal information during the session, we identified the trial numbers on which a cell fired in its receptive field and computed the average of those trial numbers, then normalized by the number of trials in that session. Using this method, cells that fired on every trial would receive a “within-session trial bias score” of 0.5 whereas cells that fire only early in the session would have lower scores and cells that fire only later in the session would have higher scores. Scores were centered around 0.5 (0.53 </w:t>
      </w:r>
      <w:bookmarkStart w:id="71" w:name="OLE_LINK17"/>
      <w:bookmarkStart w:id="72" w:name="OLE_LINK18"/>
      <w:bookmarkStart w:id="73" w:name="OLE_LINK19"/>
      <w:r w:rsidRPr="006E2631">
        <w:t>±</w:t>
      </w:r>
      <w:bookmarkEnd w:id="71"/>
      <w:bookmarkEnd w:id="72"/>
      <w:bookmarkEnd w:id="73"/>
      <w:r w:rsidRPr="006E2631">
        <w:t xml:space="preserve"> 0.0029), but extremes in either direction were also prevalent, as reflected in scores that were lower and higher than expected by chance compared to a distribution derived from randomized trial numbers (</w:t>
      </w:r>
      <w:r w:rsidRPr="006E2631">
        <w:rPr>
          <w:b/>
        </w:rPr>
        <w:t>Figure S</w:t>
      </w:r>
      <w:r w:rsidR="005C5959">
        <w:rPr>
          <w:b/>
        </w:rPr>
        <w:t>2.</w:t>
      </w:r>
      <w:r w:rsidRPr="006E2631">
        <w:rPr>
          <w:b/>
        </w:rPr>
        <w:t>4C</w:t>
      </w:r>
      <w:r w:rsidRPr="006E2631">
        <w:t xml:space="preserve">). We identified cells that were disproportionately active earlier in the session (permutation tests, </w:t>
      </w:r>
      <w:r w:rsidRPr="006E2631">
        <w:rPr>
          <w:i/>
        </w:rPr>
        <w:t>p</w:t>
      </w:r>
      <w:r w:rsidRPr="006E2631">
        <w:t xml:space="preserve"> &lt; 0.05, </w:t>
      </w:r>
      <w:r w:rsidRPr="006E2631">
        <w:rPr>
          <w:i/>
        </w:rPr>
        <w:t xml:space="preserve">n </w:t>
      </w:r>
      <w:r w:rsidRPr="006E2631">
        <w:t xml:space="preserve">= 109, 9.8% of the time cell population, e.g., </w:t>
      </w:r>
      <w:r w:rsidRPr="006E2631">
        <w:rPr>
          <w:b/>
        </w:rPr>
        <w:t xml:space="preserve">Figure </w:t>
      </w:r>
      <w:r w:rsidR="005C5959">
        <w:rPr>
          <w:b/>
        </w:rPr>
        <w:t>2.</w:t>
      </w:r>
      <w:r w:rsidRPr="006E2631">
        <w:rPr>
          <w:b/>
        </w:rPr>
        <w:t>3A</w:t>
      </w:r>
      <w:r w:rsidRPr="006E2631">
        <w:t>) or later in the session (</w:t>
      </w:r>
      <w:r w:rsidRPr="006E2631">
        <w:rPr>
          <w:i/>
        </w:rPr>
        <w:t>n</w:t>
      </w:r>
      <w:r w:rsidRPr="006E2631">
        <w:t xml:space="preserve"> = 167, 15.0% of the time cell population, e.g., </w:t>
      </w:r>
      <w:r w:rsidRPr="006E2631">
        <w:rPr>
          <w:b/>
        </w:rPr>
        <w:t xml:space="preserve">Figure </w:t>
      </w:r>
      <w:r w:rsidR="005C5959">
        <w:rPr>
          <w:b/>
        </w:rPr>
        <w:t>2.</w:t>
      </w:r>
      <w:r w:rsidRPr="006E2631">
        <w:rPr>
          <w:b/>
        </w:rPr>
        <w:t>3B</w:t>
      </w:r>
      <w:r w:rsidRPr="006E2631">
        <w:t xml:space="preserve">). The </w:t>
      </w:r>
      <w:proofErr w:type="gramStart"/>
      <w:r w:rsidRPr="006E2631">
        <w:t>proportion of early-active cells versus late-active cells were</w:t>
      </w:r>
      <w:proofErr w:type="gramEnd"/>
      <w:r w:rsidRPr="006E2631">
        <w:t xml:space="preserve"> not significantly different (Mann-Whitney U test </w:t>
      </w:r>
      <w:r w:rsidRPr="006E2631">
        <w:rPr>
          <w:i/>
        </w:rPr>
        <w:t>p</w:t>
      </w:r>
      <w:r w:rsidRPr="006E2631">
        <w:t xml:space="preserve"> &gt; 0.92). This trial-modulated activity was not a result of shifting the plane of focus on the microscope because Ca</w:t>
      </w:r>
      <w:r w:rsidRPr="006E2631">
        <w:rPr>
          <w:vertAlign w:val="superscript"/>
        </w:rPr>
        <w:t>2+</w:t>
      </w:r>
      <w:r w:rsidRPr="006E2631">
        <w:t xml:space="preserve"> transients were still detected in early-cells at later </w:t>
      </w:r>
      <w:proofErr w:type="spellStart"/>
      <w:r w:rsidRPr="006E2631">
        <w:t>timepoints</w:t>
      </w:r>
      <w:proofErr w:type="spellEnd"/>
      <w:r w:rsidRPr="006E2631">
        <w:t>, but not during the delay (</w:t>
      </w:r>
      <w:r w:rsidRPr="006E2631">
        <w:rPr>
          <w:b/>
        </w:rPr>
        <w:t>Figure S</w:t>
      </w:r>
      <w:r w:rsidR="005C5959">
        <w:rPr>
          <w:b/>
        </w:rPr>
        <w:t>2.</w:t>
      </w:r>
      <w:r w:rsidRPr="006E2631">
        <w:rPr>
          <w:b/>
        </w:rPr>
        <w:t>4A</w:t>
      </w:r>
      <w:r w:rsidRPr="006E2631">
        <w:t xml:space="preserve">) and same for late-cells at early </w:t>
      </w:r>
      <w:proofErr w:type="spellStart"/>
      <w:r w:rsidRPr="006E2631">
        <w:t>timepoints</w:t>
      </w:r>
      <w:proofErr w:type="spellEnd"/>
      <w:r w:rsidRPr="006E2631">
        <w:t xml:space="preserve"> (</w:t>
      </w:r>
      <w:r w:rsidRPr="006E2631">
        <w:rPr>
          <w:b/>
        </w:rPr>
        <w:t>Figure S</w:t>
      </w:r>
      <w:r w:rsidR="005C5959">
        <w:rPr>
          <w:b/>
        </w:rPr>
        <w:t>2.</w:t>
      </w:r>
      <w:r w:rsidRPr="006E2631">
        <w:rPr>
          <w:b/>
        </w:rPr>
        <w:t>4B</w:t>
      </w:r>
      <w:r w:rsidRPr="006E2631">
        <w:t xml:space="preserve">). This indicates that, despite the treadmill running task being highly familiar, the hippocampus nonetheless showed changes in its activity patterns, with cells forming and losing temporal receptive fields throughout each session. </w:t>
      </w:r>
    </w:p>
    <w:p w14:paraId="185D7CC6" w14:textId="5A3CAE09" w:rsidR="006E2631" w:rsidRPr="006E2631" w:rsidRDefault="006E2631" w:rsidP="006E2631">
      <w:r>
        <w:tab/>
      </w:r>
      <w:proofErr w:type="gramStart"/>
      <w:r w:rsidRPr="006E2631">
        <w:t>Our single cell observations prompted us to investigate whether the hippocampal population as a whole exhibited global changes in temporal coding over the course of a session.</w:t>
      </w:r>
      <w:proofErr w:type="gramEnd"/>
      <w:r w:rsidRPr="006E2631">
        <w:t xml:space="preserve"> To do this, we performed pairwise correlations between fluorescence traces on </w:t>
      </w:r>
      <w:r w:rsidRPr="006E2631">
        <w:lastRenderedPageBreak/>
        <w:t xml:space="preserve">single trials for each cell, </w:t>
      </w:r>
      <w:proofErr w:type="gramStart"/>
      <w:r w:rsidRPr="006E2631">
        <w:t>then</w:t>
      </w:r>
      <w:proofErr w:type="gramEnd"/>
      <w:r w:rsidRPr="006E2631">
        <w:t xml:space="preserve"> averaged across all cells to find the global population similarity for each pair of treadmill runs (</w:t>
      </w:r>
      <w:r w:rsidRPr="006E2631">
        <w:rPr>
          <w:b/>
        </w:rPr>
        <w:t xml:space="preserve">Figure </w:t>
      </w:r>
      <w:r w:rsidR="005C5959">
        <w:rPr>
          <w:b/>
        </w:rPr>
        <w:t>2.</w:t>
      </w:r>
      <w:r w:rsidRPr="006E2631">
        <w:rPr>
          <w:b/>
        </w:rPr>
        <w:t>3C</w:t>
      </w:r>
      <w:r w:rsidRPr="006E2631">
        <w:t xml:space="preserve">). Trials that occurred farther apart in time became gradually more </w:t>
      </w:r>
      <w:proofErr w:type="spellStart"/>
      <w:r w:rsidRPr="006E2631">
        <w:t>decorrelated</w:t>
      </w:r>
      <w:proofErr w:type="spellEnd"/>
      <w:r w:rsidRPr="006E2631">
        <w:t>, revealing continuous population drift over the entire recording session (one-way ANOVA F</w:t>
      </w:r>
      <w:r w:rsidRPr="006E2631">
        <w:rPr>
          <w:vertAlign w:val="subscript"/>
        </w:rPr>
        <w:t>23</w:t>
      </w:r>
      <w:proofErr w:type="gramStart"/>
      <w:r w:rsidRPr="006E2631">
        <w:rPr>
          <w:vertAlign w:val="subscript"/>
        </w:rPr>
        <w:t>,4799</w:t>
      </w:r>
      <w:proofErr w:type="gramEnd"/>
      <w:r w:rsidRPr="006E2631">
        <w:t xml:space="preserve"> = 8.77, </w:t>
      </w:r>
      <w:r w:rsidRPr="006E2631">
        <w:rPr>
          <w:i/>
        </w:rPr>
        <w:t>p</w:t>
      </w:r>
      <w:r w:rsidRPr="006E2631">
        <w:t xml:space="preserve"> &lt; 8.8 x 10</w:t>
      </w:r>
      <w:r w:rsidRPr="006E2631">
        <w:rPr>
          <w:vertAlign w:val="superscript"/>
        </w:rPr>
        <w:t>-30</w:t>
      </w:r>
      <w:r w:rsidRPr="006E2631">
        <w:t xml:space="preserve">; </w:t>
      </w:r>
      <w:r w:rsidRPr="006E2631">
        <w:rPr>
          <w:b/>
        </w:rPr>
        <w:t xml:space="preserve">Figure </w:t>
      </w:r>
      <w:r w:rsidR="005C5959">
        <w:rPr>
          <w:b/>
        </w:rPr>
        <w:t>2.</w:t>
      </w:r>
      <w:r w:rsidRPr="006E2631">
        <w:rPr>
          <w:b/>
        </w:rPr>
        <w:t>3D,E</w:t>
      </w:r>
      <w:r w:rsidRPr="006E2631">
        <w:t>). The time cells participating in the sequence also changed as a function of time (</w:t>
      </w:r>
      <w:r w:rsidRPr="006E2631">
        <w:rPr>
          <w:b/>
        </w:rPr>
        <w:t>Figure S</w:t>
      </w:r>
      <w:r w:rsidR="005C5959">
        <w:rPr>
          <w:b/>
        </w:rPr>
        <w:t>2.</w:t>
      </w:r>
      <w:r w:rsidRPr="006E2631">
        <w:rPr>
          <w:b/>
        </w:rPr>
        <w:t>4D</w:t>
      </w:r>
      <w:r w:rsidRPr="006E2631">
        <w:t>). To test the possibility that temporal information on the scale of minutes could be encoded in this systematic variance, we designed another naïve Bayes classifier to decode approximate trial number (trial blocks with each session split into six blocks, ~5 runs per block) from the collective Ca</w:t>
      </w:r>
      <w:r w:rsidRPr="006E2631">
        <w:rPr>
          <w:vertAlign w:val="superscript"/>
        </w:rPr>
        <w:t>2+</w:t>
      </w:r>
      <w:r w:rsidRPr="006E2631">
        <w:t xml:space="preserve"> transient activity of the time cell ensemble on each treadmill run. Again, we trained this classifier on 50% of each session’s treadmill runs then tested on the other 50% and asked it to predict which blocks those runs belonged to. The classifier was able to predict trial blocks significantly better than chance (calculated by shuffling trial blocks; Mann-Whitney U test, </w:t>
      </w:r>
      <w:r w:rsidRPr="006E2631">
        <w:rPr>
          <w:i/>
        </w:rPr>
        <w:t>p</w:t>
      </w:r>
      <w:r w:rsidRPr="006E2631">
        <w:t xml:space="preserve"> &lt; 9.0 x 10</w:t>
      </w:r>
      <w:r w:rsidRPr="006E2631">
        <w:rPr>
          <w:vertAlign w:val="superscript"/>
        </w:rPr>
        <w:t>-6</w:t>
      </w:r>
      <w:r w:rsidRPr="006E2631">
        <w:t xml:space="preserve">; </w:t>
      </w:r>
      <w:r w:rsidRPr="006E2631">
        <w:rPr>
          <w:b/>
        </w:rPr>
        <w:t xml:space="preserve">Figure </w:t>
      </w:r>
      <w:r w:rsidR="005C5959">
        <w:rPr>
          <w:b/>
        </w:rPr>
        <w:t>2.</w:t>
      </w:r>
      <w:r w:rsidRPr="006E2631">
        <w:rPr>
          <w:b/>
        </w:rPr>
        <w:t>3F</w:t>
      </w:r>
      <w:r w:rsidRPr="006E2631">
        <w:t xml:space="preserve">). Different sized trial blocks were tested with similar results (see </w:t>
      </w:r>
      <w:r w:rsidRPr="006E2631">
        <w:rPr>
          <w:b/>
        </w:rPr>
        <w:t>Methods</w:t>
      </w:r>
      <w:r w:rsidRPr="006E2631">
        <w:t xml:space="preserve">). This demonstrates that temporal information on the order of minutes (across trials) can be extracted from population drift occurring over the course of a recording session in the same subset of neurons that also encode sequential structure within each trial.  </w:t>
      </w:r>
    </w:p>
    <w:p w14:paraId="442FC2B1" w14:textId="27A051E9" w:rsidR="00AD34AA" w:rsidRDefault="00AD34AA" w:rsidP="006E2631"/>
    <w:p w14:paraId="1D525F5C" w14:textId="0AF95AAF" w:rsidR="00AD34AA" w:rsidRDefault="00AD34AA" w:rsidP="00AD34AA">
      <w:pPr>
        <w:pStyle w:val="Heading3"/>
      </w:pPr>
      <w:bookmarkStart w:id="74" w:name="_Toc415341967"/>
      <w:r>
        <w:t>Longitudinal Tracking of Time Cell Sequences</w:t>
      </w:r>
      <w:bookmarkEnd w:id="74"/>
    </w:p>
    <w:p w14:paraId="03E6AC8A" w14:textId="6928EA82" w:rsidR="00AD34AA" w:rsidRPr="00AD34AA" w:rsidRDefault="00AD34AA" w:rsidP="00AD34AA">
      <w:r>
        <w:tab/>
      </w:r>
      <w:r w:rsidRPr="00AD34AA">
        <w:t xml:space="preserve">Next, we sought to define how the time cell ensemble developed over macroscopic time on the order of days. We exploited the ability of </w:t>
      </w:r>
      <w:r w:rsidRPr="00AD34AA">
        <w:rPr>
          <w:i/>
        </w:rPr>
        <w:t xml:space="preserve">in vivo </w:t>
      </w:r>
      <w:r w:rsidRPr="00AD34AA">
        <w:t xml:space="preserve">calcium imaging to track neurons over long timescales and examined time cell sequences </w:t>
      </w:r>
      <w:r w:rsidRPr="00AD34AA">
        <w:lastRenderedPageBreak/>
        <w:t>longitudinally. Across-day cell registration was performed by first aligning the minimum projection of the field of view for each pair of days via rigid translations and rotations, utilizing vasculature as landmarks (</w:t>
      </w:r>
      <w:r w:rsidRPr="00AD34AA">
        <w:rPr>
          <w:b/>
        </w:rPr>
        <w:t xml:space="preserve">Figure </w:t>
      </w:r>
      <w:r w:rsidR="005C5959">
        <w:rPr>
          <w:b/>
        </w:rPr>
        <w:t>2.</w:t>
      </w:r>
      <w:r w:rsidRPr="00AD34AA">
        <w:rPr>
          <w:b/>
        </w:rPr>
        <w:t xml:space="preserve">4A; </w:t>
      </w:r>
      <w:r w:rsidRPr="00AD34AA">
        <w:t>see also</w:t>
      </w:r>
      <w:r w:rsidRPr="00AD34AA">
        <w:rPr>
          <w:b/>
        </w:rPr>
        <w:t xml:space="preserve"> Figure S</w:t>
      </w:r>
      <w:r w:rsidR="005C5959">
        <w:rPr>
          <w:b/>
        </w:rPr>
        <w:t>2.</w:t>
      </w:r>
      <w:r w:rsidRPr="00AD34AA">
        <w:rPr>
          <w:b/>
        </w:rPr>
        <w:t>5A-D</w:t>
      </w:r>
      <w:r w:rsidRPr="00AD34AA">
        <w:t xml:space="preserve">). Then neuronal regions of interest (ROIs) on one day were matched to the closest ROI on another day based on distance between ROI centroids (all matches &lt; 3.3 microns away; </w:t>
      </w:r>
      <w:r w:rsidRPr="00AD34AA">
        <w:rPr>
          <w:b/>
        </w:rPr>
        <w:t xml:space="preserve">Figure </w:t>
      </w:r>
      <w:r w:rsidR="005C5959">
        <w:rPr>
          <w:b/>
        </w:rPr>
        <w:t>2.</w:t>
      </w:r>
      <w:r w:rsidRPr="00AD34AA">
        <w:rPr>
          <w:b/>
        </w:rPr>
        <w:t>4B</w:t>
      </w:r>
      <w:r w:rsidRPr="00AD34AA">
        <w:t>). After determining which cells were the same across days, we were able to visualize time cell ensembles over the duration of the experiment (</w:t>
      </w:r>
      <w:r w:rsidRPr="00AD34AA">
        <w:rPr>
          <w:b/>
        </w:rPr>
        <w:t xml:space="preserve">Figure </w:t>
      </w:r>
      <w:r w:rsidR="005C5959">
        <w:rPr>
          <w:b/>
        </w:rPr>
        <w:t>2.</w:t>
      </w:r>
      <w:r w:rsidRPr="00AD34AA">
        <w:rPr>
          <w:b/>
        </w:rPr>
        <w:t>4C</w:t>
      </w:r>
      <w:r w:rsidRPr="00AD34AA">
        <w:t>). Although a different subset of the CA1 population encoded relative time on the scale of 10 s each day (</w:t>
      </w:r>
      <w:r w:rsidRPr="00AD34AA">
        <w:rPr>
          <w:b/>
        </w:rPr>
        <w:t xml:space="preserve">Figure </w:t>
      </w:r>
      <w:r w:rsidR="005C5959">
        <w:rPr>
          <w:b/>
        </w:rPr>
        <w:t>2.</w:t>
      </w:r>
      <w:r w:rsidRPr="00AD34AA">
        <w:rPr>
          <w:b/>
        </w:rPr>
        <w:t>4D</w:t>
      </w:r>
      <w:r w:rsidRPr="00AD34AA">
        <w:t>), there was substantial overlap in time cells on one day compared to time cells up to three days later (</w:t>
      </w:r>
      <w:r w:rsidRPr="00AD34AA">
        <w:rPr>
          <w:b/>
        </w:rPr>
        <w:t xml:space="preserve">Figure </w:t>
      </w:r>
      <w:r w:rsidR="005C5959">
        <w:rPr>
          <w:b/>
        </w:rPr>
        <w:t>2.</w:t>
      </w:r>
      <w:r w:rsidRPr="00AD34AA">
        <w:rPr>
          <w:b/>
        </w:rPr>
        <w:t>4E</w:t>
      </w:r>
      <w:r w:rsidRPr="00AD34AA">
        <w:t>). This overlap was significantly different from chance as calculated by ensemble overlap when random cells were drawn from the population instead (</w:t>
      </w:r>
      <w:bookmarkStart w:id="75" w:name="OLE_LINK1"/>
      <w:bookmarkStart w:id="76" w:name="OLE_LINK2"/>
      <w:r w:rsidRPr="00AD34AA">
        <w:t>two-way ANOVA F</w:t>
      </w:r>
      <w:r w:rsidRPr="00AD34AA">
        <w:rPr>
          <w:vertAlign w:val="subscript"/>
        </w:rPr>
        <w:t>1</w:t>
      </w:r>
      <w:proofErr w:type="gramStart"/>
      <w:r w:rsidRPr="00AD34AA">
        <w:rPr>
          <w:vertAlign w:val="subscript"/>
        </w:rPr>
        <w:t>,1211</w:t>
      </w:r>
      <w:proofErr w:type="gramEnd"/>
      <w:r w:rsidRPr="00AD34AA">
        <w:rPr>
          <w:i/>
          <w:vertAlign w:val="subscript"/>
        </w:rPr>
        <w:t xml:space="preserve"> </w:t>
      </w:r>
      <w:r w:rsidRPr="00AD34AA">
        <w:t xml:space="preserve">= 611.88, </w:t>
      </w:r>
      <w:r w:rsidRPr="00AD34AA">
        <w:rPr>
          <w:i/>
        </w:rPr>
        <w:t>p</w:t>
      </w:r>
      <w:r w:rsidRPr="00AD34AA">
        <w:t xml:space="preserve"> &lt; 0.001; post-hoc </w:t>
      </w:r>
      <w:proofErr w:type="spellStart"/>
      <w:r w:rsidRPr="00AD34AA">
        <w:t>Tukey</w:t>
      </w:r>
      <w:proofErr w:type="spellEnd"/>
      <w:r w:rsidRPr="00AD34AA">
        <w:t xml:space="preserve"> HSD test, </w:t>
      </w:r>
      <w:r w:rsidRPr="00AD34AA">
        <w:rPr>
          <w:i/>
        </w:rPr>
        <w:t>p</w:t>
      </w:r>
      <w:r w:rsidRPr="00AD34AA">
        <w:t xml:space="preserve"> &lt; 0.001</w:t>
      </w:r>
      <w:bookmarkEnd w:id="75"/>
      <w:bookmarkEnd w:id="76"/>
      <w:r w:rsidRPr="00AD34AA">
        <w:t>). We next inquired whether this partial overlap was sufficient to preserve temporal information. Indeed, training the Bayesian classifier on activity rate vectors from one day allowed us to accurately decode elapsed time within the 10 s delay interval one day later (</w:t>
      </w:r>
      <w:r w:rsidRPr="00AD34AA">
        <w:rPr>
          <w:b/>
        </w:rPr>
        <w:t xml:space="preserve">Figure </w:t>
      </w:r>
      <w:r w:rsidR="005C5959">
        <w:rPr>
          <w:b/>
        </w:rPr>
        <w:t>2.</w:t>
      </w:r>
      <w:r w:rsidRPr="00AD34AA">
        <w:rPr>
          <w:b/>
        </w:rPr>
        <w:t>4F</w:t>
      </w:r>
      <w:r w:rsidRPr="00AD34AA">
        <w:t>). This was true even</w:t>
      </w:r>
      <w:r w:rsidR="00B21244">
        <w:t xml:space="preserve"> when</w:t>
      </w:r>
      <w:r w:rsidRPr="00AD34AA">
        <w:t xml:space="preserve"> the classifier was trained using data from three days prior (chance calculated by performance trained on data with shuffled cell identity</w:t>
      </w:r>
      <w:bookmarkStart w:id="77" w:name="OLE_LINK3"/>
      <w:bookmarkStart w:id="78" w:name="OLE_LINK4"/>
      <w:r w:rsidRPr="00AD34AA">
        <w:t xml:space="preserve">; </w:t>
      </w:r>
      <w:bookmarkStart w:id="79" w:name="OLE_LINK5"/>
      <w:bookmarkStart w:id="80" w:name="OLE_LINK6"/>
      <w:r w:rsidRPr="00AD34AA">
        <w:t>two-way ANOVA F</w:t>
      </w:r>
      <w:r w:rsidRPr="00AD34AA">
        <w:rPr>
          <w:vertAlign w:val="subscript"/>
        </w:rPr>
        <w:t>1</w:t>
      </w:r>
      <w:proofErr w:type="gramStart"/>
      <w:r w:rsidRPr="00AD34AA">
        <w:rPr>
          <w:vertAlign w:val="subscript"/>
        </w:rPr>
        <w:t>,1223</w:t>
      </w:r>
      <w:proofErr w:type="gramEnd"/>
      <w:r w:rsidRPr="00AD34AA">
        <w:t xml:space="preserve"> = 206.35, </w:t>
      </w:r>
      <w:r w:rsidRPr="00AD34AA">
        <w:rPr>
          <w:i/>
        </w:rPr>
        <w:t>p</w:t>
      </w:r>
      <w:r w:rsidRPr="00AD34AA">
        <w:t xml:space="preserve"> &lt; 0.001</w:t>
      </w:r>
      <w:bookmarkEnd w:id="79"/>
      <w:bookmarkEnd w:id="80"/>
      <w:r w:rsidRPr="00AD34AA">
        <w:t xml:space="preserve">; </w:t>
      </w:r>
      <w:bookmarkEnd w:id="77"/>
      <w:bookmarkEnd w:id="78"/>
      <w:r w:rsidRPr="00AD34AA">
        <w:t xml:space="preserve">post-hoc </w:t>
      </w:r>
      <w:proofErr w:type="spellStart"/>
      <w:r w:rsidRPr="00AD34AA">
        <w:t>Tukey</w:t>
      </w:r>
      <w:proofErr w:type="spellEnd"/>
      <w:r w:rsidRPr="00AD34AA">
        <w:t xml:space="preserve"> HSD test, </w:t>
      </w:r>
      <w:r w:rsidRPr="00AD34AA">
        <w:rPr>
          <w:i/>
        </w:rPr>
        <w:t xml:space="preserve">p </w:t>
      </w:r>
      <w:r w:rsidRPr="00AD34AA">
        <w:t xml:space="preserve">&lt; 0.001; </w:t>
      </w:r>
      <w:r w:rsidRPr="00AD34AA">
        <w:rPr>
          <w:b/>
        </w:rPr>
        <w:t xml:space="preserve">Figure </w:t>
      </w:r>
      <w:r w:rsidR="005C5959">
        <w:rPr>
          <w:b/>
        </w:rPr>
        <w:t>2.</w:t>
      </w:r>
      <w:r w:rsidRPr="00AD34AA">
        <w:rPr>
          <w:b/>
        </w:rPr>
        <w:t>4G</w:t>
      </w:r>
      <w:r w:rsidRPr="00AD34AA">
        <w:t>). Collectively, this evidence suggests that despite our observations that a different subpopulation of neurons participate in the time cell ensemble each day, the activity of the sequence is preserved to allow for extraction of meaningful temporal information.</w:t>
      </w:r>
    </w:p>
    <w:p w14:paraId="7C210451" w14:textId="77777777" w:rsidR="00AD34AA" w:rsidRDefault="00AD34AA" w:rsidP="00AD34AA"/>
    <w:p w14:paraId="7CB2C6D5" w14:textId="10285E96" w:rsidR="00AD34AA" w:rsidRDefault="00AD34AA" w:rsidP="00AD34AA">
      <w:pPr>
        <w:pStyle w:val="Heading3"/>
      </w:pPr>
      <w:bookmarkStart w:id="81" w:name="_Toc415341968"/>
      <w:r>
        <w:t>Evolution of Time Cell Sequences on the Scale of Days</w:t>
      </w:r>
      <w:bookmarkEnd w:id="81"/>
    </w:p>
    <w:p w14:paraId="06F68097" w14:textId="130FEDD7" w:rsidR="00AD34AA" w:rsidRPr="00AD34AA" w:rsidRDefault="00AD34AA" w:rsidP="00AD34AA">
      <w:r>
        <w:tab/>
      </w:r>
      <w:r w:rsidRPr="00AD34AA">
        <w:t>After establishing that the time cell sequence remains sufficiently intact over days, we focused on the content of all cells that were classified as a time cell at any point during the experiment. Out of that pool of cells (</w:t>
      </w:r>
      <w:r w:rsidRPr="00AD34AA">
        <w:rPr>
          <w:i/>
        </w:rPr>
        <w:t xml:space="preserve">n </w:t>
      </w:r>
      <w:r w:rsidRPr="00AD34AA">
        <w:t xml:space="preserve">= 486 time cells), we characterized longitudinal sequence coding by correlating tuning curves relative to the treadmill run. Time cells that were consistently correlated across all sessions and had statistically significant temporal receptive fields (Pearson correlation </w:t>
      </w:r>
      <w:r w:rsidRPr="00AD34AA">
        <w:rPr>
          <w:i/>
        </w:rPr>
        <w:t>p</w:t>
      </w:r>
      <w:r w:rsidRPr="00AD34AA">
        <w:t xml:space="preserve"> &lt; 0.01, </w:t>
      </w:r>
      <w:proofErr w:type="spellStart"/>
      <w:r w:rsidRPr="00AD34AA">
        <w:t>Bonferroni</w:t>
      </w:r>
      <w:proofErr w:type="spellEnd"/>
      <w:r w:rsidRPr="00AD34AA">
        <w:t>-corrected) were considered stable (</w:t>
      </w:r>
      <w:r w:rsidRPr="00AD34AA">
        <w:rPr>
          <w:b/>
        </w:rPr>
        <w:t xml:space="preserve">Figure </w:t>
      </w:r>
      <w:r w:rsidR="005C5959">
        <w:rPr>
          <w:b/>
        </w:rPr>
        <w:t>2.</w:t>
      </w:r>
      <w:r w:rsidRPr="00AD34AA">
        <w:rPr>
          <w:b/>
        </w:rPr>
        <w:t>5A</w:t>
      </w:r>
      <w:r w:rsidRPr="00AD34AA">
        <w:t xml:space="preserve">, left), whereas cells that lost or gained temporal firing fields between a pair of sessions were designated exiting (i.e., had a temporal receptive field on one day but not the next as defined by permutation tests described in </w:t>
      </w:r>
      <w:r w:rsidRPr="00AD34AA">
        <w:rPr>
          <w:b/>
        </w:rPr>
        <w:t xml:space="preserve">Figure </w:t>
      </w:r>
      <w:r w:rsidR="005C5959">
        <w:rPr>
          <w:b/>
        </w:rPr>
        <w:t>2.1</w:t>
      </w:r>
      <w:r w:rsidRPr="00AD34AA">
        <w:t xml:space="preserve">; </w:t>
      </w:r>
      <w:r w:rsidRPr="00AD34AA">
        <w:rPr>
          <w:b/>
        </w:rPr>
        <w:t xml:space="preserve">Figure </w:t>
      </w:r>
      <w:r w:rsidR="005C5959">
        <w:rPr>
          <w:b/>
        </w:rPr>
        <w:t>2.</w:t>
      </w:r>
      <w:r w:rsidRPr="00AD34AA">
        <w:rPr>
          <w:b/>
        </w:rPr>
        <w:t>5A</w:t>
      </w:r>
      <w:r w:rsidRPr="00AD34AA">
        <w:t xml:space="preserve">, center) or entering (i.e., had no significant temporal receptive field on one day but gained one on the next; </w:t>
      </w:r>
      <w:r w:rsidRPr="00AD34AA">
        <w:rPr>
          <w:b/>
        </w:rPr>
        <w:t xml:space="preserve">Figure </w:t>
      </w:r>
      <w:r w:rsidR="005C5959">
        <w:rPr>
          <w:b/>
        </w:rPr>
        <w:t>2.</w:t>
      </w:r>
      <w:r w:rsidRPr="00AD34AA">
        <w:rPr>
          <w:b/>
        </w:rPr>
        <w:t>5A</w:t>
      </w:r>
      <w:r w:rsidRPr="00AD34AA">
        <w:t xml:space="preserve">, right) respectively. A modest percentage (12.5% ± 2.5%) of time cells were stable throughout the entire 4-day experiment, while most either entered (35.3% ± 4.5%) or exited the ensemble (44.7% ± 2.2%; </w:t>
      </w:r>
      <w:r w:rsidRPr="00AD34AA">
        <w:rPr>
          <w:b/>
        </w:rPr>
        <w:t xml:space="preserve">Figure </w:t>
      </w:r>
      <w:r w:rsidR="005C5959">
        <w:rPr>
          <w:b/>
        </w:rPr>
        <w:t>2.</w:t>
      </w:r>
      <w:r w:rsidRPr="00AD34AA">
        <w:rPr>
          <w:b/>
        </w:rPr>
        <w:t>5E</w:t>
      </w:r>
      <w:r w:rsidRPr="00AD34AA">
        <w:t>). A minority of cells (7.5% ± 2.0%) both lost and gained temporal tuning at least once over the experiment, and as such their activity was considered “transient”. These observations were unlikely to be due to shifts in the focal plane due to consistently high spatial correlation of cell masks (</w:t>
      </w:r>
      <w:r w:rsidRPr="00AD34AA">
        <w:rPr>
          <w:b/>
        </w:rPr>
        <w:t>Figure S</w:t>
      </w:r>
      <w:r w:rsidR="005C5959">
        <w:rPr>
          <w:b/>
        </w:rPr>
        <w:t>2.</w:t>
      </w:r>
      <w:r w:rsidRPr="00AD34AA">
        <w:rPr>
          <w:b/>
        </w:rPr>
        <w:t>5C</w:t>
      </w:r>
      <w:r w:rsidRPr="00AD34AA">
        <w:t>) and virtually no change in ROI movement or orientation across days (</w:t>
      </w:r>
      <w:r w:rsidRPr="00AD34AA">
        <w:rPr>
          <w:b/>
        </w:rPr>
        <w:t>Figure S</w:t>
      </w:r>
      <w:r w:rsidR="005C5959">
        <w:rPr>
          <w:b/>
        </w:rPr>
        <w:t>2.</w:t>
      </w:r>
      <w:r w:rsidRPr="00AD34AA">
        <w:rPr>
          <w:b/>
        </w:rPr>
        <w:t>5D</w:t>
      </w:r>
      <w:r w:rsidRPr="00AD34AA">
        <w:t>).</w:t>
      </w:r>
      <w:r w:rsidRPr="00AD34AA">
        <w:rPr>
          <w:b/>
        </w:rPr>
        <w:t xml:space="preserve"> </w:t>
      </w:r>
      <w:r w:rsidRPr="00AD34AA">
        <w:t xml:space="preserve">Furthermore, to address the possibility that entering and exiting cells might reflect erroneous across-days cell registration, we computed the ROI displacements of those cells across days and </w:t>
      </w:r>
      <w:r w:rsidRPr="00AD34AA">
        <w:lastRenderedPageBreak/>
        <w:t>compared them to stable cells. ROI displacements of entering and exiting cells were indistinguishable from those of stable cells, discrediting the possibility that our registration threshold allowed inaccurate matching of different cells across days (</w:t>
      </w:r>
      <w:r w:rsidRPr="00AD34AA">
        <w:rPr>
          <w:b/>
        </w:rPr>
        <w:t>Figure S</w:t>
      </w:r>
      <w:r w:rsidR="005C5959">
        <w:rPr>
          <w:b/>
        </w:rPr>
        <w:t>2.</w:t>
      </w:r>
      <w:r w:rsidRPr="00AD34AA">
        <w:rPr>
          <w:b/>
        </w:rPr>
        <w:t>5E</w:t>
      </w:r>
      <w:r w:rsidRPr="00AD34AA">
        <w:t>). Interestingly, we also found time cells with higher temporal information were more likely to be stable over two consecutive days (</w:t>
      </w:r>
      <w:r w:rsidRPr="00AD34AA">
        <w:rPr>
          <w:b/>
        </w:rPr>
        <w:t>Figure S</w:t>
      </w:r>
      <w:r w:rsidR="005C5959">
        <w:rPr>
          <w:b/>
        </w:rPr>
        <w:t>2.</w:t>
      </w:r>
      <w:r w:rsidRPr="00AD34AA">
        <w:rPr>
          <w:b/>
        </w:rPr>
        <w:t>5F</w:t>
      </w:r>
      <w:r w:rsidRPr="00AD34AA">
        <w:t xml:space="preserve">), which parallels previous findings that reliability of dendritic branch spiking predicts place field stability </w:t>
      </w:r>
      <w:r w:rsidRPr="00AD34AA">
        <w:fldChar w:fldCharType="begin" w:fldLock="1"/>
      </w:r>
      <w:r w:rsidR="00BE3112">
        <w:instrText>ADDIN CSL_CITATION {"citationItems":[{"id":"ITEM-1","itemData":{"DOI":"10.1038/nature13871","ISSN":"0028-0836","PMID":"25363782","abstract":"Establishing the hippocampal cellular ensemble that represents an animal's environment involves the emergence and disappearance of place fields in specific CA1 pyramidal neurons, and the acquisition of different spatial firing properties across the active population. While such firing flexibility and diversity have been linked to spatial memory, attention and task performance, the cellular and network origin of these place cell features is unknown. Basic integrate-and-fire models of place firing propose that such features result solely from varying inputs to place cells, but recent studies suggest instead that place cells themselves may play an active role through regenerative dendritic events. However, owing to the difficulty of performing functional recordings from place cell dendrites, no direct evidence of regenerative dendritic events exists, leaving any possible connection to place coding unknown. Using multi-plane two-photon calcium imaging of CA1 place cell somata, axons and dendrites in mice navigating a virtual environment, here we show that regenerative dendritic events do exist in place cells of behaving mice, and, surprisingly, their prevalence throughout the arbour is highly spatiotemporally variable. Furthermore, we show that the prevalence of such events predicts the spatial precision and persistence or disappearance of place fields. This suggests that the dynamics of spiking throughout the dendritic arbour may play a key role in forming the hippocampal representation of space.","author":[{"dropping-particle":"","family":"Sheffield","given":"Mark E. J.","non-dropping-particle":"","parse-names":false,"suffix":""},{"dropping-particle":"","family":"Dombeck","given":"Daniel A.","non-dropping-particle":"","parse-names":false,"suffix":""}],"container-title":"Nature","id":"ITEM-1","issue":"7533","issued":{"date-parts":[["2015","1","26"]]},"page":"200-204","title":"Calcium transient prevalence across the dendritic arbour predicts place field properties","type":"article-journal","volume":"517"},"uris":["http://www.mendeley.com/documents/?uuid=a60c0796-6773-3ea0-a651-bf2ba5cbf2d8"]}],"mendeley":{"formattedCitation":"(Sheffield and Dombeck, 2015)","plainTextFormattedCitation":"(Sheffield and Dombeck, 2015)","previouslyFormattedCitation":"(Sheffield and Dombeck, 2015)"},"properties":{"noteIndex":0},"schema":"https://github.com/citation-style-language/schema/raw/master/csl-citation.json"}</w:instrText>
      </w:r>
      <w:r w:rsidRPr="00AD34AA">
        <w:fldChar w:fldCharType="separate"/>
      </w:r>
      <w:r w:rsidR="00E72655" w:rsidRPr="00E72655">
        <w:rPr>
          <w:noProof/>
        </w:rPr>
        <w:t>(Sheffield and Dombeck, 2015)</w:t>
      </w:r>
      <w:r w:rsidRPr="00AD34AA">
        <w:fldChar w:fldCharType="end"/>
      </w:r>
      <w:r w:rsidRPr="00AD34AA">
        <w:t>. Turnover of the activity of single cells contributed to the evolution of the time cell ensemble day by day, gradually introducing variance to the system (</w:t>
      </w:r>
      <w:r w:rsidRPr="00AD34AA">
        <w:rPr>
          <w:b/>
        </w:rPr>
        <w:t xml:space="preserve">Figure </w:t>
      </w:r>
      <w:r w:rsidR="005C5959">
        <w:rPr>
          <w:b/>
        </w:rPr>
        <w:t>2.</w:t>
      </w:r>
      <w:r w:rsidRPr="00AD34AA">
        <w:rPr>
          <w:b/>
        </w:rPr>
        <w:t>5B</w:t>
      </w:r>
      <w:r w:rsidRPr="00AD34AA">
        <w:t>) while simultaneously, a reliable time signal persisted (</w:t>
      </w:r>
      <w:r w:rsidRPr="00AD34AA">
        <w:rPr>
          <w:b/>
        </w:rPr>
        <w:t xml:space="preserve">Figure </w:t>
      </w:r>
      <w:r w:rsidR="005C5959">
        <w:rPr>
          <w:b/>
        </w:rPr>
        <w:t>2.</w:t>
      </w:r>
      <w:r w:rsidRPr="00AD34AA">
        <w:rPr>
          <w:b/>
        </w:rPr>
        <w:t>4G</w:t>
      </w:r>
      <w:r w:rsidRPr="00AD34AA">
        <w:t xml:space="preserve">). This population drift was quantified by correlating fluorescence traces in the same manner as in </w:t>
      </w:r>
      <w:r w:rsidRPr="00AD34AA">
        <w:rPr>
          <w:b/>
        </w:rPr>
        <w:t xml:space="preserve">Figure </w:t>
      </w:r>
      <w:r w:rsidR="005C5959">
        <w:rPr>
          <w:b/>
        </w:rPr>
        <w:t>2.</w:t>
      </w:r>
      <w:r w:rsidRPr="00AD34AA">
        <w:rPr>
          <w:b/>
        </w:rPr>
        <w:t>3C</w:t>
      </w:r>
      <w:r w:rsidRPr="00AD34AA">
        <w:t xml:space="preserve"> then averaging across trials to calculate the overall level of difference between pairs of days (</w:t>
      </w:r>
      <w:r w:rsidRPr="00AD34AA">
        <w:rPr>
          <w:b/>
        </w:rPr>
        <w:t xml:space="preserve">Figure </w:t>
      </w:r>
      <w:r w:rsidR="005C5959">
        <w:rPr>
          <w:b/>
        </w:rPr>
        <w:t>2.</w:t>
      </w:r>
      <w:r w:rsidRPr="00AD34AA">
        <w:rPr>
          <w:b/>
        </w:rPr>
        <w:t>5C</w:t>
      </w:r>
      <w:r w:rsidRPr="00AD34AA">
        <w:t xml:space="preserve">). Similar to our results across trials during single sessions, we found a significant and systematic </w:t>
      </w:r>
      <w:proofErr w:type="spellStart"/>
      <w:r w:rsidRPr="00AD34AA">
        <w:t>decorrelation</w:t>
      </w:r>
      <w:proofErr w:type="spellEnd"/>
      <w:r w:rsidRPr="00AD34AA">
        <w:t xml:space="preserve"> in ensemble activity across days (one-way ANOVA F</w:t>
      </w:r>
      <w:r w:rsidRPr="00AD34AA">
        <w:rPr>
          <w:vertAlign w:val="subscript"/>
        </w:rPr>
        <w:t>3</w:t>
      </w:r>
      <w:proofErr w:type="gramStart"/>
      <w:r w:rsidRPr="00AD34AA">
        <w:rPr>
          <w:vertAlign w:val="subscript"/>
        </w:rPr>
        <w:t>,39</w:t>
      </w:r>
      <w:proofErr w:type="gramEnd"/>
      <w:r w:rsidRPr="00AD34AA">
        <w:t xml:space="preserve"> = 9.43, </w:t>
      </w:r>
      <w:r w:rsidRPr="00AD34AA">
        <w:rPr>
          <w:i/>
        </w:rPr>
        <w:t>p</w:t>
      </w:r>
      <w:r w:rsidRPr="00AD34AA">
        <w:t xml:space="preserve"> &lt; 0.025; </w:t>
      </w:r>
      <w:r w:rsidRPr="00AD34AA">
        <w:rPr>
          <w:b/>
        </w:rPr>
        <w:t xml:space="preserve">Figure </w:t>
      </w:r>
      <w:r w:rsidR="005C5959">
        <w:rPr>
          <w:b/>
        </w:rPr>
        <w:t>2.</w:t>
      </w:r>
      <w:r w:rsidRPr="00AD34AA">
        <w:rPr>
          <w:b/>
        </w:rPr>
        <w:t>5D</w:t>
      </w:r>
      <w:r w:rsidRPr="00AD34AA">
        <w:t xml:space="preserve">). Analogous to our minutes-timescale analysis, to determine whether macroscopic temporal information on the order of days was present in this population drift, we built a third type of classifier to predict on which day a sample of population activity occurred. Just as the minutes-timescale classifier was able to correctly identify trial blocks, our day-scale classifier could accurately distinguish between recording days (Days 1-4) based on population activity better than chance (Mann-Whitney U test, </w:t>
      </w:r>
      <w:r w:rsidRPr="00AD34AA">
        <w:rPr>
          <w:i/>
        </w:rPr>
        <w:t xml:space="preserve">p </w:t>
      </w:r>
      <w:r w:rsidRPr="00AD34AA">
        <w:t>&lt; 7.0 x 10</w:t>
      </w:r>
      <w:r w:rsidRPr="00AD34AA">
        <w:rPr>
          <w:vertAlign w:val="superscript"/>
        </w:rPr>
        <w:t>-4</w:t>
      </w:r>
      <w:r w:rsidRPr="00AD34AA">
        <w:t xml:space="preserve">; </w:t>
      </w:r>
      <w:r w:rsidRPr="00AD34AA">
        <w:rPr>
          <w:b/>
        </w:rPr>
        <w:t xml:space="preserve">Figure </w:t>
      </w:r>
      <w:r w:rsidR="005C5959">
        <w:rPr>
          <w:b/>
        </w:rPr>
        <w:t>2.</w:t>
      </w:r>
      <w:r w:rsidRPr="00AD34AA">
        <w:rPr>
          <w:b/>
        </w:rPr>
        <w:t>5F</w:t>
      </w:r>
      <w:r w:rsidRPr="00AD34AA">
        <w:t xml:space="preserve">). These results imply that temporal information on the order of days can be derived from </w:t>
      </w:r>
      <w:proofErr w:type="spellStart"/>
      <w:r w:rsidRPr="00AD34AA">
        <w:lastRenderedPageBreak/>
        <w:t>macrotime</w:t>
      </w:r>
      <w:proofErr w:type="spellEnd"/>
      <w:r w:rsidRPr="00AD34AA">
        <w:t xml:space="preserve">-scale drift from the same population that encodes sequence order on the order of seconds.   </w:t>
      </w:r>
    </w:p>
    <w:p w14:paraId="7182D29C" w14:textId="77777777" w:rsidR="00AD34AA" w:rsidRDefault="00AD34AA" w:rsidP="00AD34AA"/>
    <w:p w14:paraId="57AA285D" w14:textId="1FCE539C" w:rsidR="00220B3B" w:rsidRDefault="00220B3B" w:rsidP="00220B3B">
      <w:pPr>
        <w:pStyle w:val="Heading2"/>
      </w:pPr>
      <w:bookmarkStart w:id="82" w:name="_Toc415341969"/>
      <w:r>
        <w:t>Discussion</w:t>
      </w:r>
      <w:bookmarkEnd w:id="82"/>
    </w:p>
    <w:p w14:paraId="2136846A" w14:textId="6022EC23" w:rsidR="00220B3B" w:rsidRPr="00220B3B" w:rsidRDefault="00220B3B" w:rsidP="00220B3B">
      <w:r>
        <w:tab/>
      </w:r>
      <w:r w:rsidRPr="00220B3B">
        <w:t>We showed that time cell sequences spanning 10 s durations occur in CA1 neurons of mice running in place during a simple goal-seeking task (</w:t>
      </w:r>
      <w:r w:rsidRPr="00220B3B">
        <w:rPr>
          <w:b/>
        </w:rPr>
        <w:t xml:space="preserve">Figure </w:t>
      </w:r>
      <w:r w:rsidR="005C5959">
        <w:rPr>
          <w:b/>
        </w:rPr>
        <w:t>2.</w:t>
      </w:r>
      <w:r w:rsidRPr="00220B3B">
        <w:rPr>
          <w:b/>
        </w:rPr>
        <w:t>1</w:t>
      </w:r>
      <w:r w:rsidRPr="00220B3B">
        <w:t>). There was sufficient temporal information contained in those sequences for a Bayesian classifier to faithfully decode elapsed time (</w:t>
      </w:r>
      <w:r w:rsidRPr="00220B3B">
        <w:rPr>
          <w:b/>
        </w:rPr>
        <w:t xml:space="preserve">Figure </w:t>
      </w:r>
      <w:r w:rsidR="005C5959">
        <w:rPr>
          <w:b/>
        </w:rPr>
        <w:t>2.</w:t>
      </w:r>
      <w:r w:rsidRPr="00220B3B">
        <w:rPr>
          <w:b/>
        </w:rPr>
        <w:t>2</w:t>
      </w:r>
      <w:r w:rsidRPr="00220B3B">
        <w:t>). Interestingly, notwithstanding the lack of salient cues for temporal intervals, this information is preserved over multiple days, as we can successfully train and test a classifier to decode elapsed time with data collected on different days (</w:t>
      </w:r>
      <w:r w:rsidRPr="00220B3B">
        <w:rPr>
          <w:b/>
        </w:rPr>
        <w:t xml:space="preserve">Figure </w:t>
      </w:r>
      <w:r w:rsidR="005C5959">
        <w:rPr>
          <w:b/>
        </w:rPr>
        <w:t>2.</w:t>
      </w:r>
      <w:r w:rsidRPr="00220B3B">
        <w:rPr>
          <w:b/>
        </w:rPr>
        <w:t>4</w:t>
      </w:r>
      <w:r w:rsidRPr="00220B3B">
        <w:t>). Despite stability in its overall temporal structure, the time cell ensemble systematically varied with the passage of minutes (</w:t>
      </w:r>
      <w:r w:rsidRPr="00220B3B">
        <w:rPr>
          <w:b/>
        </w:rPr>
        <w:t xml:space="preserve">Figure </w:t>
      </w:r>
      <w:r w:rsidR="005C5959">
        <w:rPr>
          <w:b/>
        </w:rPr>
        <w:t>2.</w:t>
      </w:r>
      <w:r w:rsidRPr="00220B3B">
        <w:rPr>
          <w:b/>
        </w:rPr>
        <w:t>3</w:t>
      </w:r>
      <w:r w:rsidRPr="00220B3B">
        <w:t>) and days (</w:t>
      </w:r>
      <w:r w:rsidRPr="00220B3B">
        <w:rPr>
          <w:b/>
        </w:rPr>
        <w:t xml:space="preserve">Figure </w:t>
      </w:r>
      <w:r w:rsidR="005C5959">
        <w:rPr>
          <w:b/>
        </w:rPr>
        <w:t>2.</w:t>
      </w:r>
      <w:r w:rsidRPr="00220B3B">
        <w:rPr>
          <w:b/>
        </w:rPr>
        <w:t>5</w:t>
      </w:r>
      <w:r w:rsidRPr="00220B3B">
        <w:t xml:space="preserve">). This time-dependent variance similarly contained temporal information, in parallel with and on larger scales compared to the content of time cell sequences. In doing so, minutes-scale and days-scale Bayesian classifiers were capable of accurately inferring temporal position within and between imaging sessions. Collectively, these data demonstrate that the hippocampus has the capacity to encode temporal information along multiple timescales in support of episodic memory. </w:t>
      </w:r>
    </w:p>
    <w:p w14:paraId="3BF4E617" w14:textId="77777777" w:rsidR="00220B3B" w:rsidRDefault="00220B3B" w:rsidP="00220B3B"/>
    <w:p w14:paraId="6614F8D5" w14:textId="603CB103" w:rsidR="00220B3B" w:rsidRDefault="00220B3B" w:rsidP="00220B3B">
      <w:pPr>
        <w:pStyle w:val="Heading3"/>
      </w:pPr>
      <w:bookmarkStart w:id="83" w:name="_Toc415341970"/>
      <w:r>
        <w:t>Robustness of Sequential Firing over Days</w:t>
      </w:r>
      <w:bookmarkEnd w:id="83"/>
    </w:p>
    <w:p w14:paraId="6F42D54A" w14:textId="2BFD5AAE" w:rsidR="00220B3B" w:rsidRPr="00220B3B" w:rsidRDefault="00220B3B" w:rsidP="00220B3B">
      <w:bookmarkStart w:id="84" w:name="OLE_LINK14"/>
      <w:bookmarkStart w:id="85" w:name="OLE_LINK15"/>
      <w:bookmarkStart w:id="86" w:name="OLE_LINK16"/>
      <w:r>
        <w:tab/>
      </w:r>
      <w:r w:rsidRPr="00220B3B">
        <w:t xml:space="preserve">A key finding of this study was that of a heterogeneous population of CA1 neurons that displayed diverse stability patterns over days. While some cells retained </w:t>
      </w:r>
      <w:r w:rsidRPr="00220B3B">
        <w:lastRenderedPageBreak/>
        <w:t xml:space="preserve">stable temporal receptive fields throughout the experiment, others gradually acquired and lost firing fields. Our observations that a time cell can change its temporal receptive field while not completely disrupting the downstream sequence reveals flexibility in the CA1 temporal coding regime, ruling out a simple </w:t>
      </w:r>
      <w:proofErr w:type="spellStart"/>
      <w:r w:rsidRPr="00220B3B">
        <w:t>synfire</w:t>
      </w:r>
      <w:proofErr w:type="spellEnd"/>
      <w:r w:rsidRPr="00220B3B">
        <w:t xml:space="preserve"> chain model for time cell sequence generation </w:t>
      </w:r>
      <w:r w:rsidRPr="00220B3B">
        <w:fldChar w:fldCharType="begin" w:fldLock="1"/>
      </w:r>
      <w:r w:rsidR="00BE3112">
        <w:instrText>ADDIN CSL_CITATION {"citationItems":[{"id":"ITEM-1","itemData":{"DOI":"10.1038/nrn3827","ISBN":"1471-003X","ISSN":"1471-003X","PMID":"25269553","abstract":"Nature Reviews Neuroscience, (2014). doi:10.1038/nrn3827","author":[{"dropping-particle":"","family":"Eichenbaum","given":"Howard","non-dropping-particle":"","parse-names":false,"suffix":""}],"container-title":"Nature Reviews Neuroscience","id":"ITEM-1","issue":"October","issued":{"date-parts":[["2014"]]},"page":"1-13","publisher":"Nature Publishing Group","title":"Time cells in the hippocampus: a new dimension for mapping memories","type":"article-journal","volume":"15"},"uris":["http://www.mendeley.com/documents/?uuid=d25c879f-c54b-4b6d-ba7d-c184b0939ef7"]}],"mendeley":{"formattedCitation":"(Eichenbaum, 2014)","plainTextFormattedCitation":"(Eichenbaum, 2014)","previouslyFormattedCitation":"(Eichenbaum, 2014)"},"properties":{"noteIndex":0},"schema":"https://github.com/citation-style-language/schema/raw/master/csl-citation.json"}</w:instrText>
      </w:r>
      <w:r w:rsidRPr="00220B3B">
        <w:fldChar w:fldCharType="separate"/>
      </w:r>
      <w:r w:rsidR="00E72655" w:rsidRPr="00E72655">
        <w:rPr>
          <w:noProof/>
        </w:rPr>
        <w:t>(Eichenbaum, 2014)</w:t>
      </w:r>
      <w:r w:rsidRPr="00220B3B">
        <w:fldChar w:fldCharType="end"/>
      </w:r>
      <w:r w:rsidRPr="00220B3B">
        <w:t xml:space="preserve">. Instead, the evidence presented here suggests a more complex system where CA1 continuously reassigns encoding responsibilities to distributed ensembles of cells during population drift. This mechanism is manifested in time cells that lost their temporal receptive fields. Such a strategy, termed “dropout” by neural network researchers, is utilized in artificial intelligence by randomly removing single units during encoding to prevent the network from becoming disproportionately dependent on particular neurons. Dropout had been previously explored and successfully implemented to prevent </w:t>
      </w:r>
      <w:proofErr w:type="spellStart"/>
      <w:r w:rsidRPr="00220B3B">
        <w:t>overfitting</w:t>
      </w:r>
      <w:proofErr w:type="spellEnd"/>
      <w:r w:rsidRPr="00220B3B">
        <w:t xml:space="preserve"> in artificial neural networks by the deep learning community </w:t>
      </w:r>
      <w:r w:rsidRPr="00220B3B">
        <w:fldChar w:fldCharType="begin" w:fldLock="1"/>
      </w:r>
      <w:r w:rsidR="00BE3112">
        <w:instrText>ADDIN CSL_CITATION {"citationItems":[{"id":"ITEM-1","itemData":{"abstract":"Deep neural nets with a large number of parameters are very powerful machine learning systems. However, overfitting is a serious problem in such networks. Large networks are also slow to use, making it difficult to deal with overfitting by combining the predictions of many different large neural nets at test time. Dropout is a technique for addressing this problem. The key idea is to randomly drop units (along with their connections) from the neural network during training. This prevents units from co-adapting too much. During training, dropout samples from an exponential number of different \" thinned \" networks. At test time, it is easy to approximate the effect of averaging the predictions of all these thinned networks by simply using a single unthinned network that has smaller weights. This significantly reduces overfitting and gives major improvements over other regularization methods. We show that dropout improves the performance of neural networks on supervised learning tasks in vision, speech recognition, document classification and computational biology, obtaining state-of-the-art results on many benchmark data sets.","author":[{"dropping-particle":"","family":"Srivastava","given":"Nitish","non-dropping-particle":"","parse-names":false,"suffix":""},{"dropping-particle":"","family":"Hinton","given":"Geoffrey","non-dropping-particle":"","parse-names":false,"suffix":""},{"dropping-particle":"","family":"Krizhevsky","given":"Alex","non-dropping-particle":"","parse-names":false,"suffix":""},{"dropping-particle":"","family":"Sutskever","given":"Ilya","non-dropping-particle":"","parse-names":false,"suffix":""},{"dropping-particle":"","family":"Salakhutdinov","given":"Ruslan","non-dropping-particle":"","parse-names":false,"suffix":""}],"container-title":"Journal of Machine Learning Research","id":"ITEM-1","issued":{"date-parts":[["2014"]]},"page":"1929-1958","title":"Dropout: A Simple Way to Prevent Neural Networks from Overfitting","type":"article-journal","volume":"15"},"uris":["http://www.mendeley.com/documents/?uuid=7f0102b5-229e-35c3-b62c-380d828639cd"]}],"mendeley":{"formattedCitation":"(Srivastava et al., 2014)","plainTextFormattedCitation":"(Srivastava et al., 2014)","previouslyFormattedCitation":"(Srivastava et al., 2014)"},"properties":{"noteIndex":0},"schema":"https://github.com/citation-style-language/schema/raw/master/csl-citation.json"}</w:instrText>
      </w:r>
      <w:r w:rsidRPr="00220B3B">
        <w:fldChar w:fldCharType="separate"/>
      </w:r>
      <w:r w:rsidR="00E72655" w:rsidRPr="00E72655">
        <w:rPr>
          <w:noProof/>
        </w:rPr>
        <w:t>(Srivastava et al., 2014)</w:t>
      </w:r>
      <w:r w:rsidRPr="00220B3B">
        <w:fldChar w:fldCharType="end"/>
      </w:r>
      <w:r w:rsidRPr="00220B3B">
        <w:t xml:space="preserve">. Thus, in a biological neural network, population drift might serve multiple different purposes – (1) to facilitate the formation of neural associations in a diverse and resilient population of neurons, (2) to timestamp neural events along an extended timeline, and (3) to assimilate experiences across multiple timescales. </w:t>
      </w:r>
      <w:bookmarkEnd w:id="84"/>
      <w:bookmarkEnd w:id="85"/>
      <w:bookmarkEnd w:id="86"/>
    </w:p>
    <w:p w14:paraId="02705887" w14:textId="77777777" w:rsidR="00220B3B" w:rsidRDefault="00220B3B" w:rsidP="00220B3B"/>
    <w:p w14:paraId="133DD28A" w14:textId="55A98CE8" w:rsidR="00220B3B" w:rsidRDefault="00220B3B" w:rsidP="00DB6842">
      <w:pPr>
        <w:pStyle w:val="Heading3"/>
      </w:pPr>
      <w:bookmarkStart w:id="87" w:name="_Toc415341971"/>
      <w:r>
        <w:t xml:space="preserve">Advantages of Neural Instability in an Unstable World: Drift as a Mechanism for </w:t>
      </w:r>
      <w:proofErr w:type="spellStart"/>
      <w:r>
        <w:t>Timestamping</w:t>
      </w:r>
      <w:proofErr w:type="spellEnd"/>
      <w:r>
        <w:t xml:space="preserve"> Events</w:t>
      </w:r>
      <w:bookmarkEnd w:id="87"/>
    </w:p>
    <w:p w14:paraId="5B7059C9" w14:textId="2B8778F3" w:rsidR="00220B3B" w:rsidRPr="00220B3B" w:rsidRDefault="00220B3B" w:rsidP="00220B3B">
      <w:r>
        <w:tab/>
      </w:r>
      <w:r w:rsidRPr="00220B3B">
        <w:t xml:space="preserve">Why might a system continuously vary its activity patterns at the population level? Intuition leads one to believe that stability would be preferable in order for neural </w:t>
      </w:r>
      <w:r w:rsidRPr="00220B3B">
        <w:lastRenderedPageBreak/>
        <w:t xml:space="preserve">circuits to preserve and promote consistent outcomes at the behavioral level. Following this line of thought, early experiments focused disproportionately on how hippocampal ensembles remained stable over long time periods </w:t>
      </w:r>
      <w:r w:rsidRPr="00220B3B">
        <w:fldChar w:fldCharType="begin" w:fldLock="1"/>
      </w:r>
      <w:r w:rsidR="00BE3112">
        <w:instrText>ADDIN CSL_CITATION {"citationItems":[{"id":"ITEM-1","itemData":{"abstract":"Over 90% of all spontaneously active hippocampal pyramidal cells in freely moving rats signal the animal's spatial position by reliably changing their firing rate each time the animal enters a given place within an environment. This place-field activity exhibits plasticity when specific environmental variables are manipulated. Indeed, the hippocampus is perhaps best known as a system that serves as a model of neuronal plasticity. Although place-field activity has previously been examined only over relatively short experimental sessions, this behavioral correlate of hippocampal functional activity has been assumed to exhibit stability rather than plasticity in the absence of environmental changes. The present study shows that hippocampal neurons have stable place-field correlates that persist over very long periods of time. Single-unit activity was chronically recorded from the dorsal hippocampus of rats foraging repeatedly in a stable spatial environment. The location of the place fields of all units were stable over all time periods tested, for intervals up to 153 days in duration. The consistency of the information conveyed by this single-unit activity in a fixed spatial environment indicates that stability of neuronal activity may be as important as plasticity in the integrated processing of information that occurs in the hippocampus and throughout the nervous system.","author":[{"dropping-particle":"","family":"Thompson","given":"L T","non-dropping-particle":"","parse-names":false,"suffix":""},{"dropping-particle":"","family":"Best","given":"P J","non-dropping-particle":"","parse-names":false,"suffix":""}],"container-title":"Brain Research","id":"ITEM-1","issued":{"date-parts":[["1990"]]},"page":"299-308","title":"Long-term stability of the place-field activity of single units recorded from the dorsal hippocampus of freely behaving rats","type":"article-journal","volume":"509"},"uris":["http://www.mendeley.com/documents/?uuid=3f8b1e80-c2c5-38e9-873a-9e4e09a7eff4"]},{"id":"ITEM-2","itemData":{"ISSN":"0036-8075","PMID":"9641919","abstract":"Hippocampal pyramidal cells are called place cells because each cell tends to fire only when the animal is in a particular part of the environment—the cell’s firing field. Acute pharmacological blockade of N-methyl-D-aspartate (NMDA) glutamate receptors was used to investigate how NMDA-based synaptic plasticity participates in the formation and maintenance of the firing fields. The results suggest that the formation and short-term stability of firing fields in a new environment involve plasticity that is independent of NMDA receptor activation. By contrast, the long-term stabilization of newly established firing fields required normal NMDA receptor function and, therefore, may be related to other NMDA-dependent processes such as long-term potentiation and spatial learning.","author":[{"dropping-particle":"","family":"Kentros","given":"Clifford","non-dropping-particle":"","parse-names":false,"suffix":""},{"dropping-particle":"","family":"Hargreaves","given":"Eric","non-dropping-particle":"","parse-names":false,"suffix":""},{"dropping-particle":"","family":"Hawkins","given":"Robert D.","non-dropping-particle":"","parse-names":false,"suffix":""},{"dropping-particle":"","family":"Kandel","given":"Eric R.","non-dropping-particle":"","parse-names":false,"suffix":""},{"dropping-particle":"","family":"Shapiro","given":"Matthew","non-dropping-particle":"","parse-names":false,"suffix":""},{"dropping-particle":"V.","family":"Muller","given":"Robert","non-dropping-particle":"","parse-names":false,"suffix":""}],"container-title":"Science","id":"ITEM-2","issue":"5372","issued":{"date-parts":[["1998","6","26"]]},"page":"2121-2126","title":"Abolition of Long-Term Stability of New Hippocampal Place Cell Maps by NMDA Receptor Blockade","type":"article-journal","volume":"280"},"uris":["http://www.mendeley.com/documents/?uuid=fdbb72e5-53d8-4975-9220-11c0ae176183"]}],"mendeley":{"formattedCitation":"(Kentros et al., 1998; Thompson and Best, 1990)","plainTextFormattedCitation":"(Kentros et al., 1998; Thompson and Best, 1990)","previouslyFormattedCitation":"(Kentros et al., 1998; Thompson and Best, 1990)"},"properties":{"noteIndex":0},"schema":"https://github.com/citation-style-language/schema/raw/master/csl-citation.json"}</w:instrText>
      </w:r>
      <w:r w:rsidRPr="00220B3B">
        <w:fldChar w:fldCharType="separate"/>
      </w:r>
      <w:r w:rsidR="00E72655" w:rsidRPr="00E72655">
        <w:rPr>
          <w:noProof/>
        </w:rPr>
        <w:t>(Kentros et al., 1998; Thompson and Best, 1990)</w:t>
      </w:r>
      <w:r w:rsidRPr="00220B3B">
        <w:fldChar w:fldCharType="end"/>
      </w:r>
      <w:r w:rsidRPr="00220B3B">
        <w:t xml:space="preserve">. However, recent studies have begun to appreciate the potential benefits and advantages of an “unstable” system </w:t>
      </w:r>
      <w:r w:rsidRPr="00220B3B">
        <w:fldChar w:fldCharType="begin" w:fldLock="1"/>
      </w:r>
      <w:r w:rsidR="00BE3112">
        <w:instrText>ADDIN CSL_CITATION {"citationItems":[{"id":"ITEM-1","itemData":{"DOI":"10.7554/eLife.12247","ISSN":"2050-084X","PMID":"26682652","abstract":"The capacity to remember temporal relationships between different events is essential to episodic memory, but little is currently known about its underlying mechanisms. We performed time-lapse imaging of thousands of neurons over weeks in the hippocampal CA1 of mice as they repeatedly visited two distinct environments. Longitudinal analysis exposed ongoing environment-independent evolution of episodic representations, despite stable place field locations and constant remapping between the two environments. These dynamics time-stamped experienced events via neuronal ensembles that had cellular composition and activity patterns unique to specific points in time. Temporally close episodes shared a common timestamp regardless of the spatial context in which they occurred. Temporally remote episodes had distinct timestamps, even if they occurred within the same spatial context. Our results suggest that days-scale hippocampal ensemble dynamics could support the formation of a mental timeline in which experienced events could be mnemonically associated or dissociated based on their temporal distance.","author":[{"dropping-particle":"","family":"Rubin","given":"Alon","non-dropping-particle":"","parse-names":false,"suffix":""},{"dropping-particle":"","family":"Geva","given":"Nitzan","non-dropping-particle":"","parse-names":false,"suffix":""},{"dropping-particle":"","family":"Sheintuch","given":"Liron","non-dropping-particle":"","parse-names":false,"suffix":""},{"dropping-particle":"","family":"Ziv","given":"Yaniv","non-dropping-particle":"","parse-names":false,"suffix":""}],"container-title":"eLife","id":"ITEM-1","issued":{"date-parts":[["2015","12","18"]]},"page":"e12247","publisher":"eLife Sciences Publications Limited","title":"Hippocampal ensemble dynamics timestamp events in long-term memory.","type":"article-journal","volume":"4"},"uris":["http://www.mendeley.com/documents/?uuid=532d97d6-6c5f-48a3-9e56-38e39368f238"]},{"id":"ITEM-2","itemData":{"DOI":"10.1073/pnas.1214107109","ISSN":"1091-6490","PMID":"23132944","abstract":"The time when an event occurs can become part of autobiographical memories. In brain structures that support such memories, a neural code should exist that represents when or how long ago events occurred. Here we describe a neuronal coding mechanism in hippocampus that can be used to represent the recency of an experience over intervals of hours to days. When the same event is repeated after such time periods, the activity patterns of hippocampal CA1 cell populations progressively differ with increasing temporal distances. Coding for space and context is nonetheless preserved. Compared with CA1, the firing patterns of hippocampal CA3 cell populations are highly reproducible, irrespective of the time interval, and thus provide a stable memory code over time. Therefore, the neuronal activity patterns in CA1 but not CA3 include a code that can be used to distinguish between time intervals on an extended scale, consistent with behavioral studies showing that the CA1 area is selectively required for temporal coding over such periods.","author":[{"dropping-particle":"","family":"Mankin","given":"Emily A","non-dropping-particle":"","parse-names":false,"suffix":""},{"dropping-particle":"","family":"Sparks","given":"Fraser T","non-dropping-particle":"","parse-names":false,"suffix":""},{"dropping-particle":"","family":"Slayyeh","given":"Begum","non-dropping-particle":"","parse-names":false,"suffix":""},{"dropping-particle":"","family":"Sutherland","given":"Robert J","non-dropping-particle":"","parse-names":false,"suffix":""},{"dropping-particle":"","family":"Leutgeb","given":"Stefan","non-dropping-particle":"","parse-names":false,"suffix":""},{"dropping-particle":"","family":"Leutgeb","given":"Jill K","non-dropping-particle":"","parse-names":false,"suffix":""}],"container-title":"Proceedings of the National Academy of Sciences of the United States of America","id":"ITEM-2","issue":"47","issued":{"date-parts":[["2012","11","20"]]},"page":"19462-7","publisher":"National Academy of Sciences","title":"Neuronal code for extended time in the hippocampus.","type":"article-journal","volume":"109"},"uris":["http://www.mendeley.com/documents/?uuid=bdf3b692-8d27-3387-881b-fae9ce37341a"]},{"id":"ITEM-3","itemData":{"DOI":"10.1098/rstb.2016.0161","ISSN":"1471-2970","PMID":"28093555","abstract":"The brain extracts behaviourally relevant sensory input to produce appropriate motor output. On the one hand, our constantly changing environment requires this transformation to be plastic. On the other hand, plasticity is thought to be balanced by mechanisms ensuring constancy of neuronal representations in order to achieve stable behavioural performance. Yet, prominent changes in synaptic strength and connectivity also occur during normal sensory experience, indicating a certain degree of constitutive plasticity. This raises the question of how stable neuronal representations are on the population level and also on the single neuron level. Here, we review recent data from longitudinal electrophysiological and optical recordings of single-cell activity that assess the long-term stability of neuronal stimulus selectivities under conditions of constant sensory experience, during learning, and after reversible modification of sensory input. The emerging picture is that neuronal representations are stabilized by behavioural relevance and that the degree of long-term tuning stability and perturbation resistance directly relates to the functional role of the respective neurons, cell types and circuits. Using a 'toy' model, we show that stable baseline representations and precise recovery from perturbations in visual cortex could arise from a 'backbone' of strong recurrent connectivity between similarly tuned cells together with a small number of 'anchor' neurons exempt from plastic changes.This article is part of the themed issue 'Integrating Hebbian and homeostatic plasticity'.","author":[{"dropping-particle":"","family":"Clopath","given":"Claudia","non-dropping-particle":"","parse-names":false,"suffix":""},{"dropping-particle":"","family":"Bonhoeffer","given":"Tobias","non-dropping-particle":"","parse-names":false,"suffix":""},{"dropping-particle":"","family":"Hübener","given":"Mark","non-dropping-particle":"","parse-names":false,"suffix":""},{"dropping-particle":"","family":"Rose","given":"Tobias","non-dropping-particle":"","parse-names":false,"suffix":""}],"container-title":"Philosophical transactions of the Royal Society of London. Series B, Biological sciences","id":"ITEM-3","issue":"1715","issued":{"date-parts":[["2017","3","5"]]},"page":"20160161","publisher":"The Royal Society","title":"Variance and invariance of neuronal long-term representations.","type":"article-journal","volume":"372"},"uris":["http://www.mendeley.com/documents/?uuid=61268c2f-b9ad-483e-b1d5-dc305ada0c9f"]},{"id":"ITEM-4","itemData":{"DOI":"10.1016/j.neuroscience.2017.06.005","ISSN":"0306-4522","abstract":"—Neuroscientists have often described the adult brain in similar terms to an electronic circuit board– depen-dent on fixed, precise connectivity. However, with the advent of technologies allowing chronic measurements of neural structure and function, the emerging picture is that neural networks undergo significant remodeling over multi-ple timescales, even in the absence of experimenter-induced learning or sensory perturbation. Here, we attempt to recon-cile the parallel observations that critical brain functions are stably maintained, while synapse-and single-cell properties appear to be reformatted regularly throughout adult life. In this review, we discuss experimental evidence at multiple levels ranging from synapses to neuronal ensembles, sug-gesting that many parameters are maintained in a dynamic equilibrium. We highlight emerging hypotheses that could explain how stable brain functions may be generated from dynamic elements. Furthermore, we discuss the impact of dynamic circuit elements on neural computations, and how they could provide living neural circuits with computa-tional abilities a fixed structure cannot offer. Taken together, recent evidence indicates that continuous dynamics are a fundamental property of neural circuits compatible with macroscopically stable behaviors. In addition, they may be a unique advantage imparting robustness and flexibility throughout life.","author":[{"dropping-particle":"","family":"Chambers","given":"Anna R.","non-dropping-particle":"","parse-names":false,"suffix":""},{"dropping-particle":"","family":"Rumpel","given":"Simon","non-dropping-particle":"","parse-names":false,"suffix":""}],"container-title":"Neuroscience","id":"ITEM-4","issued":{"date-parts":[["2017","8","15"]]},"page":"172-184","publisher":"Pergamon","title":"A stable brain from unstable components: Emerging concepts and implications for neural computation","type":"article-journal","volume":"357"},"uris":["http://www.mendeley.com/documents/?uuid=df881256-8280-4b7c-a442-b045dac0901d"]}],"mendeley":{"formattedCitation":"(Chambers and Rumpel, 2017; Clopath et al., 2017; Mankin et al., 2012; Rubin et al., 2015)","plainTextFormattedCitation":"(Chambers and Rumpel, 2017; Clopath et al., 2017; Mankin et al., 2012; Rubin et al., 2015)","previouslyFormattedCitation":"(Chambers and Rumpel, 2017; Clopath et al., 2017; Mankin et al., 2012; Rubin et al., 2015)"},"properties":{"noteIndex":0},"schema":"https://github.com/citation-style-language/schema/raw/master/csl-citation.json"}</w:instrText>
      </w:r>
      <w:r w:rsidRPr="00220B3B">
        <w:fldChar w:fldCharType="separate"/>
      </w:r>
      <w:r w:rsidR="00E72655" w:rsidRPr="00E72655">
        <w:rPr>
          <w:noProof/>
        </w:rPr>
        <w:t>(Chambers and Rumpel, 2017; Clopath et al., 2017; Mankin et al., 2012; Rubin et al., 2015)</w:t>
      </w:r>
      <w:r w:rsidRPr="00220B3B">
        <w:fldChar w:fldCharType="end"/>
      </w:r>
      <w:r w:rsidRPr="00220B3B">
        <w:t xml:space="preserve">. Such a strategy might enable dynamic allocation of memories to distributed networks of neurons for mentally separating experiences in time </w:t>
      </w:r>
      <w:r w:rsidRPr="00220B3B">
        <w:fldChar w:fldCharType="begin" w:fldLock="1"/>
      </w:r>
      <w:r w:rsidR="00BE3112">
        <w:instrText>ADDIN CSL_CITATION {"citationItems":[{"id":"ITEM-1","itemData":{"DOI":"10.1038/nature17955","ISSN":"0028-0836","abstract":"This paper tests and provides support for the emerging hypothesis that two distinct memories formed close in time may be linked, such that recall of one triggers recall of the other. Using a range of techniques including in vivo calcium imaging with miniature head-mounted fluorescent microscopes in freely behaving mice, Alcino Silva and colleagues show that learning-dependent changes in excitability can temporally and contextually link memories formed close in time. Interestingly the overlap between memory encoding ensembles and strengthening of the second memory within short periods of time do not occur in aged animals, which do not exhibit the increased hippocampal excitability necessary for such links to occur.","author":[{"dropping-particle":"","family":"Cai","given":"Denise J.","non-dropping-particle":"","parse-names":false,"suffix":""},{"dropping-particle":"","family":"Aharoni","given":"Daniel","non-dropping-particle":"","parse-names":false,"suffix":""},{"dropping-particle":"","family":"Shuman","given":"Tristan","non-dropping-particle":"","parse-names":false,"suffix":""},{"dropping-particle":"","family":"Shobe","given":"Justin","non-dropping-particle":"","parse-names":false,"suffix":""},{"dropping-particle":"","family":"Biane","given":"Jeremy","non-dropping-particle":"","parse-names":false,"suffix":""},{"dropping-particle":"","family":"Song","given":"Weilin","non-dropping-particle":"","parse-names":false,"suffix":""},{"dropping-particle":"","family":"Wei","given":"Brandon","non-dropping-particle":"","parse-names":false,"suffix":""},{"dropping-particle":"","family":"Veshkini","given":"Michael","non-dropping-particle":"","parse-names":false,"suffix":""},{"dropping-particle":"","family":"La-Vu","given":"Mimi","non-dropping-particle":"","parse-names":false,"suffix":""},{"dropping-particle":"","family":"Lou","given":"Jerry","non-dropping-particle":"","parse-names":false,"suffix":""},{"dropping-particle":"","family":"Flores","given":"Sergio E.","non-dropping-particle":"","parse-names":false,"suffix":""},{"dropping-particle":"","family":"Kim","given":"Isaac","non-dropping-particle":"","parse-names":false,"suffix":""},{"dropping-particle":"","family":"Sano","given":"Yoshitake","non-dropping-particle":"","parse-names":false,"suffix":""},{"dropping-particle":"","family":"Zhou","given":"Miou","non-dropping-particle":"","parse-names":false,"suffix":""},{"dropping-particle":"","family":"Baumgaertel","given":"Karsten","non-dropping-particle":"","parse-names":false,"suffix":""},{"dropping-particle":"","family":"Lavi","given":"Ayal","non-dropping-particle":"","parse-names":false,"suffix":""},{"dropping-particle":"","family":"Kamata","given":"Masakazu","non-dropping-particle":"","parse-names":false,"suffix":""},{"dropping-particle":"","family":"Tuszynski","given":"Mark","non-dropping-particle":"","parse-names":false,"suffix":""},{"dropping-particle":"","family":"Mayford","given":"Mark","non-dropping-particle":"","parse-names":false,"suffix":""},{"dropping-particle":"","family":"Golshani","given":"Peyman","non-dropping-particle":"","parse-names":false,"suffix":""},{"dropping-particle":"","family":"Silva","given":"Alcino J.","non-dropping-particle":"","parse-names":false,"suffix":""}],"container-title":"Nature","id":"ITEM-1","issue":"7605","issued":{"date-parts":[["2016","5","23"]]},"page":"115-118","publisher":"Nature Publishing Group","title":"A shared neural ensemble links distinct contextual memories encoded close in time","type":"article-journal","volume":"534"},"uris":["http://www.mendeley.com/documents/?uuid=dfa0d581-a011-3099-a48f-e5e94c9688ce"]},{"id":"ITEM-2","itemData":{"DOI":"10.1073/pnas.1214107109","ISSN":"1091-6490","PMID":"23132944","abstract":"The time when an event occurs can become part of autobiographical memories. In brain structures that support such memories, a neural code should exist that represents when or how long ago events occurred. Here we describe a neuronal coding mechanism in hippocampus that can be used to represent the recency of an experience over intervals of hours to days. When the same event is repeated after such time periods, the activity patterns of hippocampal CA1 cell populations progressively differ with increasing temporal distances. Coding for space and context is nonetheless preserved. Compared with CA1, the firing patterns of hippocampal CA3 cell populations are highly reproducible, irrespective of the time interval, and thus provide a stable memory code over time. Therefore, the neuronal activity patterns in CA1 but not CA3 include a code that can be used to distinguish between time intervals on an extended scale, consistent with behavioral studies showing that the CA1 area is selectively required for temporal coding over such periods.","author":[{"dropping-particle":"","family":"Mankin","given":"Emily A","non-dropping-particle":"","parse-names":false,"suffix":""},{"dropping-particle":"","family":"Sparks","given":"Fraser T","non-dropping-particle":"","parse-names":false,"suffix":""},{"dropping-particle":"","family":"Slayyeh","given":"Begum","non-dropping-particle":"","parse-names":false,"suffix":""},{"dropping-particle":"","family":"Sutherland","given":"Robert J","non-dropping-particle":"","parse-names":false,"suffix":""},{"dropping-particle":"","family":"Leutgeb","given":"Stefan","non-dropping-particle":"","parse-names":false,"suffix":""},{"dropping-particle":"","family":"Leutgeb","given":"Jill K","non-dropping-particle":"","parse-names":false,"suffix":""}],"container-title":"Proceedings of the National Academy of Sciences of the United States of America","id":"ITEM-2","issue":"47","issued":{"date-parts":[["2012","11","20"]]},"page":"19462-7","publisher":"National Academy of Sciences","title":"Neuronal code for extended time in the hippocampus.","type":"article-journal","volume":"109"},"uris":["http://www.mendeley.com/documents/?uuid=bdf3b692-8d27-3387-881b-fae9ce37341a"]},{"id":"ITEM-3","itemData":{"DOI":"10.7554/eLife.12247","ISSN":"2050-084X","PMID":"26682652","abstract":"The capacity to remember temporal relationships between different events is essential to episodic memory, but little is currently known about its underlying mechanisms. We performed time-lapse imaging of thousands of neurons over weeks in the hippocampal CA1 of mice as they repeatedly visited two distinct environments. Longitudinal analysis exposed ongoing environment-independent evolution of episodic representations, despite stable place field locations and constant remapping between the two environments. These dynamics time-stamped experienced events via neuronal ensembles that had cellular composition and activity patterns unique to specific points in time. Temporally close episodes shared a common timestamp regardless of the spatial context in which they occurred. Temporally remote episodes had distinct timestamps, even if they occurred within the same spatial context. Our results suggest that days-scale hippocampal ensemble dynamics could support the formation of a mental timeline in which experienced events could be mnemonically associated or dissociated based on their temporal distance.","author":[{"dropping-particle":"","family":"Rubin","given":"Alon","non-dropping-particle":"","parse-names":false,"suffix":""},{"dropping-particle":"","family":"Geva","given":"Nitzan","non-dropping-particle":"","parse-names":false,"suffix":""},{"dropping-particle":"","family":"Sheintuch","given":"Liron","non-dropping-particle":"","parse-names":false,"suffix":""},{"dropping-particle":"","family":"Ziv","given":"Yaniv","non-dropping-particle":"","parse-names":false,"suffix":""}],"container-title":"eLife","id":"ITEM-3","issued":{"date-parts":[["2015","12","18"]]},"page":"e12247","publisher":"eLife Sciences Publications Limited","title":"Hippocampal ensemble dynamics timestamp events in long-term memory.","type":"article-journal","volume":"4"},"uris":["http://www.mendeley.com/documents/?uuid=532d97d6-6c5f-48a3-9e56-38e39368f238"]},{"id":"ITEM-4","itemData":{"DOI":"10.1126/science.aaf0594","ISBN":"9788578110796","ISSN":"10959203","PMID":"27463673","abstract":"Collections of cells called engrams are thought to represent memories. Although there has been progress in identifying and manipulating single engrams, little is known about how multiple engrams interact to influence memory. In lateral amygdala (LA), neurons with increased excitability during training outcompete their neighbors for allocation to an engram. We examined whether competition based on neuronal excitability also governs the interaction between engrams. Mice received two distinct fear conditioning events separated by different intervals. LA neuron excitability was optogenetically manipulated and revealed a transient competitive process that integrates memories for events occurring closely in time (coallocating overlapping populations of neurons to both engrams) and separates memories for events occurring at distal times (disallocating nonoverlapping populations to each engram).","author":[{"dropping-particle":"","family":"Rashid","given":"Asim J","non-dropping-particle":"","parse-names":false,"suffix":""},{"dropping-particle":"","family":"Yan","given":"Chen","non-dropping-particle":"","parse-names":false,"suffix":""},{"dropping-particle":"","family":"Mercaldo","given":"Valentina","non-dropping-particle":"","parse-names":false,"suffix":""},{"dropping-particle":"","family":"Hsiang","given":"Hwa-Lin Lin","non-dropping-particle":"","parse-names":false,"suffix":""},{"dropping-particle":"","family":"Park","given":"Sungmo","non-dropping-particle":"","parse-names":false,"suffix":""},{"dropping-particle":"","family":"Cole","given":"Christina J","non-dropping-particle":"","parse-names":false,"suffix":""},{"dropping-particle":"","family":"Cristofaro","given":"Antonietta","non-dropping-particle":"De","parse-names":false,"suffix":""},{"dropping-particle":"","family":"Yu","given":"Julia","non-dropping-particle":"","parse-names":false,"suffix":""},{"dropping-particle":"","family":"Ramakrishnan","given":"Charu","non-dropping-particle":"","parse-names":false,"suffix":""},{"dropping-particle":"","family":"Lee","given":"Soo Yeun","non-dropping-particle":"","parse-names":false,"suffix":""},{"dropping-particle":"","family":"Deisseroth","given":"Karl","non-dropping-particle":"","parse-names":false,"suffix":""},{"dropping-particle":"","family":"Frankland","given":"Paul W","non-dropping-particle":"","parse-names":false,"suffix":""},{"dropping-particle":"","family":"Josselyn","given":"Sheena A","non-dropping-particle":"","parse-names":false,"suffix":""}],"container-title":"Science","id":"ITEM-4","issue":"6297","issued":{"date-parts":[["2016","7","22"]]},"page":"383-387","publisher":"American Association for the Advancement of Science","title":"Competition between engrams influences fear memory formation and recall","type":"article-journal","volume":"353"},"uris":["http://www.mendeley.com/documents/?uuid=bcc1d334-9d52-3e49-ba1b-73158efa593f"]}],"mendeley":{"formattedCitation":"(Cai et al., 2016; Mankin et al., 2012; Rashid et al., 2016; Rubin et al., 2015)","plainTextFormattedCitation":"(Cai et al., 2016; Mankin et al., 2012; Rashid et al., 2016; Rubin et al., 2015)","previouslyFormattedCitation":"(Cai et al., 2016; Mankin et al., 2012; Rashid et al., 2016; Rubin et al., 2015)"},"properties":{"noteIndex":0},"schema":"https://github.com/citation-style-language/schema/raw/master/csl-citation.json"}</w:instrText>
      </w:r>
      <w:r w:rsidRPr="00220B3B">
        <w:fldChar w:fldCharType="separate"/>
      </w:r>
      <w:r w:rsidR="00E72655" w:rsidRPr="00E72655">
        <w:rPr>
          <w:noProof/>
        </w:rPr>
        <w:t>(Cai et al., 2016; Mankin et al., 2012; Rashid et al., 2016; Rubin et al., 2015)</w:t>
      </w:r>
      <w:r w:rsidRPr="00220B3B">
        <w:fldChar w:fldCharType="end"/>
      </w:r>
      <w:r w:rsidRPr="00220B3B">
        <w:t xml:space="preserve"> while simultaneously providing a mechanism for avoiding interference during retrieval </w:t>
      </w:r>
      <w:r w:rsidRPr="00220B3B">
        <w:fldChar w:fldCharType="begin" w:fldLock="1"/>
      </w:r>
      <w:r w:rsidR="00BE3112">
        <w:instrText>ADDIN CSL_CITATION {"citationItems":[{"id":"ITEM-1","itemData":{"DOI":"10.1016/j.tins.2008.06.008","abstract":"Memory interference is a common cause of forgetting. Interference is a byproduct of the need to balance the formation of well-differentiated representations against the ability to retrieve memories from cues that are not identical to the original experience. How the brain accomplishes this has remained elusive. Here we review how insights can be gained from studies of an apparently unrelated phenomenon in the rodent brain – remapping in hippocampal place cells. Remapping refers to the formation of distinct representations in populations of place cells after minor changes in inputs to the hippocampus. Remapping might reflect processes involved generally in decorrelation of overlapping signals. These processes might be crucial for storing large numbers of similar experiences with only minimal interference.","author":[{"dropping-particle":"","family":"Colgin","given":"Laura Lee","non-dropping-particle":"","parse-names":false,"suffix":""},{"dropping-particle":"","family":"Moser","given":"Edvard I","non-dropping-particle":"","parse-names":false,"suffix":""},{"dropping-particle":"","family":"Moser","given":"May-Britt","non-dropping-particle":"","parse-names":false,"suffix":""}],"container-title":"Trends in Neurosciences","id":"ITEM-1","issue":"9","issued":{"date-parts":[["2008"]]},"page":"469-477","title":"Understanding memory through hippocampal remapping","type":"article-journal","volume":"31"},"uris":["http://www.mendeley.com/documents/?uuid=af6e1055-fcfb-360c-b033-74af8c4b7d6e"]}],"mendeley":{"formattedCitation":"(Colgin et al., 2008)","plainTextFormattedCitation":"(Colgin et al., 2008)","previouslyFormattedCitation":"(Colgin et al., 2008)"},"properties":{"noteIndex":0},"schema":"https://github.com/citation-style-language/schema/raw/master/csl-citation.json"}</w:instrText>
      </w:r>
      <w:r w:rsidRPr="00220B3B">
        <w:fldChar w:fldCharType="separate"/>
      </w:r>
      <w:r w:rsidR="00E72655" w:rsidRPr="00E72655">
        <w:rPr>
          <w:noProof/>
        </w:rPr>
        <w:t>(Colgin et al., 2008)</w:t>
      </w:r>
      <w:r w:rsidRPr="00220B3B">
        <w:fldChar w:fldCharType="end"/>
      </w:r>
      <w:r w:rsidRPr="00220B3B">
        <w:t xml:space="preserve">. From the results presented here, we concluded that this mechanism is prominent in a population of neurons that encode sequential information. Through Bayesian decoding analyses, we found that this was true for minute- to day-level timescales, opening up the prospect that sequences of events occurring at different </w:t>
      </w:r>
      <w:proofErr w:type="spellStart"/>
      <w:r w:rsidRPr="00220B3B">
        <w:t>timepoints</w:t>
      </w:r>
      <w:proofErr w:type="spellEnd"/>
      <w:r w:rsidRPr="00220B3B">
        <w:t xml:space="preserve"> could be disambiguated based on the active population. </w:t>
      </w:r>
      <w:proofErr w:type="gramStart"/>
      <w:r w:rsidRPr="00220B3B">
        <w:t>This disambiguation might be performed by a downstream reader interpreting the network state to infer time</w:t>
      </w:r>
      <w:proofErr w:type="gramEnd"/>
      <w:r w:rsidRPr="00220B3B">
        <w:t xml:space="preserve">. </w:t>
      </w:r>
    </w:p>
    <w:p w14:paraId="0031677D" w14:textId="71D54FC0" w:rsidR="00220B3B" w:rsidRPr="00220B3B" w:rsidRDefault="00220B3B" w:rsidP="00220B3B">
      <w:r w:rsidRPr="00220B3B">
        <w:tab/>
        <w:t xml:space="preserve">A question triggered by our findings is the mechanism by which population drift manifests and how it might </w:t>
      </w:r>
      <w:proofErr w:type="spellStart"/>
      <w:r w:rsidRPr="00220B3B">
        <w:t>subserve</w:t>
      </w:r>
      <w:proofErr w:type="spellEnd"/>
      <w:r w:rsidRPr="00220B3B">
        <w:t xml:space="preserve"> memory encoding. One conspicuous possibility is plasticity via synaptic changes in the cellular network. Despite the reputation of the hippocampus for being a long-term memory storage unit, it is not uncommon to observe ample synaptic turnover. A recent imaging experiment has estimated the lifetime of CA1 dendritic spines in live mice to be only 1-2 weeks </w:t>
      </w:r>
      <w:r w:rsidRPr="00220B3B">
        <w:fldChar w:fldCharType="begin" w:fldLock="1"/>
      </w:r>
      <w:r w:rsidR="00BE3112">
        <w:instrText xml:space="preserve">ADDIN CSL_CITATION {"citationItems":[{"id":"ITEM-1","itemData":{"DOI":"10.1038/nature14467","ISSN":"0028-0836","PMID":"26098371","abstract":"The mammalian hippocampus is crucial for episodic memory formation and transiently retains information for about 3-4 weeks in adult mice and longer in humans. Although neuroscientists widely believe that neural synapses are elemental sites of information storage, there has been no direct evidence that hippocampal synapses persist for time intervals commensurate with the duration of hippocampal-dependent memory. Here we tested the prediction that the lifetimes of hippocampal synapses match the longevity of hippocampal memory. By using time-lapse two-photon microendoscopy in the CA1 hippocampal area of live mice, we monitored the turnover dynamics of the pyramidal neurons' basal dendritic spines, postsynaptic structures whose turnover dynamics are thought to reflect those of excitatory synaptic connections. Strikingly, CA1 spine turnover dynamics differed sharply from those seen previously in the neocortex. Mathematical modelling revealed that the data best matched kinetic models with a single population of spines with a mean lifetime of approximately 1-2 weeks. This implies </w:instrText>
      </w:r>
      <w:r w:rsidR="00BE3112">
        <w:rPr>
          <w:rFonts w:ascii="Cambria Math" w:hAnsi="Cambria Math" w:cs="Cambria Math"/>
        </w:rPr>
        <w:instrText>∼</w:instrText>
      </w:r>
      <w:r w:rsidR="00BE3112">
        <w:instrText xml:space="preserve">100% turnover in </w:instrText>
      </w:r>
      <w:r w:rsidR="00BE3112">
        <w:rPr>
          <w:rFonts w:ascii="Cambria Math" w:hAnsi="Cambria Math" w:cs="Cambria Math"/>
        </w:rPr>
        <w:instrText>∼</w:instrText>
      </w:r>
      <w:r w:rsidR="00BE3112">
        <w:instrText>2-3 times this interval, a near full erasure of the synaptic connectivity pattern. Although N-methyl-d-aspartate (NMDA) receptor blockade stabilizes spines in the neocortex, in CA1 it transiently increased the rate of spine loss and thus lowered spine density. These results reveal that adult neocortical and hippocampal pyramidal neurons have divergent patterns of spine regulation and quantitatively support the idea that the transience of hippocampal-dependent memory directly reflects the turnover dynamics of hippocampal synapses.","author":[{"dropping-particle":"","family":"Attardo","given":"Alessio","non-dropping-particle":"","parse-names":false,"suffix":""},{"dropping-particle":"","family":"Fitzgerald","given":"James E.","non-dropping-particle":"","parse-names":false,"suffix":""},{"dropping-particle":"","family":"Schnitzer","given":"Mark J.","non-dropping-particle":"","parse-names":false,"suffix":""}],"container-title":"Nature","id":"ITEM-1","issue":"7562","issued":{"date-parts":[["2015","6","22"]]},"page":"592-596","title":"Impermanence of dendritic spines in live adult CA1 hippocampus","type":"article-journal","volume":"523"},"uris":["http://www.mendeley.com/documents/?uuid=acc4ec04-070c-3cef-bed1-6c42d491689b"]}],"mendeley":{"formattedCitation":"(Attardo et al., 2015)","plainTextFormattedCitation":"(Attardo et al., 2015)","previouslyFormattedCitation":"(Attardo et al., 2015)"},"properties":{"noteIndex":0},"schema":"https://github.com/citation-style-language/schema/raw/master/csl-citation.json"}</w:instrText>
      </w:r>
      <w:r w:rsidRPr="00220B3B">
        <w:fldChar w:fldCharType="separate"/>
      </w:r>
      <w:r w:rsidR="00E72655" w:rsidRPr="00E72655">
        <w:rPr>
          <w:noProof/>
        </w:rPr>
        <w:t>(Attardo et al., 2015)</w:t>
      </w:r>
      <w:r w:rsidRPr="00220B3B">
        <w:fldChar w:fldCharType="end"/>
      </w:r>
      <w:r w:rsidRPr="00220B3B">
        <w:t xml:space="preserve">. The impermanence of hippocampal synapses may be due to a perpetual rotation of cells </w:t>
      </w:r>
      <w:r w:rsidRPr="00220B3B">
        <w:lastRenderedPageBreak/>
        <w:t xml:space="preserve">constantly forming and eliminating potentiated connections </w:t>
      </w:r>
      <w:r w:rsidRPr="00220B3B">
        <w:fldChar w:fldCharType="begin" w:fldLock="1"/>
      </w:r>
      <w:r w:rsidR="00BE3112">
        <w:instrText>ADDIN CSL_CITATION {"citationItems":[{"id":"ITEM-1","itemData":{"DOI":"10.1038/nrn3667","ISSN":"1471-003X","abstract":"Memories are thought to be represented in the brain by the 'memory trace' — altered levels of activity in specific neurons and synapses in a neural network. In this Review, Silva and colleagues discuss emerging evidence that the neurons and synapses involved in encoding a particular memory are not random but are specifically 'allocated' based on complex molecular signatures that are determined by the recent activity history of the neuron.","author":[{"dropping-particle":"","family":"Rogerson","given":"Thomas","non-dropping-particle":"","parse-names":false,"suffix":""},{"dropping-particle":"","family":"Cai","given":"Denise J.","non-dropping-particle":"","parse-names":false,"suffix":""},{"dropping-particle":"","family":"Frank","given":"Adam","non-dropping-particle":"","parse-names":false,"suffix":""},{"dropping-particle":"","family":"Sano","given":"Yoshitake","non-dropping-particle":"","parse-names":false,"suffix":""},{"dropping-particle":"","family":"Shobe","given":"Justin","non-dropping-particle":"","parse-names":false,"suffix":""},{"dropping-particle":"","family":"Lopez-Aranda","given":"Manuel F.","non-dropping-particle":"","parse-names":false,"suffix":""},{"dropping-particle":"","family":"Silva","given":"Alcino J.","non-dropping-particle":"","parse-names":false,"suffix":""}],"container-title":"Nature Reviews Neuroscience","id":"ITEM-1","issue":"3","issued":{"date-parts":[["2014","2","5"]]},"page":"157-169","publisher":"Nature Publishing Group","title":"Synaptic tagging during memory allocation","type":"article-journal","volume":"15"},"uris":["http://www.mendeley.com/documents/?uuid=e44a5cff-f6d9-39ce-8460-36f68ffe9bf4"]}],"mendeley":{"formattedCitation":"(Rogerson et al., 2014)","plainTextFormattedCitation":"(Rogerson et al., 2014)","previouslyFormattedCitation":"(Rogerson et al., 2014)"},"properties":{"noteIndex":0},"schema":"https://github.com/citation-style-language/schema/raw/master/csl-citation.json"}</w:instrText>
      </w:r>
      <w:r w:rsidRPr="00220B3B">
        <w:fldChar w:fldCharType="separate"/>
      </w:r>
      <w:r w:rsidR="00E72655" w:rsidRPr="00E72655">
        <w:rPr>
          <w:noProof/>
        </w:rPr>
        <w:t>(Rogerson et al., 2014)</w:t>
      </w:r>
      <w:r w:rsidRPr="00220B3B">
        <w:fldChar w:fldCharType="end"/>
      </w:r>
      <w:r w:rsidRPr="00220B3B">
        <w:t xml:space="preserve">. These dynamics at the synaptic level seem to be modulated by expression of key plasticity proteins such as </w:t>
      </w:r>
      <w:proofErr w:type="spellStart"/>
      <w:r w:rsidRPr="00220B3B">
        <w:t>cAMP</w:t>
      </w:r>
      <w:proofErr w:type="spellEnd"/>
      <w:r w:rsidRPr="00220B3B">
        <w:t xml:space="preserve"> response element-binding protein (CREB), where cells with high levels of CREB are more likely to be potentiated and recruited into a memory trace </w:t>
      </w:r>
      <w:r w:rsidRPr="00220B3B">
        <w:fldChar w:fldCharType="begin" w:fldLock="1"/>
      </w:r>
      <w:r w:rsidR="00BE3112">
        <w:instrText>ADDIN CSL_CITATION {"citationItems":[{"id":"ITEM-1","itemData":{"DOI":"10.1038/nrn3667","ISSN":"1471-003X","abstract":"Memories are thought to be represented in the brain by the 'memory trace' — altered levels of activity in specific neurons and synapses in a neural network. In this Review, Silva and colleagues discuss emerging evidence that the neurons and synapses involved in encoding a particular memory are not random but are specifically 'allocated' based on complex molecular signatures that are determined by the recent activity history of the neuron.","author":[{"dropping-particle":"","family":"Rogerson","given":"Thomas","non-dropping-particle":"","parse-names":false,"suffix":""},{"dropping-particle":"","family":"Cai","given":"Denise J.","non-dropping-particle":"","parse-names":false,"suffix":""},{"dropping-particle":"","family":"Frank","given":"Adam","non-dropping-particle":"","parse-names":false,"suffix":""},{"dropping-particle":"","family":"Sano","given":"Yoshitake","non-dropping-particle":"","parse-names":false,"suffix":""},{"dropping-particle":"","family":"Shobe","given":"Justin","non-dropping-particle":"","parse-names":false,"suffix":""},{"dropping-particle":"","family":"Lopez-Aranda","given":"Manuel F.","non-dropping-particle":"","parse-names":false,"suffix":""},{"dropping-particle":"","family":"Silva","given":"Alcino J.","non-dropping-particle":"","parse-names":false,"suffix":""}],"container-title":"Nature Reviews Neuroscience","id":"ITEM-1","issue":"3","issued":{"date-parts":[["2014","2","5"]]},"page":"157-169","publisher":"Nature Publishing Group","title":"Synaptic tagging during memory allocation","type":"article-journal","volume":"15"},"uris":["http://www.mendeley.com/documents/?uuid=e44a5cff-f6d9-39ce-8460-36f68ffe9bf4"]}],"mendeley":{"formattedCitation":"(Rogerson et al., 2014)","plainTextFormattedCitation":"(Rogerson et al., 2014)","previouslyFormattedCitation":"(Rogerson et al., 2014)"},"properties":{"noteIndex":0},"schema":"https://github.com/citation-style-language/schema/raw/master/csl-citation.json"}</w:instrText>
      </w:r>
      <w:r w:rsidRPr="00220B3B">
        <w:fldChar w:fldCharType="separate"/>
      </w:r>
      <w:r w:rsidR="00E72655" w:rsidRPr="00E72655">
        <w:rPr>
          <w:noProof/>
        </w:rPr>
        <w:t>(Rogerson et al., 2014)</w:t>
      </w:r>
      <w:r w:rsidRPr="00220B3B">
        <w:fldChar w:fldCharType="end"/>
      </w:r>
      <w:r w:rsidRPr="00220B3B">
        <w:t xml:space="preserve">. CREB also modulates cellular excitability </w:t>
      </w:r>
      <w:r w:rsidRPr="00220B3B">
        <w:fldChar w:fldCharType="begin" w:fldLock="1"/>
      </w:r>
      <w:r w:rsidR="00BE3112">
        <w:instrText>ADDIN CSL_CITATION {"citationItems":[{"id":"ITEM-1","itemData":{"DOI":"10.1038/nn.2405","ISSN":"1097-6256","PMID":"19783993","abstract":"The mechanisms that determine how information is allocated to specific regions and cells in the brain are important for memory capacity, storage and retrieval, but are poorly understood. We manipulated CREB in a subset of lateral amygdala neurons in mice with a modified herpes simplex virus (HSV) and reversibly inactivated transfected neurons with the Drosophila allatostatin G protein-coupled receptor (AlstR)/ligand system. We found that inactivation of the neurons transfected with HSV-CREB during training disrupted memory for tone conditioning, whereas inactivation of a similar proportion of transfected control neurons did not. Whole-cell recordings of fluorescently tagged transfected neurons revealed that neurons with higher CREB levels are more excitable than neighboring neurons and showed larger synaptic efficacy changes following conditioning. Our findings demonstrate that CREB modulates the allocation of fear memory to specific cells in lateral amygdala and suggest that neuronal excitability is important in this process.","author":[{"dropping-particle":"","family":"Zhou","given":"Yu","non-dropping-particle":"","parse-names":false,"suffix":""},{"dropping-particle":"","family":"Won","given":"Jaejoon","non-dropping-particle":"","parse-names":false,"suffix":""},{"dropping-particle":"","family":"Karlsson","given":"Mikael Guzman","non-dropping-particle":"","parse-names":false,"suffix":""},{"dropping-particle":"","family":"Zhou","given":"Miou","non-dropping-particle":"","parse-names":false,"suffix":""},{"dropping-particle":"","family":"Rogerson","given":"Thomas","non-dropping-particle":"","parse-names":false,"suffix":""},{"dropping-particle":"","family":"Balaji","given":"Jayaprakash","non-dropping-particle":"","parse-names":false,"suffix":""},{"dropping-particle":"","family":"Neve","given":"Rachael","non-dropping-particle":"","parse-names":false,"suffix":""},{"dropping-particle":"","family":"Poirazi","given":"Panayiota","non-dropping-particle":"","parse-names":false,"suffix":""},{"dropping-particle":"","family":"Silva","given":"Alcino J","non-dropping-particle":"","parse-names":false,"suffix":""}],"container-title":"Nature Neuroscience","id":"ITEM-1","issue":"11","issued":{"date-parts":[["2009","11","27"]]},"page":"1438-1443","title":"CREB regulates excitability and the allocation of memory to subsets of neurons in the amygdala","type":"article-journal","volume":"12"},"uris":["http://www.mendeley.com/documents/?uuid=578f6b51-e5d2-38f4-ab75-800331e85443"]}],"mendeley":{"formattedCitation":"(Zhou et al., 2009)","plainTextFormattedCitation":"(Zhou et al., 2009)","previouslyFormattedCitation":"(Zhou et al., 2009)"},"properties":{"noteIndex":0},"schema":"https://github.com/citation-style-language/schema/raw/master/csl-citation.json"}</w:instrText>
      </w:r>
      <w:r w:rsidRPr="00220B3B">
        <w:fldChar w:fldCharType="separate"/>
      </w:r>
      <w:r w:rsidR="00E72655" w:rsidRPr="00E72655">
        <w:rPr>
          <w:noProof/>
        </w:rPr>
        <w:t>(Zhou et al., 2009)</w:t>
      </w:r>
      <w:r w:rsidRPr="00220B3B">
        <w:fldChar w:fldCharType="end"/>
      </w:r>
      <w:r w:rsidRPr="00220B3B">
        <w:t xml:space="preserve">, and endogenous cycling of CREB in cells could explain emergence and decay of time cell activity over both minute- and day-timescales through their impact on time cell excitability. The time course of CREB phosphorylation, which occurs over minutes </w:t>
      </w:r>
      <w:r w:rsidRPr="00220B3B">
        <w:fldChar w:fldCharType="begin" w:fldLock="1"/>
      </w:r>
      <w:r w:rsidR="00BE3112">
        <w:instrText>ADDIN CSL_CITATION {"citationItems":[{"id":"ITEM-1","itemData":{"DOI":"10.1016/S0092-8674(00)81816-4","ISSN":"0092-8674","abstract":"While changes in gene expression are critical for many brain functions, including long-term memory, little is known about the cellular processes that mediate stimulus–transcription coupling at central synapses. In studying the signaling pathways by which synaptic inputs control the phosphorylation state of cyclic AMP–responsive element binding protein (CREB) and determine expression of CRE-regulated genes, we found two important Ca2+/calmodulin (CaM)–regulated mechanisms in hippocampal neurons: a CaM kinase cascade involving nuclear CaMKIV and a calcineurin-dependent regulation of nuclear protein phosphatase 1 activity. Prolongation of the synaptic input on the time scale of minutes, in part by an activity-induced inactivation of calcineurin, greatly extends the period over which phospho-CREB levels are elevated, thus affecting induction of downstream genes.","author":[{"dropping-particle":"","family":"Bito","given":"Haruhiko","non-dropping-particle":"","parse-names":false,"suffix":""},{"dropping-particle":"","family":"Deisseroth","given":"Karl","non-dropping-particle":"","parse-names":false,"suffix":""},{"dropping-particle":"","family":"Tsien","given":"Richard W","non-dropping-particle":"","parse-names":false,"suffix":""}],"container-title":"Cell","id":"ITEM-1","issue":"7","issued":{"date-parts":[["1996","12","27"]]},"page":"1203-1214","publisher":"Cell Press","title":"CREB Phosphorylation and Dephosphorylation: A Ca2+- and Stimulus Duration–Dependent Switch for Hippocampal Gene Expression","type":"article-journal","volume":"87"},"uris":["http://www.mendeley.com/documents/?uuid=d0f90910-3ef8-3f8f-bdbd-38b3bf89a454"]}],"mendeley":{"formattedCitation":"(Bito et al., 1996)","plainTextFormattedCitation":"(Bito et al., 1996)","previouslyFormattedCitation":"(Bito et al., 1996)"},"properties":{"noteIndex":0},"schema":"https://github.com/citation-style-language/schema/raw/master/csl-citation.json"}</w:instrText>
      </w:r>
      <w:r w:rsidRPr="00220B3B">
        <w:fldChar w:fldCharType="separate"/>
      </w:r>
      <w:r w:rsidR="00E72655" w:rsidRPr="00E72655">
        <w:rPr>
          <w:noProof/>
        </w:rPr>
        <w:t>(Bito et al., 1996)</w:t>
      </w:r>
      <w:r w:rsidRPr="00220B3B">
        <w:fldChar w:fldCharType="end"/>
      </w:r>
      <w:r w:rsidRPr="00220B3B">
        <w:t xml:space="preserve">, is consistent with our observations of changes in time cell responses over similar timescales, and </w:t>
      </w:r>
      <w:r w:rsidRPr="00220B3B">
        <w:rPr>
          <w:i/>
        </w:rPr>
        <w:t>stability</w:t>
      </w:r>
      <w:r w:rsidRPr="00220B3B">
        <w:t xml:space="preserve"> of time cell responses is likely the byproduct of sustained synaptic potentiation mediated by CREB </w:t>
      </w:r>
      <w:r w:rsidRPr="00220B3B">
        <w:fldChar w:fldCharType="begin" w:fldLock="1"/>
      </w:r>
      <w:r w:rsidR="00BE3112">
        <w:instrText>ADDIN CSL_CITATION {"citationItems":[{"id":"ITEM-1","itemData":{"DOI":"10.1038/nrn3667","ISSN":"1471-003X","abstract":"Memories are thought to be represented in the brain by the 'memory trace' — altered levels of activity in specific neurons and synapses in a neural network. In this Review, Silva and colleagues discuss emerging evidence that the neurons and synapses involved in encoding a particular memory are not random but are specifically 'allocated' based on complex molecular signatures that are determined by the recent activity history of the neuron.","author":[{"dropping-particle":"","family":"Rogerson","given":"Thomas","non-dropping-particle":"","parse-names":false,"suffix":""},{"dropping-particle":"","family":"Cai","given":"Denise J.","non-dropping-particle":"","parse-names":false,"suffix":""},{"dropping-particle":"","family":"Frank","given":"Adam","non-dropping-particle":"","parse-names":false,"suffix":""},{"dropping-particle":"","family":"Sano","given":"Yoshitake","non-dropping-particle":"","parse-names":false,"suffix":""},{"dropping-particle":"","family":"Shobe","given":"Justin","non-dropping-particle":"","parse-names":false,"suffix":""},{"dropping-particle":"","family":"Lopez-Aranda","given":"Manuel F.","non-dropping-particle":"","parse-names":false,"suffix":""},{"dropping-particle":"","family":"Silva","given":"Alcino J.","non-dropping-particle":"","parse-names":false,"suffix":""}],"container-title":"Nature Reviews Neuroscience","id":"ITEM-1","issue":"3","issued":{"date-parts":[["2014","2","5"]]},"page":"157-169","publisher":"Nature Publishing Group","title":"Synaptic tagging during memory allocation","type":"article-journal","volume":"15"},"uris":["http://www.mendeley.com/documents/?uuid=e44a5cff-f6d9-39ce-8460-36f68ffe9bf4"]}],"mendeley":{"formattedCitation":"(Rogerson et al., 2014)","plainTextFormattedCitation":"(Rogerson et al., 2014)","previouslyFormattedCitation":"(Rogerson et al., 2014)"},"properties":{"noteIndex":0},"schema":"https://github.com/citation-style-language/schema/raw/master/csl-citation.json"}</w:instrText>
      </w:r>
      <w:r w:rsidRPr="00220B3B">
        <w:fldChar w:fldCharType="separate"/>
      </w:r>
      <w:r w:rsidR="00E72655" w:rsidRPr="00E72655">
        <w:rPr>
          <w:noProof/>
        </w:rPr>
        <w:t>(Rogerson et al., 2014)</w:t>
      </w:r>
      <w:r w:rsidRPr="00220B3B">
        <w:fldChar w:fldCharType="end"/>
      </w:r>
      <w:r w:rsidRPr="00220B3B">
        <w:t xml:space="preserve">. On the other hand, </w:t>
      </w:r>
      <w:r w:rsidRPr="00220B3B">
        <w:rPr>
          <w:i/>
        </w:rPr>
        <w:t>changes</w:t>
      </w:r>
      <w:r w:rsidRPr="00220B3B">
        <w:t xml:space="preserve"> in time cell sequences over days could reflect competitive processes </w:t>
      </w:r>
      <w:r w:rsidRPr="00220B3B">
        <w:fldChar w:fldCharType="begin" w:fldLock="1"/>
      </w:r>
      <w:r w:rsidR="00BE3112">
        <w:instrText>ADDIN CSL_CITATION {"citationItems":[{"id":"ITEM-1","itemData":{"DOI":"10.1126/science.aaf0594","ISBN":"9788578110796","ISSN":"10959203","PMID":"27463673","abstract":"Collections of cells called engrams are thought to represent memories. Although there has been progress in identifying and manipulating single engrams, little is known about how multiple engrams interact to influence memory. In lateral amygdala (LA), neurons with increased excitability during training outcompete their neighbors for allocation to an engram. We examined whether competition based on neuronal excitability also governs the interaction between engrams. Mice received two distinct fear conditioning events separated by different intervals. LA neuron excitability was optogenetically manipulated and revealed a transient competitive process that integrates memories for events occurring closely in time (coallocating overlapping populations of neurons to both engrams) and separates memories for events occurring at distal times (disallocating nonoverlapping populations to each engram).","author":[{"dropping-particle":"","family":"Rashid","given":"Asim J","non-dropping-particle":"","parse-names":false,"suffix":""},{"dropping-particle":"","family":"Yan","given":"Chen","non-dropping-particle":"","parse-names":false,"suffix":""},{"dropping-particle":"","family":"Mercaldo","given":"Valentina","non-dropping-particle":"","parse-names":false,"suffix":""},{"dropping-particle":"","family":"Hsiang","given":"Hwa-Lin Lin","non-dropping-particle":"","parse-names":false,"suffix":""},{"dropping-particle":"","family":"Park","given":"Sungmo","non-dropping-particle":"","parse-names":false,"suffix":""},{"dropping-particle":"","family":"Cole","given":"Christina J","non-dropping-particle":"","parse-names":false,"suffix":""},{"dropping-particle":"","family":"Cristofaro","given":"Antonietta","non-dropping-particle":"De","parse-names":false,"suffix":""},{"dropping-particle":"","family":"Yu","given":"Julia","non-dropping-particle":"","parse-names":false,"suffix":""},{"dropping-particle":"","family":"Ramakrishnan","given":"Charu","non-dropping-particle":"","parse-names":false,"suffix":""},{"dropping-particle":"","family":"Lee","given":"Soo Yeun","non-dropping-particle":"","parse-names":false,"suffix":""},{"dropping-particle":"","family":"Deisseroth","given":"Karl","non-dropping-particle":"","parse-names":false,"suffix":""},{"dropping-particle":"","family":"Frankland","given":"Paul W","non-dropping-particle":"","parse-names":false,"suffix":""},{"dropping-particle":"","family":"Josselyn","given":"Sheena A","non-dropping-particle":"","parse-names":false,"suffix":""}],"container-title":"Science","id":"ITEM-1","issue":"6297","issued":{"date-parts":[["2016","7","22"]]},"page":"383-387","publisher":"American Association for the Advancement of Science","title":"Competition between engrams influences fear memory formation and recall","type":"article-journal","volume":"353"},"uris":["http://www.mendeley.com/documents/?uuid=bcc1d334-9d52-3e49-ba1b-73158efa593f"]}],"mendeley":{"formattedCitation":"(Rashid et al., 2016)","plainTextFormattedCitation":"(Rashid et al., 2016)","previouslyFormattedCitation":"(Rashid et al., 2016)"},"properties":{"noteIndex":0},"schema":"https://github.com/citation-style-language/schema/raw/master/csl-citation.json"}</w:instrText>
      </w:r>
      <w:r w:rsidRPr="00220B3B">
        <w:fldChar w:fldCharType="separate"/>
      </w:r>
      <w:r w:rsidR="00E72655" w:rsidRPr="00E72655">
        <w:rPr>
          <w:noProof/>
        </w:rPr>
        <w:t>(Rashid et al., 2016)</w:t>
      </w:r>
      <w:r w:rsidRPr="00220B3B">
        <w:fldChar w:fldCharType="end"/>
      </w:r>
      <w:r w:rsidRPr="00220B3B">
        <w:t xml:space="preserve">, where cells with ramping CREB dominate over existing time cells. </w:t>
      </w:r>
    </w:p>
    <w:p w14:paraId="025BD65E" w14:textId="1EB25090" w:rsidR="00220B3B" w:rsidRPr="00220B3B" w:rsidRDefault="00220B3B" w:rsidP="00220B3B">
      <w:r w:rsidRPr="00220B3B">
        <w:t xml:space="preserve">CREB-induced excitability may underlie the emergence of firing fields in the hippocampus </w:t>
      </w:r>
      <w:r w:rsidRPr="00220B3B">
        <w:fldChar w:fldCharType="begin" w:fldLock="1"/>
      </w:r>
      <w:r w:rsidR="00BE3112">
        <w:instrText>ADDIN CSL_CITATION {"citationItems":[{"id":"ITEM-1","itemData":{"abstract":"Hippocampal place cell ensembles form a cognitive map of space during exposure to novel environments. However, surprisingly little evidence exists to support the idea that synaptic plasticity in place cells is involved in forming new place fields. Here we used high-resolution functional imaging to determine the signaling patterns in CA1 soma, dendrites, and axons associated with place field formation when mice are exposed to novel virtual environments. We found that putative local dendritic spikes often occur prior to somatic place field firing. Subsequently, the first occurrence of somatic place field firing was associated with widespread regenerative dendritic events, which decreased in prevalence with increased novel environment experience. This transient increase in regenerative events was likely facilitated by a reduction in dendritic inhibition. Since regenerative dendritic events can provide the depolarization necessary for Hebbian potentiation, these results suggest that activity-dependent synaptic plasticity underlies the formation of many CA1 place fields.","author":[{"dropping-particle":"","family":"Sheffield","given":"Mark E.J.","non-dropping-particle":"","parse-names":false,"suffix":""},{"dropping-particle":"","family":"Adoff","given":"Michael D.","non-dropping-particle":"","parse-names":false,"suffix":""},{"dropping-particle":"","family":"Dombeck","given":"Daniel A.","non-dropping-particle":"","parse-names":false,"suffix":""}],"container-title":"Neuron","id":"ITEM-1","issue":"2","issued":{"date-parts":[["2017"]]},"page":"490-504","title":"Increased Prevalence of Calcium Transients across the Dendritic Arbor during Place Field Formation","type":"article-journal","volume":"96"},"uris":["http://www.mendeley.com/documents/?uuid=189d1e94-dd1f-3c11-a708-0aaedca8dbb8"]}],"mendeley":{"formattedCitation":"(Sheffield et al., 2017)","plainTextFormattedCitation":"(Sheffield et al., 2017)","previouslyFormattedCitation":"(Sheffield et al., 2017)"},"properties":{"noteIndex":0},"schema":"https://github.com/citation-style-language/schema/raw/master/csl-citation.json"}</w:instrText>
      </w:r>
      <w:r w:rsidRPr="00220B3B">
        <w:fldChar w:fldCharType="separate"/>
      </w:r>
      <w:r w:rsidR="00E72655" w:rsidRPr="00E72655">
        <w:rPr>
          <w:noProof/>
        </w:rPr>
        <w:t>(Sheffield et al., 2017)</w:t>
      </w:r>
      <w:r w:rsidRPr="00220B3B">
        <w:fldChar w:fldCharType="end"/>
      </w:r>
      <w:r w:rsidRPr="00220B3B">
        <w:t xml:space="preserve"> as well as other structures </w:t>
      </w:r>
      <w:r w:rsidRPr="00220B3B">
        <w:fldChar w:fldCharType="begin" w:fldLock="1"/>
      </w:r>
      <w:r w:rsidR="00BE3112">
        <w:instrText>ADDIN CSL_CITATION {"citationItems":[{"id":"ITEM-1","itemData":{"DOI":"10.1038/nn.2405","ISSN":"1097-6256","PMID":"19783993","abstract":"The mechanisms that determine how information is allocated to specific regions and cells in the brain are important for memory capacity, storage and retrieval, but are poorly understood. We manipulated CREB in a subset of lateral amygdala neurons in mice with a modified herpes simplex virus (HSV) and reversibly inactivated transfected neurons with the Drosophila allatostatin G protein-coupled receptor (AlstR)/ligand system. We found that inactivation of the neurons transfected with HSV-CREB during training disrupted memory for tone conditioning, whereas inactivation of a similar proportion of transfected control neurons did not. Whole-cell recordings of fluorescently tagged transfected neurons revealed that neurons with higher CREB levels are more excitable than neighboring neurons and showed larger synaptic efficacy changes following conditioning. Our findings demonstrate that CREB modulates the allocation of fear memory to specific cells in lateral amygdala and suggest that neuronal excitability is important in this process.","author":[{"dropping-particle":"","family":"Zhou","given":"Yu","non-dropping-particle":"","parse-names":false,"suffix":""},{"dropping-particle":"","family":"Won","given":"Jaejoon","non-dropping-particle":"","parse-names":false,"suffix":""},{"dropping-particle":"","family":"Karlsson","given":"Mikael Guzman","non-dropping-particle":"","parse-names":false,"suffix":""},{"dropping-particle":"","family":"Zhou","given":"Miou","non-dropping-particle":"","parse-names":false,"suffix":""},{"dropping-particle":"","family":"Rogerson","given":"Thomas","non-dropping-particle":"","parse-names":false,"suffix":""},{"dropping-particle":"","family":"Balaji","given":"Jayaprakash","non-dropping-particle":"","parse-names":false,"suffix":""},{"dropping-particle":"","family":"Neve","given":"Rachael","non-dropping-particle":"","parse-names":false,"suffix":""},{"dropping-particle":"","family":"Poirazi","given":"Panayiota","non-dropping-particle":"","parse-names":false,"suffix":""},{"dropping-particle":"","family":"Silva","given":"Alcino J","non-dropping-particle":"","parse-names":false,"suffix":""}],"container-title":"Nature Neuroscience","id":"ITEM-1","issue":"11","issued":{"date-parts":[["2009","11","27"]]},"page":"1438-1443","title":"CREB regulates excitability and the allocation of memory to subsets of neurons in the amygdala","type":"article-journal","volume":"12"},"uris":["http://www.mendeley.com/documents/?uuid=578f6b51-e5d2-38f4-ab75-800331e85443"]}],"mendeley":{"formattedCitation":"(Zhou et al., 2009)","plainTextFormattedCitation":"(Zhou et al., 2009)","previouslyFormattedCitation":"(Zhou et al., 2009)"},"properties":{"noteIndex":0},"schema":"https://github.com/citation-style-language/schema/raw/master/csl-citation.json"}</w:instrText>
      </w:r>
      <w:r w:rsidRPr="00220B3B">
        <w:fldChar w:fldCharType="separate"/>
      </w:r>
      <w:r w:rsidR="00E72655" w:rsidRPr="00E72655">
        <w:rPr>
          <w:noProof/>
        </w:rPr>
        <w:t>(Zhou et al., 2009)</w:t>
      </w:r>
      <w:r w:rsidRPr="00220B3B">
        <w:fldChar w:fldCharType="end"/>
      </w:r>
      <w:r w:rsidRPr="00220B3B">
        <w:t xml:space="preserve">. Therefore, it is conceivable that the hippocampus routinely recruits neurons into sequential patterns to establish associative connections </w:t>
      </w:r>
      <w:r w:rsidRPr="00220B3B">
        <w:fldChar w:fldCharType="begin" w:fldLock="1"/>
      </w:r>
      <w:r w:rsidR="00BE3112">
        <w:instrText>ADDIN CSL_CITATION {"citationItems":[{"id":"ITEM-1","itemData":{"abstract":"Cell assembly sequences during learning are \" replayed \" during hippocampal ripples and contribute to the consolidation of episodic memories. However, neuronal sequences may also reflect preexisting dynamics. We report that sequences of place-cell firing in a novel environment are formed from a combination of the contributions of a rigid, predominantly fast-firing subset of pyramidal neurons with low spatial specificity and limited change across sleep-experience-sleep and a slow-firing plastic subset. Slow-firing cells, rather than fast-firing cells, gained high place specificity during exploration, elevated their association with ripples, and showed increased bursting and temporal coactivation during postexperience sleep. Thus, slow-and fast-firing neurons, although forming a continuous distribution, have different coding and plastic properties. T he restructuring of hippocampal networks through synaptic plasticity is necessary for the formation of new episodic memories. Replay of hippocampal place-cell (1) se-quences during sharp wave ripples (SPW-Rs) of waking immobility (2–5) and non–rapid eye movement sleep (6–13) after learning has been proposed to support memory consolidation (10–13). Replay is conceptualized and typically studied as a phenomenon with higher-order interactions within populations of neurons taken to have sim-ilar properties (10, 14). However, networks built from similar neurons are unstable (15), and recent findings demonstrate that biophysical properties of cortical pyramidal neurons are highly diverse and characterized by lognormal distributions of synaptic weights, long-term firing rates, and spike bursts (16). Furthermore, temporal correlations of hippocampal neurons are largely preserved across brain states and environmental situations, sug-gesting that learning-induced changes are con-strained within a dynamically stable network (16, 17). An example of a preexisting bias between place-cell sequences in a novel environment and sleep before the novel experience (preplay) has been described (18–20), although its computation-al relevance has been questioned recently (14). To clarify the relationship between preexisting bio-physical properties of neurons and their contri-bution to learning, characterization of individual neurons is necessary. We performed such analy-ses during sleep in rats before and after they ex-plored a novel environment. Simultaneous recordings of well-isolated CA1 pyramidal single units were performed in fo…","author":[{"dropping-particle":"","family":"Grosmark","given":"Andres D","non-dropping-particle":"","parse-names":false,"suffix":""},{"dropping-particle":"","family":"Buzsáki","given":"György","non-dropping-particle":"","parse-names":false,"suffix":""}],"container-title":"Science","id":"ITEM-1","issue":"6280","issued":{"date-parts":[["2016"]]},"page":"1440-1443","title":"Diversity in neural firing dynamics supports both rigid and learned hippocampal sequences","type":"article-journal","volume":"351"},"uris":["http://www.mendeley.com/documents/?uuid=cbd9791b-5921-3082-bc40-17bdc8b57805"]}],"mendeley":{"formattedCitation":"(Grosmark and Buzsáki, 2016)","plainTextFormattedCitation":"(Grosmark and Buzsáki, 2016)","previouslyFormattedCitation":"(Grosmark and Buzsáki, 2016)"},"properties":{"noteIndex":0},"schema":"https://github.com/citation-style-language/schema/raw/master/csl-citation.json"}</w:instrText>
      </w:r>
      <w:r w:rsidRPr="00220B3B">
        <w:fldChar w:fldCharType="separate"/>
      </w:r>
      <w:r w:rsidR="00E72655" w:rsidRPr="00E72655">
        <w:rPr>
          <w:noProof/>
        </w:rPr>
        <w:t>(Grosmark and Buzsáki, 2016)</w:t>
      </w:r>
      <w:r w:rsidRPr="00220B3B">
        <w:fldChar w:fldCharType="end"/>
      </w:r>
      <w:r w:rsidRPr="00220B3B">
        <w:t xml:space="preserve"> based on CREB expression. Furthermore, recent findings of synaptic plasticity windows in CA1 that occur on the behavioral timescale </w:t>
      </w:r>
      <w:r w:rsidRPr="00220B3B">
        <w:fldChar w:fldCharType="begin" w:fldLock="1"/>
      </w:r>
      <w:r w:rsidR="00BE3112">
        <w:instrText>ADDIN CSL_CITATION {"citationItems":[{"id":"ITEM-1","itemData":{"DOI":"10.1126/science.aan3846","ISBN":"0036-8075 1095-9203","ISSN":"10959203","PMID":"28883072","abstract":"Learning is primarily mediated by activity-dependent modifications of synaptic strength within neuronal circuits. We discovered that place fields in hippocampal area CA1 are produced by a synaptic potentiation notably different from Hebbian plasticity. Place fields could be produced in vivo in a single trial by potentiation of input that arrived seconds before and after complex spiking. The potentiated synaptic input was not initially coincident with action potentials or depolarization. This rule, named behavioral time scale synaptic plasticity, abruptly modifies inputs that were neither causal nor close in time to postsynaptic activation. In slices, five pairings of subthreshold presynaptic activity and calcium (Ca(2+)) plateau potentials produced a large potentiation with an asymmetric seconds-long time course. This plasticity efficiently stores entire behavioral sequences within synaptic weights to produce predictive place cell activity.","author":[{"dropping-particle":"","family":"Bittner","given":"Katie C","non-dropping-particle":"","parse-names":false,"suffix":""},{"dropping-particle":"","family":"Milstein","given":"Aaron D","non-dropping-particle":"","parse-names":false,"suffix":""},{"dropping-particle":"","family":"Grienberger","given":"Christine","non-dropping-particle":"","parse-names":false,"suffix":""},{"dropping-particle":"","family":"Romani","given":"Sandro","non-dropping-particle":"","parse-names":false,"suffix":""},{"dropping-particle":"","family":"Magee","given":"Jeffrey C","non-dropping-particle":"","parse-names":false,"suffix":""}],"container-title":"Science","id":"ITEM-1","issue":"6355","issued":{"date-parts":[["2017","9","8"]]},"page":"1033-1036","publisher":"American Association for the Advancement of Science","title":"Behavioral time scale synaptic plasticity underlies CA1 place fields","type":"article-journal","volume":"357"},"uris":["http://www.mendeley.com/documents/?uuid=9504327f-1ea8-3a17-a74c-2ae09e98eb65"]}],"mendeley":{"formattedCitation":"(Bittner et al., 2017)","plainTextFormattedCitation":"(Bittner et al., 2017)","previouslyFormattedCitation":"(Bittner et al., 2017)"},"properties":{"noteIndex":0},"schema":"https://github.com/citation-style-language/schema/raw/master/csl-citation.json"}</w:instrText>
      </w:r>
      <w:r w:rsidRPr="00220B3B">
        <w:fldChar w:fldCharType="separate"/>
      </w:r>
      <w:r w:rsidR="00E72655" w:rsidRPr="00E72655">
        <w:rPr>
          <w:noProof/>
        </w:rPr>
        <w:t>(Bittner et al., 2017)</w:t>
      </w:r>
      <w:r w:rsidRPr="00220B3B">
        <w:fldChar w:fldCharType="end"/>
      </w:r>
      <w:r w:rsidRPr="00220B3B">
        <w:t xml:space="preserve"> lend credence to the idea that constituents of time cell ensembles, which activate over seconds, could be linked in this manner, yielding a neural storage unit for sequential information across long timescales, as observed in our study. </w:t>
      </w:r>
    </w:p>
    <w:p w14:paraId="183B9138" w14:textId="760CCE5F" w:rsidR="00220B3B" w:rsidRPr="00220B3B" w:rsidRDefault="00220B3B" w:rsidP="00220B3B">
      <w:bookmarkStart w:id="88" w:name="OLE_LINK37"/>
      <w:bookmarkStart w:id="89" w:name="OLE_LINK38"/>
      <w:bookmarkStart w:id="90" w:name="OLE_LINK41"/>
      <w:bookmarkStart w:id="91" w:name="OLE_LINK42"/>
      <w:r>
        <w:lastRenderedPageBreak/>
        <w:tab/>
      </w:r>
      <w:r w:rsidRPr="00220B3B">
        <w:t xml:space="preserve">Another possible mechanism for hippocampal time cell generation and the population’s neural drift could originate from mathematical model utilizing a two-layer </w:t>
      </w:r>
      <w:proofErr w:type="spellStart"/>
      <w:r w:rsidRPr="00220B3B">
        <w:t>feedforward</w:t>
      </w:r>
      <w:proofErr w:type="spellEnd"/>
      <w:r w:rsidRPr="00220B3B">
        <w:t xml:space="preserve"> network </w:t>
      </w:r>
      <w:r w:rsidRPr="00220B3B">
        <w:fldChar w:fldCharType="begin" w:fldLock="1"/>
      </w:r>
      <w:r w:rsidR="00BE3112">
        <w:instrText>ADDIN CSL_CITATION {"citationItems":[{"id":"ITEM-1","itemData":{"DOI":"10.1037/a0033621","ISSN":"1939-2222","PMID":"23915126","abstract":"A wealth of experimental studies with animals have offered insights about how neural networks within the hippocampus support the temporal organization of memories. These studies have revealed the existence of \"time cells\" that encode moments in time, much as the well-known \"place cells\" map locations in space. Another line of work inspired by human behavioral studies suggests that episodic memories are mediated by a state of temporal context that changes gradually over long time scales, up to at least a few thousand seconds. In this view, the \"mental time travel\" hypothesized to support the experience of episodic memory corresponds to a \"jump back in time\" in which a previous state of temporal context is recovered. We suggest that these 2 sets of findings could be different facets of a representation of temporal history that maintains a record at the last few thousand seconds of experience. The ability to represent long time scales comes at the cost of discarding precise information about when a stimulus was experienced--this uncertainty becomes greater for events further in the past. We review recent computational work that describes a mechanism that could construct such a scale-invariant representation. Taken as a whole, this suggests the hippocampus plays its role in multiple aspects of cognition by representing events embedded in a general spatiotemporal context. The representation of internal time can be useful across nonhippocampal memory systems.","author":[{"dropping-particle":"","family":"Howard","given":"Marc W.","non-dropping-particle":"","parse-names":false,"suffix":""},{"dropping-particle":"","family":"Eichenbaum","given":"Howard","non-dropping-particle":"","parse-names":false,"suffix":""}],"container-title":"Journal of Experimental Psychology: General","id":"ITEM-1","issue":"4","issued":{"date-parts":[["2013","11"]]},"page":"1211-1230","title":"The hippocampus, time, and memory across scales.","type":"article-journal","volume":"142"},"uris":["http://www.mendeley.com/documents/?uuid=c3ad549e-e399-427c-aa2f-945d79847892"]},{"id":"ITEM-2","itemData":{"DOI":"10.1523/JNEUROSCI.5808-12.2014","ISSN":"0270-6474","PMID":"24672015","abstract":"The medial temporal lobe (MTL) is believed to support episodic memory, vivid recollection of a specific event situated in a particular place at a particular time. There is ample neurophysiological evidence that the MTL computes location in allocentric space and more recent evidence that the MTL also codes for time. Space and time represent a similar computational challenge; both are variables that cannot be simply calculated from the immediately available sensory information. We introduce a simple mathematical framework that computes functions of both spatial location and time as special cases of a more general computation. In this framework, experience unfolding in time is encoded via a set of leaky integrators. These leaky integrators encode the Laplace transform of their input. The information contained in the transform can be recovered using an approximation to the inverse Laplace transform. In the temporal domain, the resulting representation reconstructs the temporal history. By integrating movements, the equations give rise to a representation of the path taken to arrive at the present location. By modulating the transform with information about allocentric velocity, the equations code for position of a landmark. Simulated cells show a close correspondence to neurons observed in various regions for all three cases. In the temporal domain, novel secondary analyses of hippocampal time cells verified several qualitative predictions of the model. An integrated representation of spatiotemporal context can be computed by taking conjunctions of these elemental inputs, leading to a correspondence with conjunctive neural representations observed in dorsal CA1.","author":[{"dropping-particle":"","family":"Howard","given":"M. W.","non-dropping-particle":"","parse-names":false,"suffix":""},{"dropping-particle":"","family":"MacDonald","given":"C. J.","non-dropping-particle":"","parse-names":false,"suffix":""},{"dropping-particle":"","family":"Tiganj","given":"Z.","non-dropping-particle":"","parse-names":false,"suffix":""},{"dropping-particle":"","family":"Shankar","given":"K. H.","non-dropping-particle":"","parse-names":false,"suffix":""},{"dropping-particle":"","family":"Du","given":"Q.","non-dropping-particle":"","parse-names":false,"suffix":""},{"dropping-particle":"","family":"Hasselmo","given":"M. E.","non-dropping-particle":"","parse-names":false,"suffix":""},{"dropping-particle":"","family":"Eichenbaum","given":"Howard","non-dropping-particle":"","parse-names":false,"suffix":""}],"container-title":"Journal of Neuroscience","id":"ITEM-2","issue":"13","issued":{"date-parts":[["2014","3","26"]]},"page":"4692-4707","title":"A Unified Mathematical Framework for Coding Time, Space, and Sequences in the Hippocampal Region","type":"article-journal","volume":"34"},"uris":["http://www.mendeley.com/documents/?uuid=639d75e3-416d-38e0-92c3-3c4f411a10a7"]}],"mendeley":{"formattedCitation":"(Howard and Eichenbaum, 2013; Howard et al., 2014)","plainTextFormattedCitation":"(Howard and Eichenbaum, 2013; Howard et al., 2014)","previouslyFormattedCitation":"(Howard and Eichenbaum, 2013; Howard et al., 2014)"},"properties":{"noteIndex":0},"schema":"https://github.com/citation-style-language/schema/raw/master/csl-citation.json"}</w:instrText>
      </w:r>
      <w:r w:rsidRPr="00220B3B">
        <w:fldChar w:fldCharType="separate"/>
      </w:r>
      <w:r w:rsidR="00E72655" w:rsidRPr="00E72655">
        <w:rPr>
          <w:noProof/>
        </w:rPr>
        <w:t>(Howard and Eichenbaum, 2013; Howard et al., 2014)</w:t>
      </w:r>
      <w:r w:rsidRPr="00220B3B">
        <w:fldChar w:fldCharType="end"/>
      </w:r>
      <w:r w:rsidRPr="00220B3B">
        <w:t xml:space="preserve">. According to this model, one set of cells responds to a salient event and then decays exponentially with different cells decaying with a range of time constants. A second set of cells receives and filters input from the </w:t>
      </w:r>
      <w:proofErr w:type="gramStart"/>
      <w:r w:rsidRPr="00220B3B">
        <w:t>exponentially-decaying</w:t>
      </w:r>
      <w:proofErr w:type="gramEnd"/>
      <w:r w:rsidRPr="00220B3B">
        <w:t xml:space="preserve"> ensemble to generate sequentially-activated time cells. The sequence extends over a range of times controlled by the range of time constants in the </w:t>
      </w:r>
      <w:proofErr w:type="gramStart"/>
      <w:r w:rsidRPr="00220B3B">
        <w:t>exponentially-decaying</w:t>
      </w:r>
      <w:proofErr w:type="gramEnd"/>
      <w:r w:rsidRPr="00220B3B">
        <w:t xml:space="preserve"> population. Previous modeling work has suggested that a calcium-activated non-specific </w:t>
      </w:r>
      <w:proofErr w:type="spellStart"/>
      <w:r w:rsidRPr="00220B3B">
        <w:t>cation</w:t>
      </w:r>
      <w:proofErr w:type="spellEnd"/>
      <w:r w:rsidRPr="00220B3B">
        <w:t xml:space="preserve"> current dependent on muscarinic receptor activation may be sufficient to generate the observation of drifting time cells presented in this study </w:t>
      </w:r>
      <w:r w:rsidRPr="00220B3B">
        <w:fldChar w:fldCharType="begin" w:fldLock="1"/>
      </w:r>
      <w:r w:rsidR="00BE3112">
        <w:instrText>ADDIN CSL_CITATION {"citationItems":[{"id":"ITEM-1","itemData":{"DOI":"10.1002/hipo.22347","ISSN":"1098-1063","PMID":"25113022","abstract":"Recent work in computational neuroscience and cognitive psychology suggests that a set of cells that decay exponentially could be used to support memory for the time at which events took place. Analytically and through simulations on a biophysical model of an individual neuron, we demonstrate that exponentially decaying firing with a range of time constants up to minutes could be implemented using a simple combination of well-known neural mechanisms. In particular, we consider firing supported by calcium-controlled cation current. When the amount of calcium leaving the cell during an interspike interval is larger than the calcium influx during a spike, the overall decay in calcium concentration can be exponential, resulting in exponential decay of the firing rate. The time constant of the decay can be several orders of magnitude larger than the time constant of calcium clearance, and it could be controlled externally via a variety of biologically plausible ways. The ability to flexibly and rapidly control time constants could enable working memory of temporal history to be generalized to other variables in computing spatial and ordinal representations.","author":[{"dropping-particle":"","family":"Tiganj","given":"Zoran","non-dropping-particle":"","parse-names":false,"suffix":""},{"dropping-particle":"","family":"Hasselmo","given":"Michael E","non-dropping-particle":"","parse-names":false,"suffix":""},{"dropping-particle":"","family":"Howard","given":"Marc W","non-dropping-particle":"","parse-names":false,"suffix":""}],"container-title":"Hippocampus","id":"ITEM-1","issue":"1","issued":{"date-parts":[["2015","1"]]},"page":"27-37","publisher":"NIH Public Access","title":"A simple biophysically plausible model for long time constants in single neurons.","type":"article-journal","volume":"25"},"uris":["http://www.mendeley.com/documents/?uuid=c41b49d4-f249-3c77-a488-57be66967fb8"]}],"mendeley":{"formattedCitation":"(Tiganj et al., 2015)","plainTextFormattedCitation":"(Tiganj et al., 2015)","previouslyFormattedCitation":"(Tiganj et al., 2015)"},"properties":{"noteIndex":0},"schema":"https://github.com/citation-style-language/schema/raw/master/csl-citation.json"}</w:instrText>
      </w:r>
      <w:r w:rsidRPr="00220B3B">
        <w:fldChar w:fldCharType="separate"/>
      </w:r>
      <w:r w:rsidR="00E72655" w:rsidRPr="00E72655">
        <w:rPr>
          <w:noProof/>
        </w:rPr>
        <w:t>(Tiganj et al., 2015)</w:t>
      </w:r>
      <w:r w:rsidRPr="00220B3B">
        <w:fldChar w:fldCharType="end"/>
      </w:r>
      <w:r w:rsidRPr="00220B3B">
        <w:t xml:space="preserve">. </w:t>
      </w:r>
    </w:p>
    <w:bookmarkEnd w:id="88"/>
    <w:bookmarkEnd w:id="89"/>
    <w:bookmarkEnd w:id="90"/>
    <w:bookmarkEnd w:id="91"/>
    <w:p w14:paraId="45C2B14E" w14:textId="77777777" w:rsidR="00220B3B" w:rsidRDefault="00220B3B" w:rsidP="00220B3B"/>
    <w:p w14:paraId="03D8BA0C" w14:textId="57A76881" w:rsidR="00220B3B" w:rsidRDefault="00220B3B" w:rsidP="00220B3B">
      <w:pPr>
        <w:pStyle w:val="Heading3"/>
      </w:pPr>
      <w:bookmarkStart w:id="92" w:name="_Toc415341972"/>
      <w:r>
        <w:t>A Unified Framework of Event Sequence Coding in Hippocampus over Long Timescales</w:t>
      </w:r>
      <w:bookmarkEnd w:id="92"/>
    </w:p>
    <w:p w14:paraId="0151BB97" w14:textId="55196AF6" w:rsidR="00220B3B" w:rsidRDefault="00220B3B" w:rsidP="00220B3B">
      <w:r>
        <w:tab/>
      </w:r>
      <w:r w:rsidRPr="00220B3B">
        <w:t xml:space="preserve">While it has been shown that population drift serves to timestamp place cells in CA1 </w:t>
      </w:r>
      <w:r w:rsidRPr="00220B3B">
        <w:fldChar w:fldCharType="begin" w:fldLock="1"/>
      </w:r>
      <w:r w:rsidR="00BE3112">
        <w:instrText>ADDIN CSL_CITATION {"citationItems":[{"id":"ITEM-1","itemData":{"DOI":"10.7554/eLife.12247","ISSN":"2050-084X","PMID":"26682652","abstract":"The capacity to remember temporal relationships between different events is essential to episodic memory, but little is currently known about its underlying mechanisms. We performed time-lapse imaging of thousands of neurons over weeks in the hippocampal CA1 of mice as they repeatedly visited two distinct environments. Longitudinal analysis exposed ongoing environment-independent evolution of episodic representations, despite stable place field locations and constant remapping between the two environments. These dynamics time-stamped experienced events via neuronal ensembles that had cellular composition and activity patterns unique to specific points in time. Temporally close episodes shared a common timestamp regardless of the spatial context in which they occurred. Temporally remote episodes had distinct timestamps, even if they occurred within the same spatial context. Our results suggest that days-scale hippocampal ensemble dynamics could support the formation of a mental timeline in which experienced events could be mnemonically associated or dissociated based on their temporal distance.","author":[{"dropping-particle":"","family":"Rubin","given":"Alon","non-dropping-particle":"","parse-names":false,"suffix":""},{"dropping-particle":"","family":"Geva","given":"Nitzan","non-dropping-particle":"","parse-names":false,"suffix":""},{"dropping-particle":"","family":"Sheintuch","given":"Liron","non-dropping-particle":"","parse-names":false,"suffix":""},{"dropping-particle":"","family":"Ziv","given":"Yaniv","non-dropping-particle":"","parse-names":false,"suffix":""}],"container-title":"eLife","id":"ITEM-1","issued":{"date-parts":[["2015","12","18"]]},"page":"e12247","publisher":"eLife Sciences Publications Limited","title":"Hippocampal ensemble dynamics timestamp events in long-term memory.","type":"article-journal","volume":"4"},"uris":["http://www.mendeley.com/documents/?uuid=532d97d6-6c5f-48a3-9e56-38e39368f238"]},{"id":"ITEM-2","itemData":{"DOI":"10.1073/pnas.1214107109","ISSN":"1091-6490","PMID":"23132944","abstract":"The time when an event occurs can become part of autobiographical memories. In brain structures that support such memories, a neural code should exist that represents when or how long ago events occurred. Here we describe a neuronal coding mechanism in hippocampus that can be used to represent the recency of an experience over intervals of hours to days. When the same event is repeated after such time periods, the activity patterns of hippocampal CA1 cell populations progressively differ with increasing temporal distances. Coding for space and context is nonetheless preserved. Compared with CA1, the firing patterns of hippocampal CA3 cell populations are highly reproducible, irrespective of the time interval, and thus provide a stable memory code over time. Therefore, the neuronal activity patterns in CA1 but not CA3 include a code that can be used to distinguish between time intervals on an extended scale, consistent with behavioral studies showing that the CA1 area is selectively required for temporal coding over such periods.","author":[{"dropping-particle":"","family":"Mankin","given":"Emily A","non-dropping-particle":"","parse-names":false,"suffix":""},{"dropping-particle":"","family":"Sparks","given":"Fraser T","non-dropping-particle":"","parse-names":false,"suffix":""},{"dropping-particle":"","family":"Slayyeh","given":"Begum","non-dropping-particle":"","parse-names":false,"suffix":""},{"dropping-particle":"","family":"Sutherland","given":"Robert J","non-dropping-particle":"","parse-names":false,"suffix":""},{"dropping-particle":"","family":"Leutgeb","given":"Stefan","non-dropping-particle":"","parse-names":false,"suffix":""},{"dropping-particle":"","family":"Leutgeb","given":"Jill K","non-dropping-particle":"","parse-names":false,"suffix":""}],"container-title":"Proceedings of the National Academy of Sciences of the United States of America","id":"ITEM-2","issue":"47","issued":{"date-parts":[["2012","11","20"]]},"page":"19462-7","publisher":"National Academy of Sciences","title":"Neuronal code for extended time in the hippocampus.","type":"article-journal","volume":"109"},"uris":["http://www.mendeley.com/documents/?uuid=bdf3b692-8d27-3387-881b-fae9ce37341a"]}],"mendeley":{"formattedCitation":"(Mankin et al., 2012; Rubin et al., 2015)","plainTextFormattedCitation":"(Mankin et al., 2012; Rubin et al., 2015)","previouslyFormattedCitation":"(Mankin et al., 2012; Rubin et al., 2015)"},"properties":{"noteIndex":0},"schema":"https://github.com/citation-style-language/schema/raw/master/csl-citation.json"}</w:instrText>
      </w:r>
      <w:r w:rsidRPr="00220B3B">
        <w:fldChar w:fldCharType="separate"/>
      </w:r>
      <w:r w:rsidR="00E72655" w:rsidRPr="00E72655">
        <w:rPr>
          <w:noProof/>
        </w:rPr>
        <w:t>(Mankin et al., 2012; Rubin et al., 2015)</w:t>
      </w:r>
      <w:r w:rsidRPr="00220B3B">
        <w:fldChar w:fldCharType="end"/>
      </w:r>
      <w:r w:rsidRPr="00220B3B">
        <w:t xml:space="preserve">, until now, no studies have shown that population drift also applies to sequence coding in the hippocampus. This finding is a novel demonstration of a unified representation of temporal order along many scales, which is critical for episodic memory. Here, we observed time cell ensembles that fired in sequence but also rode on top of a basal and continuous population-level dynamic that changed with the passage of minutes and days. Drifting time cell ensembles synthesize different regimes of temporal coding in the hippocampus by describing a population of </w:t>
      </w:r>
      <w:r w:rsidRPr="00220B3B">
        <w:lastRenderedPageBreak/>
        <w:t xml:space="preserve">neurons that simultaneously reflects temporal information about </w:t>
      </w:r>
      <w:proofErr w:type="spellStart"/>
      <w:r w:rsidRPr="00220B3B">
        <w:t>microtime</w:t>
      </w:r>
      <w:proofErr w:type="spellEnd"/>
      <w:r w:rsidRPr="00220B3B">
        <w:t xml:space="preserve"> within a 10 s delay interval and much longer timescales of minutes and even days (</w:t>
      </w:r>
      <w:proofErr w:type="spellStart"/>
      <w:r w:rsidRPr="00220B3B">
        <w:t>macrotime</w:t>
      </w:r>
      <w:proofErr w:type="spellEnd"/>
      <w:r w:rsidRPr="00220B3B">
        <w:t xml:space="preserve">). This framework could potentially allow events occurring in sequence (including episodic features beyond that of spatial features) to be encoded while simultaneously providing a signal for distinguishing broad temporal context within a common subpopulation of neurons </w:t>
      </w:r>
      <w:r w:rsidRPr="00220B3B">
        <w:fldChar w:fldCharType="begin" w:fldLock="1"/>
      </w:r>
      <w:r w:rsidR="00BE3112">
        <w:instrText>ADDIN CSL_CITATION {"citationItems":[{"id":"ITEM-1","itemData":{"DOI":"10.1037/a0033621","ISSN":"1939-2222","PMID":"23915126","abstract":"A wealth of experimental studies with animals have offered insights about how neural networks within the hippocampus support the temporal organization of memories. These studies have revealed the existence of \"time cells\" that encode moments in time, much as the well-known \"place cells\" map locations in space. Another line of work inspired by human behavioral studies suggests that episodic memories are mediated by a state of temporal context that changes gradually over long time scales, up to at least a few thousand seconds. In this view, the \"mental time travel\" hypothesized to support the experience of episodic memory corresponds to a \"jump back in time\" in which a previous state of temporal context is recovered. We suggest that these 2 sets of findings could be different facets of a representation of temporal history that maintains a record at the last few thousand seconds of experience. The ability to represent long time scales comes at the cost of discarding precise information about when a stimulus was experienced--this uncertainty becomes greater for events further in the past. We review recent computational work that describes a mechanism that could construct such a scale-invariant representation. Taken as a whole, this suggests the hippocampus plays its role in multiple aspects of cognition by representing events embedded in a general spatiotemporal context. The representation of internal time can be useful across nonhippocampal memory systems.","author":[{"dropping-particle":"","family":"Howard","given":"Marc W.","non-dropping-particle":"","parse-names":false,"suffix":""},{"dropping-particle":"","family":"Eichenbaum","given":"Howard","non-dropping-particle":"","parse-names":false,"suffix":""}],"container-title":"Journal of Experimental Psychology: General","id":"ITEM-1","issue":"4","issued":{"date-parts":[["2013","11"]]},"page":"1211-1230","title":"The hippocampus, time, and memory across scales.","type":"article-journal","volume":"142"},"uris":["http://www.mendeley.com/documents/?uuid=c3ad549e-e399-427c-aa2f-945d79847892"]}],"mendeley":{"formattedCitation":"(Howard and Eichenbaum, 2013)","plainTextFormattedCitation":"(Howard and Eichenbaum, 2013)","previouslyFormattedCitation":"(Howard and Eichenbaum, 2013)"},"properties":{"noteIndex":0},"schema":"https://github.com/citation-style-language/schema/raw/master/csl-citation.json"}</w:instrText>
      </w:r>
      <w:r w:rsidRPr="00220B3B">
        <w:fldChar w:fldCharType="separate"/>
      </w:r>
      <w:r w:rsidR="00E72655" w:rsidRPr="00E72655">
        <w:rPr>
          <w:noProof/>
        </w:rPr>
        <w:t>(Howard and Eichenbaum, 2013)</w:t>
      </w:r>
      <w:r w:rsidRPr="00220B3B">
        <w:fldChar w:fldCharType="end"/>
      </w:r>
      <w:r w:rsidRPr="00220B3B">
        <w:t xml:space="preserve">. In addition, sequential firing could enable these neurons to reactivate, generating predictions of the future to inform behavioral decisions </w:t>
      </w:r>
      <w:r w:rsidRPr="00220B3B">
        <w:fldChar w:fldCharType="begin" w:fldLock="1"/>
      </w:r>
      <w:r w:rsidR="00BE3112">
        <w:instrText>ADDIN CSL_CITATION {"citationItems":[{"id":"ITEM-1","itemData":{"DOI":"10.1098/rstb.2008.0316","PMID":"19528000","abstract":"Recordings of rat hippocampal place cells have provided information about how the hippocampus retrieves memory sequences. One line of evidence has to do with phase precession, a process organized by theta and gamma oscillations. This precession can be interpreted as the cued prediction of the sequence of upcoming positions. In support of this interpretation, experiments in two-dimensional environments and on a cue-rich linear track demonstrate that many cells represent a position ahead of the animal and that this position is the same irrespective of which direction the rat is coming from. Other lines of investigation have demonstrated that such predictive processes also occur in the non-spatial domain and that retrieval can be internally or externally cued. The mechanism of sequence retrieval and the usefulness of this retrieval to guide behaviour are discussed.","author":[{"dropping-particle":"","family":"Lisman","given":"John","non-dropping-particle":"","parse-names":false,"suffix":""},{"dropping-particle":"","family":"Redish","given":"A.D. D","non-dropping-particle":"","parse-names":false,"suffix":""}],"id":"ITEM-1","issue":"1521","issued":{"date-parts":[["2009","5","12"]]},"publisher":"The Royal Society","title":"Prediction, sequences and the hippocampus.","type":"article-journal","volume":"364"},"uris":["http://www.mendeley.com/documents/?uuid=fe43a715-84d0-4dd8-ae81-fe7962ce4a5e"]}],"mendeley":{"formattedCitation":"(Lisman and Redish, 2009)","plainTextFormattedCitation":"(Lisman and Redish, 2009)","previouslyFormattedCitation":"(Lisman and Redish, 2009)"},"properties":{"noteIndex":0},"schema":"https://github.com/citation-style-language/schema/raw/master/csl-citation.json"}</w:instrText>
      </w:r>
      <w:r w:rsidRPr="00220B3B">
        <w:fldChar w:fldCharType="separate"/>
      </w:r>
      <w:r w:rsidR="00E72655" w:rsidRPr="00E72655">
        <w:rPr>
          <w:noProof/>
        </w:rPr>
        <w:t>(Lisman and Redish, 2009)</w:t>
      </w:r>
      <w:r w:rsidRPr="00220B3B">
        <w:fldChar w:fldCharType="end"/>
      </w:r>
      <w:r w:rsidRPr="00220B3B">
        <w:t xml:space="preserve">. </w:t>
      </w:r>
    </w:p>
    <w:p w14:paraId="00B930B2" w14:textId="77777777" w:rsidR="00220B3B" w:rsidRDefault="00220B3B" w:rsidP="00220B3B"/>
    <w:p w14:paraId="02ED6D9F" w14:textId="451819CD" w:rsidR="00220B3B" w:rsidRPr="00220B3B" w:rsidRDefault="00220B3B" w:rsidP="00220B3B">
      <w:pPr>
        <w:pStyle w:val="Heading3"/>
      </w:pPr>
      <w:bookmarkStart w:id="93" w:name="_Toc415341973"/>
      <w:r w:rsidRPr="00220B3B">
        <w:t xml:space="preserve">Formation of Schemata via Integration of Experiences across </w:t>
      </w:r>
      <w:proofErr w:type="spellStart"/>
      <w:r w:rsidRPr="00220B3B">
        <w:t>Macrotime</w:t>
      </w:r>
      <w:bookmarkEnd w:id="93"/>
      <w:proofErr w:type="spellEnd"/>
    </w:p>
    <w:p w14:paraId="6993306B" w14:textId="670B362E" w:rsidR="00220B3B" w:rsidRPr="00220B3B" w:rsidRDefault="00220B3B" w:rsidP="00220B3B">
      <w:r>
        <w:tab/>
      </w:r>
      <w:r w:rsidRPr="00220B3B">
        <w:t xml:space="preserve">The paradigm of continuous neural drift might also support the integration of novel information during learning. Accumulation of knowledge occurs as a function of time as organisms continuously sample their environment. In a psychological context, this evidence accumulation is harnessed for the assimilation of concepts into a pre-existing mental “schema” </w:t>
      </w:r>
      <w:r w:rsidRPr="00220B3B">
        <w:fldChar w:fldCharType="begin" w:fldLock="1"/>
      </w:r>
      <w:r w:rsidR="00BE3112">
        <w:instrText>ADDIN CSL_CITATION {"citationItems":[{"id":"ITEM-1","itemData":{"DOI":"10.1037/11494-000","author":[{"dropping-particle":"","family":"Piaget","given":"Jean","non-dropping-particle":"","parse-names":false,"suffix":""}],"id":"ITEM-1","issued":{"date-parts":[["1952"]]},"publisher":"W W Norton &amp; Co","publisher-place":"New York, NY, US","title":"The origins of intelligence in children.","type":"book"},"uris":["http://www.mendeley.com/documents/?uuid=5012d6c7-5175-3919-b28a-054443a89ccf"]}],"mendeley":{"formattedCitation":"(Piaget, 1952)","plainTextFormattedCitation":"(Piaget, 1952)","previouslyFormattedCitation":"(Piaget, 1952)"},"properties":{"noteIndex":0},"schema":"https://github.com/citation-style-language/schema/raw/master/csl-citation.json"}</w:instrText>
      </w:r>
      <w:r w:rsidRPr="00220B3B">
        <w:fldChar w:fldCharType="separate"/>
      </w:r>
      <w:r w:rsidR="00E72655" w:rsidRPr="00E72655">
        <w:rPr>
          <w:noProof/>
        </w:rPr>
        <w:t>(Piaget, 1952)</w:t>
      </w:r>
      <w:r w:rsidRPr="00220B3B">
        <w:fldChar w:fldCharType="end"/>
      </w:r>
      <w:r w:rsidRPr="00220B3B">
        <w:t xml:space="preserve">. The biological basis of assimilation might rest in the merging of neural representations, likely manifested in neural sequences such as time cell assemblies. In support of this, new neurons become incorporated into established sequences during learning and sleep </w:t>
      </w:r>
      <w:r w:rsidRPr="00220B3B">
        <w:fldChar w:fldCharType="begin" w:fldLock="1"/>
      </w:r>
      <w:r w:rsidR="00BE3112">
        <w:instrText>ADDIN CSL_CITATION {"citationItems":[{"id":"ITEM-1","itemData":{"abstract":"Cell assembly sequences during learning are \" replayed \" during hippocampal ripples and contribute to the consolidation of episodic memories. However, neuronal sequences may also reflect preexisting dynamics. We report that sequences of place-cell firing in a novel environment are formed from a combination of the contributions of a rigid, predominantly fast-firing subset of pyramidal neurons with low spatial specificity and limited change across sleep-experience-sleep and a slow-firing plastic subset. Slow-firing cells, rather than fast-firing cells, gained high place specificity during exploration, elevated their association with ripples, and showed increased bursting and temporal coactivation during postexperience sleep. Thus, slow-and fast-firing neurons, although forming a continuous distribution, have different coding and plastic properties. T he restructuring of hippocampal networks through synaptic plasticity is necessary for the formation of new episodic memories. Replay of hippocampal place-cell (1) se-quences during sharp wave ripples (SPW-Rs) of waking immobility (2–5) and non–rapid eye movement sleep (6–13) after learning has been proposed to support memory consolidation (10–13). Replay is conceptualized and typically studied as a phenomenon with higher-order interactions within populations of neurons taken to have sim-ilar properties (10, 14). However, networks built from similar neurons are unstable (15), and recent findings demonstrate that biophysical properties of cortical pyramidal neurons are highly diverse and characterized by lognormal distributions of synaptic weights, long-term firing rates, and spike bursts (16). Furthermore, temporal correlations of hippocampal neurons are largely preserved across brain states and environmental situations, sug-gesting that learning-induced changes are con-strained within a dynamically stable network (16, 17). An example of a preexisting bias between place-cell sequences in a novel environment and sleep before the novel experience (preplay) has been described (18–20), although its computation-al relevance has been questioned recently (14). To clarify the relationship between preexisting bio-physical properties of neurons and their contri-bution to learning, characterization of individual neurons is necessary. We performed such analy-ses during sleep in rats before and after they ex-plored a novel environment. Simultaneous recordings of well-isolated CA1 pyramidal single units were performed in fo…","author":[{"dropping-particle":"","family":"Grosmark","given":"Andres D","non-dropping-particle":"","parse-names":false,"suffix":""},{"dropping-particle":"","family":"Buzsáki","given":"György","non-dropping-particle":"","parse-names":false,"suffix":""}],"container-title":"Science","id":"ITEM-1","issue":"6280","issued":{"date-parts":[["2016"]]},"page":"1440-1443","title":"Diversity in neural firing dynamics supports both rigid and learned hippocampal sequences","type":"article-journal","volume":"351"},"uris":["http://www.mendeley.com/documents/?uuid=cbd9791b-5921-3082-bc40-17bdc8b57805"]},{"id":"ITEM-2","itemData":{"DOI":"10.1016/j.tics.2011.06.004","ISSN":"13646613","PMID":"21764357","abstract":"Sleep enhances integration across multiple stimuli, abstraction of general rules, insight into hidden solutions and false memory formation. Newly learned information is better assimilated if compatible with an existing cognitive framework or schema. This article proposes a mechanism by which the reactivation of newly learned memories during sleep could actively underpin both schema formation and the addition of new knowledge to existing schemata. Under this model, the overlapping replay of related memories selectively strengthens shared elements. Repeated reactivation of memories in different combinations progressively builds schematic representations of the relationships between stimuli. We argue that this selective strengthening forms the basis of cognitive abstraction, and explain how it facilitates insight and false memory formation.","author":[{"dropping-particle":"","family":"Lewis","given":"Penelope A.","non-dropping-particle":"","parse-names":false,"suffix":""},{"dropping-particle":"","family":"Durrant","given":"Simon J.","non-dropping-particle":"","parse-names":false,"suffix":""}],"container-title":"Trends in Cognitive Sciences","id":"ITEM-2","issue":"8","issued":{"date-parts":[["2011","8"]]},"page":"343-351","title":"Overlapping memory replay during sleep builds cognitive schemata","type":"article-journal","volume":"15"},"uris":["http://www.mendeley.com/documents/?uuid=74a20164-a76e-3239-8774-8bf41a38ca0a"]}],"mendeley":{"formattedCitation":"(Grosmark and Buzsáki, 2016; Lewis and Durrant, 2011)","plainTextFormattedCitation":"(Grosmark and Buzsáki, 2016; Lewis and Durrant, 2011)","previouslyFormattedCitation":"(Grosmark and Buzsáki, 2016; Lewis and Durrant, 2011)"},"properties":{"noteIndex":0},"schema":"https://github.com/citation-style-language/schema/raw/master/csl-citation.json"}</w:instrText>
      </w:r>
      <w:r w:rsidRPr="00220B3B">
        <w:fldChar w:fldCharType="separate"/>
      </w:r>
      <w:r w:rsidR="00E72655" w:rsidRPr="00E72655">
        <w:rPr>
          <w:noProof/>
        </w:rPr>
        <w:t>(Grosmark and Buzsáki, 2016; Lewis and Durrant, 2011)</w:t>
      </w:r>
      <w:r w:rsidRPr="00220B3B">
        <w:fldChar w:fldCharType="end"/>
      </w:r>
      <w:r w:rsidRPr="00220B3B">
        <w:t xml:space="preserve">. These “incoming” neurons may be primed by the </w:t>
      </w:r>
      <w:proofErr w:type="gramStart"/>
      <w:r w:rsidRPr="00220B3B">
        <w:t>continuously-shifting</w:t>
      </w:r>
      <w:proofErr w:type="gramEnd"/>
      <w:r w:rsidRPr="00220B3B">
        <w:t xml:space="preserve"> hippocampal network to encode potentially useful new data. Furthermore, by amalgamating neurons into a sequence network, this places the brain in an advantageous position to make associative links to pre-existing memories and thus form cognitive </w:t>
      </w:r>
      <w:r w:rsidRPr="00220B3B">
        <w:lastRenderedPageBreak/>
        <w:t xml:space="preserve">schemata </w:t>
      </w:r>
      <w:r w:rsidRPr="00220B3B">
        <w:fldChar w:fldCharType="begin" w:fldLock="1"/>
      </w:r>
      <w:r w:rsidR="00BE3112">
        <w:instrText>ADDIN CSL_CITATION {"citationItems":[{"id":"ITEM-1","itemData":{"DOI":"10.1126/science.1135935","PMID":"17412951","abstract":"Memory encoding occurs rapidly, but the consolidation of memory in the neocortex has long been held to be a more gradual process. We now report, however, that systems consolidation can occur extremely quickly if an associative \"schema\" into which new information is incorporated has previously been created. In experiments using a hippocampal-dependent paired-associate task for rats, the memory of flavor-place associations became persistent over time as a putative neocortical schema gradually developed. New traces, trained for only one trial, then became assimilated and rapidly hippocampal-independent. Schemas also played a causal role in the creation of lasting associative memory representations during one-trial learning. The concept of neocortical schemas may unite psychological accounts of knowledge structures with neurobiological theories of systems memory consolidation.","author":[{"dropping-particle":"","family":"Tse","given":"Dorothy","non-dropping-particle":"","parse-names":false,"suffix":""},{"dropping-particle":"","family":"Langston","given":"Rosamund F","non-dropping-particle":"","parse-names":false,"suffix":""},{"dropping-particle":"","family":"Kakeyama","given":"Masaki","non-dropping-particle":"","parse-names":false,"suffix":""},{"dropping-particle":"","family":"Bethus","given":"Ingrid","non-dropping-particle":"","parse-names":false,"suffix":""},{"dropping-particle":"","family":"Spooner","given":"Patrick a","non-dropping-particle":"","parse-names":false,"suffix":""},{"dropping-particle":"","family":"Wood","given":"Emma R","non-dropping-particle":"","parse-names":false,"suffix":""},{"dropping-particle":"","family":"Witter","given":"Menno P","non-dropping-particle":"","parse-names":false,"suffix":""},{"dropping-particle":"","family":"Morris","given":"Richard G M","non-dropping-particle":"","parse-names":false,"suffix":""}],"id":"ITEM-1","issue":"5821","issued":{"date-parts":[["2007","4","6"]]},"page":"76-82","title":"Schemas and Memory Consolidation","type":"article-journal","volume":"316"},"uris":["http://www.mendeley.com/documents/?uuid=b1abb6b7-dd77-411b-b54b-c5e484e79ae9"]},{"id":"ITEM-2","itemData":{"DOI":"10.1016/j.neuron.2014.05.019","ISSN":"1097-4199","PMID":"24910078","abstract":"Recent evidence suggests that the hippocampus may integrate overlapping memories into relational representations, or schemas, that link indirectly related events and support flexible memory expression. Here we explored the nature of hippocampal neural population representations for multiple features of events and the locations and contexts in which they occurred. Hippocampal networks developed hierarchical organizations of associated elements of related but separately acquired memories within a context, and distinct organizations for memories where the contexts differentiated object-reward associations. These findings reveal neural mechanisms for the development and organization of relational representations.","author":[{"dropping-particle":"","family":"McKenzie","given":"Sam","non-dropping-particle":"","parse-names":false,"suffix":""},{"dropping-particle":"","family":"Frank","given":"Andrea J","non-dropping-particle":"","parse-names":false,"suffix":""},{"dropping-particle":"","family":"Kinsky","given":"Nathaniel R","non-dropping-particle":"","parse-names":false,"suffix":""},{"dropping-particle":"","family":"Porter","given":"Blake","non-dropping-particle":"","parse-names":false,"suffix":""},{"dropping-particle":"","family":"Rivière","given":"Pamela D","non-dropping-particle":"","parse-names":false,"suffix":""},{"dropping-particle":"","family":"Eichenbaum","given":"Howard","non-dropping-particle":"","parse-names":false,"suffix":""}],"container-title":"Neuron","id":"ITEM-2","issue":"1","issued":{"date-parts":[["2014","7","2"]]},"page":"202-15","publisher":"Elsevier","title":"Hippocampal representation of related and opposing memories develop within distinct, hierarchically organized neural schemas.","type":"article-journal","volume":"83"},"uris":["http://www.mendeley.com/documents/?uuid=40309034-be58-3f27-b27c-38d8a58a0ea4"]}],"mendeley":{"formattedCitation":"(McKenzie et al., 2014; Tse et al., 2007)","plainTextFormattedCitation":"(McKenzie et al., 2014; Tse et al., 2007)","previouslyFormattedCitation":"(McKenzie et al., 2014; Tse et al., 2007)"},"properties":{"noteIndex":0},"schema":"https://github.com/citation-style-language/schema/raw/master/csl-citation.json"}</w:instrText>
      </w:r>
      <w:r w:rsidRPr="00220B3B">
        <w:fldChar w:fldCharType="separate"/>
      </w:r>
      <w:r w:rsidR="00E72655" w:rsidRPr="00E72655">
        <w:rPr>
          <w:noProof/>
        </w:rPr>
        <w:t>(McKenzie et al., 2014; Tse et al., 2007)</w:t>
      </w:r>
      <w:r w:rsidRPr="00220B3B">
        <w:fldChar w:fldCharType="end"/>
      </w:r>
      <w:r w:rsidRPr="00220B3B">
        <w:t xml:space="preserve">. Indeed, memories may be linked physically by the overlap in ensembles encoding them </w:t>
      </w:r>
      <w:r w:rsidRPr="00220B3B">
        <w:fldChar w:fldCharType="begin" w:fldLock="1"/>
      </w:r>
      <w:r w:rsidR="00BE3112">
        <w:instrText>ADDIN CSL_CITATION {"citationItems":[{"id":"ITEM-1","itemData":{"DOI":"10.1038/nature17955","ISSN":"0028-0836","abstract":"This paper tests and provides support for the emerging hypothesis that two distinct memories formed close in time may be linked, such that recall of one triggers recall of the other. Using a range of techniques including in vivo calcium imaging with miniature head-mounted fluorescent microscopes in freely behaving mice, Alcino Silva and colleagues show that learning-dependent changes in excitability can temporally and contextually link memories formed close in time. Interestingly the overlap between memory encoding ensembles and strengthening of the second memory within short periods of time do not occur in aged animals, which do not exhibit the increased hippocampal excitability necessary for such links to occur.","author":[{"dropping-particle":"","family":"Cai","given":"Denise J.","non-dropping-particle":"","parse-names":false,"suffix":""},{"dropping-particle":"","family":"Aharoni","given":"Daniel","non-dropping-particle":"","parse-names":false,"suffix":""},{"dropping-particle":"","family":"Shuman","given":"Tristan","non-dropping-particle":"","parse-names":false,"suffix":""},{"dropping-particle":"","family":"Shobe","given":"Justin","non-dropping-particle":"","parse-names":false,"suffix":""},{"dropping-particle":"","family":"Biane","given":"Jeremy","non-dropping-particle":"","parse-names":false,"suffix":""},{"dropping-particle":"","family":"Song","given":"Weilin","non-dropping-particle":"","parse-names":false,"suffix":""},{"dropping-particle":"","family":"Wei","given":"Brandon","non-dropping-particle":"","parse-names":false,"suffix":""},{"dropping-particle":"","family":"Veshkini","given":"Michael","non-dropping-particle":"","parse-names":false,"suffix":""},{"dropping-particle":"","family":"La-Vu","given":"Mimi","non-dropping-particle":"","parse-names":false,"suffix":""},{"dropping-particle":"","family":"Lou","given":"Jerry","non-dropping-particle":"","parse-names":false,"suffix":""},{"dropping-particle":"","family":"Flores","given":"Sergio E.","non-dropping-particle":"","parse-names":false,"suffix":""},{"dropping-particle":"","family":"Kim","given":"Isaac","non-dropping-particle":"","parse-names":false,"suffix":""},{"dropping-particle":"","family":"Sano","given":"Yoshitake","non-dropping-particle":"","parse-names":false,"suffix":""},{"dropping-particle":"","family":"Zhou","given":"Miou","non-dropping-particle":"","parse-names":false,"suffix":""},{"dropping-particle":"","family":"Baumgaertel","given":"Karsten","non-dropping-particle":"","parse-names":false,"suffix":""},{"dropping-particle":"","family":"Lavi","given":"Ayal","non-dropping-particle":"","parse-names":false,"suffix":""},{"dropping-particle":"","family":"Kamata","given":"Masakazu","non-dropping-particle":"","parse-names":false,"suffix":""},{"dropping-particle":"","family":"Tuszynski","given":"Mark","non-dropping-particle":"","parse-names":false,"suffix":""},{"dropping-particle":"","family":"Mayford","given":"Mark","non-dropping-particle":"","parse-names":false,"suffix":""},{"dropping-particle":"","family":"Golshani","given":"Peyman","non-dropping-particle":"","parse-names":false,"suffix":""},{"dropping-particle":"","family":"Silva","given":"Alcino J.","non-dropping-particle":"","parse-names":false,"suffix":""}],"container-title":"Nature","id":"ITEM-1","issue":"7605","issued":{"date-parts":[["2016","5","23"]]},"page":"115-118","publisher":"Nature Publishing Group","title":"A shared neural ensemble links distinct contextual memories encoded close in time","type":"article-journal","volume":"534"},"uris":["http://www.mendeley.com/documents/?uuid=dfa0d581-a011-3099-a48f-e5e94c9688ce"]},{"id":"ITEM-2","itemData":{"DOI":"10.1016/j.tics.2011.06.004","ISSN":"13646613","PMID":"21764357","abstract":"Sleep enhances integration across multiple stimuli, abstraction of general rules, insight into hidden solutions and false memory formation. Newly learned information is better assimilated if compatible with an existing cognitive framework or schema. This article proposes a mechanism by which the reactivation of newly learned memories during sleep could actively underpin both schema formation and the addition of new knowledge to existing schemata. Under this model, the overlapping replay of related memories selectively strengthens shared elements. Repeated reactivation of memories in different combinations progressively builds schematic representations of the relationships between stimuli. We argue that this selective strengthening forms the basis of cognitive abstraction, and explain how it facilitates insight and false memory formation.","author":[{"dropping-particle":"","family":"Lewis","given":"Penelope A.","non-dropping-particle":"","parse-names":false,"suffix":""},{"dropping-particle":"","family":"Durrant","given":"Simon J.","non-dropping-particle":"","parse-names":false,"suffix":""}],"container-title":"Trends in Cognitive Sciences","id":"ITEM-2","issue":"8","issued":{"date-parts":[["2011","8"]]},"page":"343-351","title":"Overlapping memory replay during sleep builds cognitive schemata","type":"article-journal","volume":"15"},"uris":["http://www.mendeley.com/documents/?uuid=74a20164-a76e-3239-8774-8bf41a38ca0a"]},{"id":"ITEM-3","itemData":{"DOI":"10.1126/science.aaf0594","ISBN":"9788578110796","ISSN":"10959203","PMID":"27463673","abstract":"Collections of cells called engrams are thought to represent memories. Although there has been progress in identifying and manipulating single engrams, little is known about how multiple engrams interact to influence memory. In lateral amygdala (LA), neurons with increased excitability during training outcompete their neighbors for allocation to an engram. We examined whether competition based on neuronal excitability also governs the interaction between engrams. Mice received two distinct fear conditioning events separated by different intervals. LA neuron excitability was optogenetically manipulated and revealed a transient competitive process that integrates memories for events occurring closely in time (coallocating overlapping populations of neurons to both engrams) and separates memories for events occurring at distal times (disallocating nonoverlapping populations to each engram).","author":[{"dropping-particle":"","family":"Rashid","given":"Asim J","non-dropping-particle":"","parse-names":false,"suffix":""},{"dropping-particle":"","family":"Yan","given":"Chen","non-dropping-particle":"","parse-names":false,"suffix":""},{"dropping-particle":"","family":"Mercaldo","given":"Valentina","non-dropping-particle":"","parse-names":false,"suffix":""},{"dropping-particle":"","family":"Hsiang","given":"Hwa-Lin Lin","non-dropping-particle":"","parse-names":false,"suffix":""},{"dropping-particle":"","family":"Park","given":"Sungmo","non-dropping-particle":"","parse-names":false,"suffix":""},{"dropping-particle":"","family":"Cole","given":"Christina J","non-dropping-particle":"","parse-names":false,"suffix":""},{"dropping-particle":"","family":"Cristofaro","given":"Antonietta","non-dropping-particle":"De","parse-names":false,"suffix":""},{"dropping-particle":"","family":"Yu","given":"Julia","non-dropping-particle":"","parse-names":false,"suffix":""},{"dropping-particle":"","family":"Ramakrishnan","given":"Charu","non-dropping-particle":"","parse-names":false,"suffix":""},{"dropping-particle":"","family":"Lee","given":"Soo Yeun","non-dropping-particle":"","parse-names":false,"suffix":""},{"dropping-particle":"","family":"Deisseroth","given":"Karl","non-dropping-particle":"","parse-names":false,"suffix":""},{"dropping-particle":"","family":"Frankland","given":"Paul W","non-dropping-particle":"","parse-names":false,"suffix":""},{"dropping-particle":"","family":"Josselyn","given":"Sheena A","non-dropping-particle":"","parse-names":false,"suffix":""}],"container-title":"Science","id":"ITEM-3","issue":"6297","issued":{"date-parts":[["2016","7","22"]]},"page":"383-387","publisher":"American Association for the Advancement of Science","title":"Competition between engrams influences fear memory formation and recall","type":"article-journal","volume":"353"},"uris":["http://www.mendeley.com/documents/?uuid=bcc1d334-9d52-3e49-ba1b-73158efa593f"]}],"mendeley":{"formattedCitation":"(Cai et al., 2016; Lewis and Durrant, 2011; Rashid et al., 2016)","plainTextFormattedCitation":"(Cai et al., 2016; Lewis and Durrant, 2011; Rashid et al., 2016)","previouslyFormattedCitation":"(Cai et al., 2016; Lewis and Durrant, 2011; Rashid et al., 2016)"},"properties":{"noteIndex":0},"schema":"https://github.com/citation-style-language/schema/raw/master/csl-citation.json"}</w:instrText>
      </w:r>
      <w:r w:rsidRPr="00220B3B">
        <w:fldChar w:fldCharType="separate"/>
      </w:r>
      <w:r w:rsidR="00E72655" w:rsidRPr="00E72655">
        <w:rPr>
          <w:noProof/>
        </w:rPr>
        <w:t>(Cai et al., 2016; Lewis and Durrant, 2011; Rashid et al., 2016)</w:t>
      </w:r>
      <w:r w:rsidRPr="00220B3B">
        <w:fldChar w:fldCharType="end"/>
      </w:r>
      <w:r w:rsidRPr="00220B3B">
        <w:t xml:space="preserve">. Our study recorded longitudinally from time cells, which by their very nature, are critical for representing temporally separated events </w:t>
      </w:r>
      <w:r w:rsidRPr="00220B3B">
        <w:fldChar w:fldCharType="begin" w:fldLock="1"/>
      </w:r>
      <w:r w:rsidR="00BE3112">
        <w:instrText>ADDIN CSL_CITATION {"citationItems":[{"id":"ITEM-1","itemData":{"DOI":"10.1016/j.neuron.2011.07.012","ISSN":"08966273","author":[{"dropping-particle":"","family":"MacDonald","given":"Christopher J.","non-dropping-particle":"","parse-names":false,"suffix":""},{"dropping-particle":"","family":"Lepage","given":"Kyle Q.","non-dropping-particle":"","parse-names":false,"suffix":""},{"dropping-particle":"","family":"Eden","given":"Uri T.","non-dropping-particle":"","parse-names":false,"suffix":""},{"dropping-particle":"","family":"Eichenbaum","given":"Howard","non-dropping-particle":"","parse-names":false,"suffix":""}],"container-title":"Neuron","id":"ITEM-1","issue":"4","issued":{"date-parts":[["2011"]]},"page":"737-749","publisher":"Elsevier Inc.","title":"Hippocampal “time cells” bridge the gap in memory for discontiguous events","type":"article-journal","volume":"71"},"uris":["http://www.mendeley.com/documents/?uuid=a66a7de3-605e-4de3-8341-00b1949a84b2"]}],"mendeley":{"formattedCitation":"(MacDonald et al., 2011)","plainTextFormattedCitation":"(MacDonald et al., 2011)","previouslyFormattedCitation":"(MacDonald et al., 2011)"},"properties":{"noteIndex":0},"schema":"https://github.com/citation-style-language/schema/raw/master/csl-citation.json"}</w:instrText>
      </w:r>
      <w:r w:rsidRPr="00220B3B">
        <w:fldChar w:fldCharType="separate"/>
      </w:r>
      <w:r w:rsidR="00E72655" w:rsidRPr="00E72655">
        <w:rPr>
          <w:noProof/>
        </w:rPr>
        <w:t>(MacDonald et al., 2011)</w:t>
      </w:r>
      <w:r w:rsidRPr="00220B3B">
        <w:fldChar w:fldCharType="end"/>
      </w:r>
      <w:r w:rsidRPr="00220B3B">
        <w:t xml:space="preserve">. In the resulting analyses, we presented a key piece of evidence for this mechanism of schema formation by demonstrating that individual time cells insert and remove themselves from existing sequences from previous days. </w:t>
      </w:r>
    </w:p>
    <w:p w14:paraId="4EB579E6" w14:textId="77777777" w:rsidR="00220B3B" w:rsidRPr="00220B3B" w:rsidRDefault="00220B3B" w:rsidP="00220B3B"/>
    <w:p w14:paraId="23125528" w14:textId="7052CC36" w:rsidR="00220B3B" w:rsidRPr="00220B3B" w:rsidRDefault="00220B3B" w:rsidP="00220B3B">
      <w:pPr>
        <w:pStyle w:val="Heading3"/>
      </w:pPr>
      <w:bookmarkStart w:id="94" w:name="_Toc415341974"/>
      <w:r w:rsidRPr="00220B3B">
        <w:t>Outstanding Questions in Long-Term Sequence Representations</w:t>
      </w:r>
      <w:bookmarkEnd w:id="94"/>
    </w:p>
    <w:p w14:paraId="1159A8E4" w14:textId="6F953643" w:rsidR="005948DD" w:rsidRDefault="00220B3B" w:rsidP="00220B3B">
      <w:r>
        <w:tab/>
      </w:r>
      <w:r w:rsidRPr="00220B3B">
        <w:t xml:space="preserve">Persistence and variance of temporal information across long timescales support the idea that the hippocampus stores and modifies firing patterns to support memory. However, several questions remain. The constant flux of excitable neurons situates the hippocampus in an ideal position for integrating new information into existing schemata </w:t>
      </w:r>
      <w:r w:rsidRPr="00220B3B">
        <w:fldChar w:fldCharType="begin" w:fldLock="1"/>
      </w:r>
      <w:r w:rsidR="00BE3112">
        <w:instrText>ADDIN CSL_CITATION {"citationItems":[{"id":"ITEM-1","itemData":{"DOI":"10.1016/j.tics.2011.06.004","ISSN":"13646613","PMID":"21764357","abstract":"Sleep enhances integration across multiple stimuli, abstraction of general rules, insight into hidden solutions and false memory formation. Newly learned information is better assimilated if compatible with an existing cognitive framework or schema. This article proposes a mechanism by which the reactivation of newly learned memories during sleep could actively underpin both schema formation and the addition of new knowledge to existing schemata. Under this model, the overlapping replay of related memories selectively strengthens shared elements. Repeated reactivation of memories in different combinations progressively builds schematic representations of the relationships between stimuli. We argue that this selective strengthening forms the basis of cognitive abstraction, and explain how it facilitates insight and false memory formation.","author":[{"dropping-particle":"","family":"Lewis","given":"Penelope A.","non-dropping-particle":"","parse-names":false,"suffix":""},{"dropping-particle":"","family":"Durrant","given":"Simon J.","non-dropping-particle":"","parse-names":false,"suffix":""}],"container-title":"Trends in Cognitive Sciences","id":"ITEM-1","issue":"8","issued":{"date-parts":[["2011","8"]]},"page":"343-351","title":"Overlapping memory replay during sleep builds cognitive schemata","type":"article-journal","volume":"15"},"uris":["http://www.mendeley.com/documents/?uuid=74a20164-a76e-3239-8774-8bf41a38ca0a"]},{"id":"ITEM-2","itemData":{"abstract":"Cell assembly sequences during learning are \" replayed \" during hippocampal ripples and contribute to the consolidation of episodic memories. However, neuronal sequences may also reflect preexisting dynamics. We report that sequences of place-cell firing in a novel environment are formed from a combination of the contributions of a rigid, predominantly fast-firing subset of pyramidal neurons with low spatial specificity and limited change across sleep-experience-sleep and a slow-firing plastic subset. Slow-firing cells, rather than fast-firing cells, gained high place specificity during exploration, elevated their association with ripples, and showed increased bursting and temporal coactivation during postexperience sleep. Thus, slow-and fast-firing neurons, although forming a continuous distribution, have different coding and plastic properties. T he restructuring of hippocampal networks through synaptic plasticity is necessary for the formation of new episodic memories. Replay of hippocampal place-cell (1) se-quences during sharp wave ripples (SPW-Rs) of waking immobility (2–5) and non–rapid eye movement sleep (6–13) after learning has been proposed to support memory consolidation (10–13). Replay is conceptualized and typically studied as a phenomenon with higher-order interactions within populations of neurons taken to have sim-ilar properties (10, 14). However, networks built from similar neurons are unstable (15), and recent findings demonstrate that biophysical properties of cortical pyramidal neurons are highly diverse and characterized by lognormal distributions of synaptic weights, long-term firing rates, and spike bursts (16). Furthermore, temporal correlations of hippocampal neurons are largely preserved across brain states and environmental situations, sug-gesting that learning-induced changes are con-strained within a dynamically stable network (16, 17). An example of a preexisting bias between place-cell sequences in a novel environment and sleep before the novel experience (preplay) has been described (18–20), although its computation-al relevance has been questioned recently (14). To clarify the relationship between preexisting bio-physical properties of neurons and their contri-bution to learning, characterization of individual neurons is necessary. We performed such analy-ses during sleep in rats before and after they ex-plored a novel environment. Simultaneous recordings of well-isolated CA1 pyramidal single units were performed in fo…","author":[{"dropping-particle":"","family":"Grosmark","given":"Andres D","non-dropping-particle":"","parse-names":false,"suffix":""},{"dropping-particle":"","family":"Buzsáki","given":"György","non-dropping-particle":"","parse-names":false,"suffix":""}],"container-title":"Science","id":"ITEM-2","issue":"6280","issued":{"date-parts":[["2016"]]},"page":"1440-1443","title":"Diversity in neural firing dynamics supports both rigid and learned hippocampal sequences","type":"article-journal","volume":"351"},"uris":["http://www.mendeley.com/documents/?uuid=cbd9791b-5921-3082-bc40-17bdc8b57805"]}],"mendeley":{"formattedCitation":"(Grosmark and Buzsáki, 2016; Lewis and Durrant, 2011)","plainTextFormattedCitation":"(Grosmark and Buzsáki, 2016; Lewis and Durrant, 2011)","previouslyFormattedCitation":"(Grosmark and Buzsáki, 2016; Lewis and Durrant, 2011)"},"properties":{"noteIndex":0},"schema":"https://github.com/citation-style-language/schema/raw/master/csl-citation.json"}</w:instrText>
      </w:r>
      <w:r w:rsidRPr="00220B3B">
        <w:fldChar w:fldCharType="separate"/>
      </w:r>
      <w:r w:rsidR="00E72655" w:rsidRPr="00E72655">
        <w:rPr>
          <w:noProof/>
        </w:rPr>
        <w:t>(Grosmark and Buzsáki, 2016; Lewis and Durrant, 2011)</w:t>
      </w:r>
      <w:r w:rsidRPr="00220B3B">
        <w:fldChar w:fldCharType="end"/>
      </w:r>
      <w:r w:rsidRPr="00220B3B">
        <w:t xml:space="preserve">, but this has yet to be explicitly demonstrated. Promising recent advances in imaging technology have permitted other groups to longitudinally track network states of various brain regions across macroscopic time </w:t>
      </w:r>
      <w:r w:rsidRPr="00220B3B">
        <w:fldChar w:fldCharType="begin" w:fldLock="1"/>
      </w:r>
      <w:r w:rsidR="00BE3112">
        <w:instrText>ADDIN CSL_CITATION {"citationItems":[{"id":"ITEM-1","itemData":{"DOI":"10.1016/j.neuron.2015.03.055","ISSN":"08966273","PMID":"25856491","abstract":"Fluorescence imaging offers expanding capabilities for recording neural dynamics in behaving mammals, including the means to monitor hundreds of cells targeted by genetic type or connectivity, track cells over weeks, densely sample neurons within local microcircuits, study cells too inactive to isolate in extracellular electrical recordings, and visualize activity in dendrites, axons, or dendritic spines. We discuss recent progress and future directions for imaging in behaving mammals from a systems engineering perspective, which seeks holistic consideration of fluorescent indicators, optical instrumentation, and computational analyses. Today, genetically encoded indicators of neural Ca2+ dynamics are widely used, and those of trans-membrane voltage are rapidly improving. Two complementary imaging paradigms involve conventional microscopes for studying head-restrained animals and head-mounted miniature microscopes for imaging in freely behaving animals. Overall, the field has attained sufficient sophistication that increased cooperation between those designing new indicators, light sources, microscopes, and computational analyses would greatly benefit future progress.","author":[{"dropping-particle":"","family":"Hamel","given":"Elizabeth J.O.","non-dropping-particle":"","parse-names":false,"suffix":""},{"dropping-particle":"","family":"Grewe","given":"Benjamin F.","non-dropping-particle":"","parse-names":false,"suffix":""},{"dropping-particle":"","family":"Parker","given":"Jones G.","non-dropping-particle":"","parse-names":false,"suffix":""},{"dropping-particle":"","family":"Schnitzer","given":"Mark J.","non-dropping-particle":"","parse-names":false,"suffix":""}],"container-title":"Neuron","id":"ITEM-1","issue":"1","issued":{"date-parts":[["2015","4","8"]]},"page":"140-159","publisher":"Elsevier Inc.","title":"Cellular Level Brain Imaging in Behaving Mammals: An Engineering Approach","type":"article-journal","volume":"86"},"uris":["http://www.mendeley.com/documents/?uuid=45c2359f-6219-457b-a0a5-463d7cf1ae52"]}],"mendeley":{"formattedCitation":"(Hamel et al., 2015)","plainTextFormattedCitation":"(Hamel et al., 2015)","previouslyFormattedCitation":"(Hamel et al., 2015)"},"properties":{"noteIndex":0},"schema":"https://github.com/citation-style-language/schema/raw/master/csl-citation.json"}</w:instrText>
      </w:r>
      <w:r w:rsidRPr="00220B3B">
        <w:fldChar w:fldCharType="separate"/>
      </w:r>
      <w:r w:rsidR="00E72655" w:rsidRPr="00E72655">
        <w:rPr>
          <w:noProof/>
        </w:rPr>
        <w:t>(Hamel et al., 2015)</w:t>
      </w:r>
      <w:r w:rsidRPr="00220B3B">
        <w:fldChar w:fldCharType="end"/>
      </w:r>
      <w:r w:rsidRPr="00220B3B">
        <w:t xml:space="preserve">, but few have addressed the evolution of hippocampal cell assembly sequences during learning. Given that sequence generation appears to be the default activity of the hippocampal network </w:t>
      </w:r>
      <w:r w:rsidRPr="00220B3B">
        <w:fldChar w:fldCharType="begin" w:fldLock="1"/>
      </w:r>
      <w:r w:rsidR="00BE3112">
        <w:instrText>ADDIN CSL_CITATION {"citationItems":[{"id":"ITEM-1","itemData":{"DOI":"10.1016/j.neuron.2015.09.052","ISSN":"08966273","PMID":"26494280","abstract":"The hippocampus is essential for spatiotemporal cognition. Sequences of neuronal activation provide a substrate for this fundamental function. At the behavioral timescale, these sequences have been shown to occur either in the presence of successive external landmarks or through internal mechanisms within an episodic memory task. In both cases, activity is externally constrained by the organization of the task and by the size of the environment explored. Therefore, it remains unknown whether hippocampal activity can self-organize into a default mode in the absence of any external memory demand or spatiotemporal boundary. Here we show that, in the presence of self-motion cues, a population code integrating distance naturally emerges in the hippocampus in the form of recurring sequences. These internal dynamics clamp spontaneous travel since run distance distributes into integer multiples of the span of these sequences. These sequences may thus guide navigation when external landmarks are reduced.","author":[{"dropping-particle":"","family":"Villette","given":"Vincent","non-dropping-particle":"","parse-names":false,"suffix":""},{"dropping-particle":"","family":"Malvache","given":"Arnaud","non-dropping-particle":"","parse-names":false,"suffix":""},{"dropping-particle":"","family":"Tressard","given":"Thomas","non-dropping-particle":"","parse-names":false,"suffix":""},{"dropping-particle":"","family":"Dupuy","given":"Nathalie","non-dropping-particle":"","parse-names":false,"suffix":""},{"dropping-particle":"","family":"Cossart","given":"Rosa","non-dropping-particle":"","parse-names":false,"suffix":""}],"container-title":"Neuron","id":"ITEM-1","issue":"2","issued":{"date-parts":[["2015","10","21"]]},"page":"357-366","title":"Internally Recurring Hippocampal Sequences as a Population Template of Spatiotemporal Information","type":"article-journal","volume":"88"},"uris":["http://www.mendeley.com/documents/?uuid=ff5e6c2e-77ae-48cc-8c5a-bf53866848b2"]},{"id":"ITEM-2","itemData":{"author":[{"dropping-particle":"","family":"Buzsáki","given":"György","non-dropping-particle":"","parse-names":false,"suffix":""}],"id":"ITEM-2","issued":{"date-parts":[["2006"]]},"publisher":"Oxford University Press","publisher-place":"New York, NY, US","title":"Rhythms of the Brain","type":"book"},"uris":["http://www.mendeley.com/documents/?uuid=c985bf9a-f222-4e61-9a3d-d08ee2fce4ad"]}],"mendeley":{"formattedCitation":"(Buzsáki, 2006; Villette et al., 2015)","plainTextFormattedCitation":"(Buzsáki, 2006; Villette et al., 2015)","previouslyFormattedCitation":"(Buzsáki, 2006; Villette et al., 2015)"},"properties":{"noteIndex":0},"schema":"https://github.com/citation-style-language/schema/raw/master/csl-citation.json"}</w:instrText>
      </w:r>
      <w:r w:rsidRPr="00220B3B">
        <w:fldChar w:fldCharType="separate"/>
      </w:r>
      <w:r w:rsidR="00E72655" w:rsidRPr="00E72655">
        <w:rPr>
          <w:noProof/>
        </w:rPr>
        <w:t>(Buzsáki, 2006; Villette et al., 2015)</w:t>
      </w:r>
      <w:r w:rsidRPr="00220B3B">
        <w:fldChar w:fldCharType="end"/>
      </w:r>
      <w:r w:rsidRPr="00220B3B">
        <w:t xml:space="preserve">, future investigation into this domain promises fruitful gains in knowledge about how learning is imprinted onto the neural substrate. </w:t>
      </w:r>
    </w:p>
    <w:p w14:paraId="4A4FAC23" w14:textId="77777777" w:rsidR="005948DD" w:rsidRDefault="005948DD">
      <w:pPr>
        <w:tabs>
          <w:tab w:val="clear" w:pos="720"/>
        </w:tabs>
        <w:spacing w:line="240" w:lineRule="auto"/>
      </w:pPr>
      <w:r>
        <w:br w:type="page"/>
      </w:r>
    </w:p>
    <w:p w14:paraId="5C67F185" w14:textId="1AA96425" w:rsidR="00AE38AC" w:rsidRDefault="00AE38AC" w:rsidP="00AE38AC">
      <w:pPr>
        <w:pStyle w:val="Heading2"/>
      </w:pPr>
      <w:bookmarkStart w:id="95" w:name="_Toc415341975"/>
      <w:r>
        <w:lastRenderedPageBreak/>
        <w:t>Chapter Two Figure List</w:t>
      </w:r>
      <w:bookmarkEnd w:id="95"/>
    </w:p>
    <w:p w14:paraId="45AFB380" w14:textId="18EAE0BE" w:rsidR="00334C88" w:rsidRDefault="00334C88" w:rsidP="00E60BD2">
      <w:pPr>
        <w:pStyle w:val="BUFigureCaption"/>
      </w:pPr>
      <w:bookmarkStart w:id="96" w:name="_Toc410040887"/>
      <w:r w:rsidRPr="005948DD">
        <w:t xml:space="preserve">Figure </w:t>
      </w:r>
      <w:r w:rsidR="003A044A">
        <w:t>2.</w:t>
      </w:r>
      <w:r w:rsidR="00E76B5C">
        <w:rPr>
          <w:noProof/>
        </w:rPr>
        <w:fldChar w:fldCharType="begin"/>
      </w:r>
      <w:r w:rsidR="00E76B5C">
        <w:rPr>
          <w:noProof/>
        </w:rPr>
        <w:instrText xml:space="preserve"> SEQ Figure \* ARABIC </w:instrText>
      </w:r>
      <w:r w:rsidR="00E76B5C">
        <w:rPr>
          <w:noProof/>
        </w:rPr>
        <w:fldChar w:fldCharType="separate"/>
      </w:r>
      <w:r w:rsidR="001A7D8E">
        <w:rPr>
          <w:noProof/>
        </w:rPr>
        <w:t>1</w:t>
      </w:r>
      <w:r w:rsidR="00E76B5C">
        <w:rPr>
          <w:noProof/>
        </w:rPr>
        <w:fldChar w:fldCharType="end"/>
      </w:r>
      <w:r w:rsidRPr="005948DD">
        <w:t xml:space="preserve">. </w:t>
      </w:r>
      <w:proofErr w:type="gramStart"/>
      <w:r w:rsidRPr="005948DD">
        <w:t>Sequentially-activated</w:t>
      </w:r>
      <w:proofErr w:type="gramEnd"/>
      <w:r w:rsidRPr="005948DD">
        <w:t xml:space="preserve"> time cells were observed using calcium imaging.</w:t>
      </w:r>
      <w:bookmarkEnd w:id="96"/>
      <w:r w:rsidRPr="005948DD">
        <w:t xml:space="preserve"> </w:t>
      </w:r>
    </w:p>
    <w:p w14:paraId="41D04FE1" w14:textId="7BE2179D" w:rsidR="00220B3B" w:rsidRDefault="005948DD" w:rsidP="00220B3B">
      <w:r w:rsidRPr="005948DD">
        <w:rPr>
          <w:noProof/>
        </w:rPr>
        <w:drawing>
          <wp:inline distT="0" distB="0" distL="0" distR="0" wp14:anchorId="73E148F5" wp14:editId="24D7483F">
            <wp:extent cx="5231180" cy="6575989"/>
            <wp:effectExtent l="0" t="0" r="1270" b="3175"/>
            <wp:docPr id="2" name="Picture 2" descr="C:\Users\William Mau\Documents\Projects\Time Cell Imaging Summer 2015 - 2017\Paper\Figures\CurrBio\Fig.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lliam Mau\Documents\Projects\Time Cell Imaging Summer 2015 - 2017\Paper\Figures\CurrBio\Fig. 1.png"/>
                    <pic:cNvPicPr>
                      <a:picLocks noChangeAspect="1" noChangeArrowheads="1"/>
                    </pic:cNvPicPr>
                  </pic:nvPicPr>
                  <pic:blipFill rotWithShape="1">
                    <a:blip r:embed="rId17">
                      <a:extLst>
                        <a:ext uri="{28A0092B-C50C-407E-A947-70E740481C1C}">
                          <a14:useLocalDpi xmlns:a14="http://schemas.microsoft.com/office/drawing/2010/main" val="0"/>
                        </a:ext>
                      </a:extLst>
                    </a:blip>
                    <a:srcRect r="26387"/>
                    <a:stretch/>
                  </pic:blipFill>
                  <pic:spPr bwMode="auto">
                    <a:xfrm>
                      <a:off x="0" y="0"/>
                      <a:ext cx="5243744" cy="6591783"/>
                    </a:xfrm>
                    <a:prstGeom prst="rect">
                      <a:avLst/>
                    </a:prstGeom>
                    <a:noFill/>
                    <a:ln>
                      <a:noFill/>
                    </a:ln>
                    <a:extLst>
                      <a:ext uri="{53640926-AAD7-44d8-BBD7-CCE9431645EC}">
                        <a14:shadowObscured xmlns:a14="http://schemas.microsoft.com/office/drawing/2010/main"/>
                      </a:ext>
                    </a:extLst>
                  </pic:spPr>
                </pic:pic>
              </a:graphicData>
            </a:graphic>
          </wp:inline>
        </w:drawing>
      </w:r>
    </w:p>
    <w:p w14:paraId="0E0C705D" w14:textId="77777777" w:rsidR="00F80438" w:rsidRDefault="00F80438">
      <w:pPr>
        <w:tabs>
          <w:tab w:val="clear" w:pos="720"/>
        </w:tabs>
        <w:spacing w:line="240" w:lineRule="auto"/>
        <w:rPr>
          <w:rFonts w:cs="Times New Roman"/>
          <w:b/>
          <w:bCs/>
          <w:sz w:val="18"/>
          <w:szCs w:val="18"/>
        </w:rPr>
      </w:pPr>
      <w:r>
        <w:br w:type="page"/>
      </w:r>
    </w:p>
    <w:p w14:paraId="21FF6696" w14:textId="171D619D" w:rsidR="005948DD" w:rsidRDefault="005948DD" w:rsidP="00E76B5C">
      <w:pPr>
        <w:pStyle w:val="ListParagraph"/>
        <w:numPr>
          <w:ilvl w:val="0"/>
          <w:numId w:val="3"/>
        </w:numPr>
      </w:pPr>
      <w:r w:rsidRPr="005948DD">
        <w:lastRenderedPageBreak/>
        <w:t xml:space="preserve">Task schematic. Mice run for 10 s on a motorized treadmill then turn left to retrieve a sucrose water reward at a well. </w:t>
      </w:r>
    </w:p>
    <w:p w14:paraId="4EAEF1A2" w14:textId="77777777" w:rsidR="00D2206D" w:rsidRDefault="005948DD" w:rsidP="00E76B5C">
      <w:pPr>
        <w:pStyle w:val="ListParagraph"/>
        <w:numPr>
          <w:ilvl w:val="0"/>
          <w:numId w:val="3"/>
        </w:numPr>
      </w:pPr>
      <w:r w:rsidRPr="005948DD">
        <w:t xml:space="preserve">Example of the field of view through an implanted lens aimed at CA1, depicted as the maximum temporal projection of fluorescence activity. Ten neuron ROIs highlighted. </w:t>
      </w:r>
    </w:p>
    <w:p w14:paraId="406CFB32" w14:textId="77777777" w:rsidR="00D2206D" w:rsidRDefault="005948DD" w:rsidP="00E76B5C">
      <w:pPr>
        <w:pStyle w:val="ListParagraph"/>
        <w:numPr>
          <w:ilvl w:val="0"/>
          <w:numId w:val="3"/>
        </w:numPr>
      </w:pPr>
      <w:r w:rsidRPr="005948DD">
        <w:t xml:space="preserve">Fluorescence traces of highlighted neurons in (B). </w:t>
      </w:r>
      <w:proofErr w:type="gramStart"/>
      <w:r w:rsidRPr="005948DD">
        <w:t>Inset</w:t>
      </w:r>
      <w:proofErr w:type="gramEnd"/>
      <w:r w:rsidRPr="005948DD">
        <w:t xml:space="preserve">, </w:t>
      </w:r>
      <w:proofErr w:type="gramStart"/>
      <w:r w:rsidRPr="005948DD">
        <w:t>zoom</w:t>
      </w:r>
      <w:proofErr w:type="gramEnd"/>
      <w:r w:rsidRPr="005948DD">
        <w:t>.</w:t>
      </w:r>
    </w:p>
    <w:p w14:paraId="307F0789" w14:textId="77777777" w:rsidR="00D2206D" w:rsidRDefault="005948DD" w:rsidP="00E76B5C">
      <w:pPr>
        <w:pStyle w:val="ListParagraph"/>
        <w:numPr>
          <w:ilvl w:val="0"/>
          <w:numId w:val="3"/>
        </w:numPr>
      </w:pPr>
      <w:r w:rsidRPr="005948DD">
        <w:t>Activity patterns of four representative time cells. Top plots are Ca</w:t>
      </w:r>
      <w:r w:rsidRPr="00D2206D">
        <w:rPr>
          <w:vertAlign w:val="superscript"/>
        </w:rPr>
        <w:t>2+</w:t>
      </w:r>
      <w:r w:rsidRPr="005948DD">
        <w:t xml:space="preserve"> transient density maps, aligned to treadmill onset. Bottom plots are temporal receptive fields, averaged across treadmill runs (teal). Also shown are receptive fields of time-shuffled data (blue, solid) with 95% confidence intervals (blue, dashed), regions where empirical data are statistically significant from time-shuffled data (red dots), and fluorescence traces from individual treadmill runs (gray). </w:t>
      </w:r>
    </w:p>
    <w:p w14:paraId="58BA471A" w14:textId="77777777" w:rsidR="00D2206D" w:rsidRDefault="005948DD" w:rsidP="00E76B5C">
      <w:pPr>
        <w:pStyle w:val="ListParagraph"/>
        <w:numPr>
          <w:ilvl w:val="0"/>
          <w:numId w:val="3"/>
        </w:numPr>
      </w:pPr>
      <w:r w:rsidRPr="005948DD">
        <w:t xml:space="preserve">Trial-averaged time </w:t>
      </w:r>
      <w:proofErr w:type="gramStart"/>
      <w:r w:rsidRPr="005948DD">
        <w:t>lapse</w:t>
      </w:r>
      <w:proofErr w:type="gramEnd"/>
      <w:r w:rsidRPr="005948DD">
        <w:t xml:space="preserve"> images of last cell in (D). </w:t>
      </w:r>
    </w:p>
    <w:p w14:paraId="2AC2762E" w14:textId="7D46912D" w:rsidR="005948DD" w:rsidRPr="005948DD" w:rsidRDefault="005948DD" w:rsidP="00E76B5C">
      <w:pPr>
        <w:pStyle w:val="ListParagraph"/>
        <w:numPr>
          <w:ilvl w:val="0"/>
          <w:numId w:val="3"/>
        </w:numPr>
      </w:pPr>
      <w:r w:rsidRPr="005948DD">
        <w:t>Receptive fields (</w:t>
      </w:r>
      <w:proofErr w:type="spellStart"/>
      <w:r w:rsidRPr="005948DD">
        <w:t>grayscale</w:t>
      </w:r>
      <w:proofErr w:type="spellEnd"/>
      <w:r w:rsidRPr="005948DD">
        <w:t xml:space="preserve">) of all classified time cells in one mouse during one session, sorted by location of field peaks (red line). </w:t>
      </w:r>
    </w:p>
    <w:p w14:paraId="6886D8D9" w14:textId="47F16EEA" w:rsidR="003A044A" w:rsidRPr="00C0608A" w:rsidRDefault="00D145D1" w:rsidP="003A044A">
      <w:pPr>
        <w:pStyle w:val="BUFigureCaption"/>
      </w:pPr>
      <w:r>
        <w:br w:type="page"/>
      </w:r>
      <w:bookmarkStart w:id="97" w:name="_Toc410040888"/>
      <w:proofErr w:type="gramStart"/>
      <w:r w:rsidR="003A044A" w:rsidRPr="00C0608A">
        <w:lastRenderedPageBreak/>
        <w:t xml:space="preserve">Figure </w:t>
      </w:r>
      <w:r w:rsidR="00E76B5C">
        <w:rPr>
          <w:noProof/>
        </w:rPr>
        <w:fldChar w:fldCharType="begin"/>
      </w:r>
      <w:r w:rsidR="00E76B5C">
        <w:rPr>
          <w:noProof/>
        </w:rPr>
        <w:instrText xml:space="preserve"> SEQ Figure \* ARABIC </w:instrText>
      </w:r>
      <w:r w:rsidR="00E76B5C">
        <w:rPr>
          <w:noProof/>
        </w:rPr>
        <w:fldChar w:fldCharType="separate"/>
      </w:r>
      <w:r w:rsidR="001A7D8E">
        <w:rPr>
          <w:noProof/>
        </w:rPr>
        <w:t>2</w:t>
      </w:r>
      <w:r w:rsidR="00E76B5C">
        <w:rPr>
          <w:noProof/>
        </w:rPr>
        <w:fldChar w:fldCharType="end"/>
      </w:r>
      <w:r w:rsidR="003A044A">
        <w:t>.2</w:t>
      </w:r>
      <w:r w:rsidR="003A044A" w:rsidRPr="00C0608A">
        <w:t>.</w:t>
      </w:r>
      <w:proofErr w:type="gramEnd"/>
      <w:r w:rsidR="003A044A" w:rsidRPr="00C0608A">
        <w:t xml:space="preserve"> Time cell sequences contained information about relative time on the scale of seconds.</w:t>
      </w:r>
      <w:bookmarkEnd w:id="97"/>
      <w:r w:rsidR="003A044A" w:rsidRPr="00C0608A">
        <w:t xml:space="preserve">  </w:t>
      </w:r>
    </w:p>
    <w:p w14:paraId="7A76BAF6" w14:textId="68DC5A73" w:rsidR="00D145D1" w:rsidRDefault="00D145D1">
      <w:pPr>
        <w:tabs>
          <w:tab w:val="clear" w:pos="720"/>
        </w:tabs>
        <w:spacing w:line="240" w:lineRule="auto"/>
      </w:pPr>
    </w:p>
    <w:p w14:paraId="50565630" w14:textId="7165EECC" w:rsidR="005948DD" w:rsidRDefault="00D145D1" w:rsidP="00220B3B">
      <w:r w:rsidRPr="00D145D1">
        <w:rPr>
          <w:noProof/>
        </w:rPr>
        <w:drawing>
          <wp:inline distT="0" distB="0" distL="0" distR="0" wp14:anchorId="04FDE958" wp14:editId="4CDB0E4A">
            <wp:extent cx="5486400" cy="5215095"/>
            <wp:effectExtent l="0" t="0" r="0" b="5080"/>
            <wp:docPr id="3" name="Picture 3" descr="C:\Users\William Mau\Documents\Projects\Time Cell Imaging Summer 2015 - 2017\Paper\Figures\CurrBio\Fig.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lliam Mau\Documents\Projects\Time Cell Imaging Summer 2015 - 2017\Paper\Figures\CurrBio\Fig. 2.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86400" cy="5215095"/>
                    </a:xfrm>
                    <a:prstGeom prst="rect">
                      <a:avLst/>
                    </a:prstGeom>
                    <a:noFill/>
                    <a:ln>
                      <a:noFill/>
                    </a:ln>
                  </pic:spPr>
                </pic:pic>
              </a:graphicData>
            </a:graphic>
          </wp:inline>
        </w:drawing>
      </w:r>
    </w:p>
    <w:p w14:paraId="3BFBB6E3" w14:textId="42A3FF73" w:rsidR="009066E4" w:rsidRPr="009066E4" w:rsidRDefault="009066E4" w:rsidP="009066E4">
      <w:pPr>
        <w:tabs>
          <w:tab w:val="clear" w:pos="720"/>
        </w:tabs>
        <w:spacing w:line="240" w:lineRule="auto"/>
        <w:rPr>
          <w:rFonts w:cs="Times New Roman"/>
          <w:b/>
          <w:bCs/>
          <w:sz w:val="18"/>
          <w:szCs w:val="18"/>
        </w:rPr>
      </w:pPr>
      <w:r>
        <w:br w:type="page"/>
      </w:r>
    </w:p>
    <w:p w14:paraId="33EA8FE5" w14:textId="77777777" w:rsidR="003A044A" w:rsidRDefault="00C0608A" w:rsidP="00E76B5C">
      <w:pPr>
        <w:pStyle w:val="ListParagraph"/>
        <w:numPr>
          <w:ilvl w:val="0"/>
          <w:numId w:val="4"/>
        </w:numPr>
      </w:pPr>
      <w:r w:rsidRPr="00C0608A">
        <w:lastRenderedPageBreak/>
        <w:t xml:space="preserve">Decoding results of individual treadmill runs. Color bar indicates posterior probabilities and blue lines denote decoder’s most confident estimation. Green lines signify hypothetical perfect decoding. </w:t>
      </w:r>
    </w:p>
    <w:p w14:paraId="26D77EC8" w14:textId="77777777" w:rsidR="003A044A" w:rsidRDefault="00C0608A" w:rsidP="00E76B5C">
      <w:pPr>
        <w:pStyle w:val="ListParagraph"/>
        <w:numPr>
          <w:ilvl w:val="0"/>
          <w:numId w:val="4"/>
        </w:numPr>
      </w:pPr>
      <w:r w:rsidRPr="00C0608A">
        <w:t xml:space="preserve">Decoding results of all sessions, averaged. </w:t>
      </w:r>
    </w:p>
    <w:p w14:paraId="363D0F49" w14:textId="77777777" w:rsidR="003A044A" w:rsidRDefault="00C0608A" w:rsidP="00E76B5C">
      <w:pPr>
        <w:pStyle w:val="ListParagraph"/>
        <w:numPr>
          <w:ilvl w:val="0"/>
          <w:numId w:val="4"/>
        </w:numPr>
      </w:pPr>
      <w:r w:rsidRPr="00C0608A">
        <w:t>Average decoding error as a function of elapsed time. Chance (red) calculated by shuffling cell identity. Decoder performs better than chance for the majority of the temporal delay (green, p &lt; 0.05). Data are represented as means ± S.E.M.</w:t>
      </w:r>
    </w:p>
    <w:p w14:paraId="4421AAAD" w14:textId="5F803B2F" w:rsidR="00C0608A" w:rsidRPr="00C0608A" w:rsidRDefault="00C0608A" w:rsidP="00E76B5C">
      <w:pPr>
        <w:pStyle w:val="ListParagraph"/>
        <w:numPr>
          <w:ilvl w:val="0"/>
          <w:numId w:val="4"/>
        </w:numPr>
      </w:pPr>
      <w:r w:rsidRPr="00C0608A">
        <w:t xml:space="preserve">Average decoding error for each mouse and session compared to chance (Mann-Whitney U test, </w:t>
      </w:r>
      <w:r w:rsidRPr="003A044A">
        <w:rPr>
          <w:i/>
        </w:rPr>
        <w:t xml:space="preserve">p </w:t>
      </w:r>
      <w:r w:rsidRPr="00C0608A">
        <w:t>&lt; 7.5 x 10</w:t>
      </w:r>
      <w:r w:rsidRPr="003A044A">
        <w:rPr>
          <w:vertAlign w:val="superscript"/>
        </w:rPr>
        <w:t>-10</w:t>
      </w:r>
      <w:r w:rsidRPr="00C0608A">
        <w:t xml:space="preserve">). </w:t>
      </w:r>
    </w:p>
    <w:p w14:paraId="0AC00946" w14:textId="0AEC7994" w:rsidR="00EA502D" w:rsidRDefault="00EA502D">
      <w:pPr>
        <w:tabs>
          <w:tab w:val="clear" w:pos="720"/>
        </w:tabs>
        <w:spacing w:line="240" w:lineRule="auto"/>
      </w:pPr>
      <w:r>
        <w:br w:type="page"/>
      </w:r>
    </w:p>
    <w:p w14:paraId="2B9E032F" w14:textId="6EA288F5" w:rsidR="00CC69FD" w:rsidRPr="00EA502D" w:rsidRDefault="00CC69FD" w:rsidP="00CC69FD">
      <w:pPr>
        <w:pStyle w:val="BUFigureCaption"/>
      </w:pPr>
      <w:bookmarkStart w:id="98" w:name="_Toc410040889"/>
      <w:r w:rsidRPr="00EA502D">
        <w:lastRenderedPageBreak/>
        <w:t xml:space="preserve">Figure </w:t>
      </w:r>
      <w:r w:rsidR="00A01D3F">
        <w:t>2.</w:t>
      </w:r>
      <w:r w:rsidR="00E76B5C">
        <w:rPr>
          <w:noProof/>
        </w:rPr>
        <w:fldChar w:fldCharType="begin"/>
      </w:r>
      <w:r w:rsidR="00E76B5C">
        <w:rPr>
          <w:noProof/>
        </w:rPr>
        <w:instrText xml:space="preserve"> SEQ Figure \* ARABIC </w:instrText>
      </w:r>
      <w:r w:rsidR="00E76B5C">
        <w:rPr>
          <w:noProof/>
        </w:rPr>
        <w:fldChar w:fldCharType="separate"/>
      </w:r>
      <w:r w:rsidR="001A7D8E">
        <w:rPr>
          <w:noProof/>
        </w:rPr>
        <w:t>3</w:t>
      </w:r>
      <w:r w:rsidR="00E76B5C">
        <w:rPr>
          <w:noProof/>
        </w:rPr>
        <w:fldChar w:fldCharType="end"/>
      </w:r>
      <w:r w:rsidRPr="00EA502D">
        <w:t>. Time cells encoded information about elapsed time on the scale of minutes.</w:t>
      </w:r>
      <w:bookmarkEnd w:id="98"/>
      <w:r w:rsidRPr="00EA502D">
        <w:t xml:space="preserve"> </w:t>
      </w:r>
    </w:p>
    <w:p w14:paraId="5116BEE4" w14:textId="77777777" w:rsidR="00CC69FD" w:rsidRDefault="00CC69FD">
      <w:pPr>
        <w:tabs>
          <w:tab w:val="clear" w:pos="720"/>
        </w:tabs>
        <w:spacing w:line="240" w:lineRule="auto"/>
      </w:pPr>
    </w:p>
    <w:p w14:paraId="2D00CD2D" w14:textId="65021B6C" w:rsidR="00D145D1" w:rsidRDefault="00EA502D" w:rsidP="00220B3B">
      <w:r w:rsidRPr="00EA502D">
        <w:rPr>
          <w:noProof/>
        </w:rPr>
        <w:drawing>
          <wp:inline distT="0" distB="0" distL="0" distR="0" wp14:anchorId="4C99F247" wp14:editId="274DE38D">
            <wp:extent cx="5486400" cy="4534263"/>
            <wp:effectExtent l="0" t="0" r="0" b="0"/>
            <wp:docPr id="4" name="Picture 4" descr="C:\Users\William Mau\Documents\Projects\Time Cell Imaging Summer 2015 - 2017\Paper\Figures\CurrBio\Fig.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illiam Mau\Documents\Projects\Time Cell Imaging Summer 2015 - 2017\Paper\Figures\CurrBio\Fig. 3.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86400" cy="4534263"/>
                    </a:xfrm>
                    <a:prstGeom prst="rect">
                      <a:avLst/>
                    </a:prstGeom>
                    <a:noFill/>
                    <a:ln>
                      <a:noFill/>
                    </a:ln>
                  </pic:spPr>
                </pic:pic>
              </a:graphicData>
            </a:graphic>
          </wp:inline>
        </w:drawing>
      </w:r>
    </w:p>
    <w:p w14:paraId="721F5476" w14:textId="36F83492" w:rsidR="00EA502D" w:rsidRDefault="00EA502D">
      <w:pPr>
        <w:tabs>
          <w:tab w:val="clear" w:pos="720"/>
        </w:tabs>
        <w:spacing w:line="240" w:lineRule="auto"/>
      </w:pPr>
      <w:r>
        <w:br w:type="page"/>
      </w:r>
    </w:p>
    <w:p w14:paraId="401F0097" w14:textId="71D0B02D" w:rsidR="00EA502D" w:rsidRDefault="00EA502D" w:rsidP="00E76B5C">
      <w:pPr>
        <w:pStyle w:val="ListParagraph"/>
        <w:numPr>
          <w:ilvl w:val="0"/>
          <w:numId w:val="5"/>
        </w:numPr>
      </w:pPr>
      <w:r w:rsidRPr="00EA502D">
        <w:lastRenderedPageBreak/>
        <w:t>Activity profile of example time cell active early in the session. Top plots are Ca</w:t>
      </w:r>
      <w:r w:rsidRPr="008F1DE6">
        <w:rPr>
          <w:vertAlign w:val="superscript"/>
        </w:rPr>
        <w:t>2+</w:t>
      </w:r>
      <w:r w:rsidRPr="00EA502D">
        <w:t xml:space="preserve"> transient density maps and trial-averaged receptive field. Bottom plots are fluorescence traces from individual runs (black), divided into treadmill run blocks and averaged within a block (teal). </w:t>
      </w:r>
    </w:p>
    <w:p w14:paraId="0E9857A5" w14:textId="77777777" w:rsidR="008F1DE6" w:rsidRDefault="00EA502D" w:rsidP="00E76B5C">
      <w:pPr>
        <w:pStyle w:val="ListParagraph"/>
        <w:numPr>
          <w:ilvl w:val="0"/>
          <w:numId w:val="5"/>
        </w:numPr>
      </w:pPr>
      <w:r w:rsidRPr="00EA502D">
        <w:t xml:space="preserve">Same as (A) but for a time cell active late in the session. </w:t>
      </w:r>
    </w:p>
    <w:p w14:paraId="73344CDE" w14:textId="54530BA4" w:rsidR="008F1DE6" w:rsidRDefault="008F1DE6" w:rsidP="00E76B5C">
      <w:pPr>
        <w:pStyle w:val="ListParagraph"/>
        <w:numPr>
          <w:ilvl w:val="0"/>
          <w:numId w:val="5"/>
        </w:numPr>
      </w:pPr>
      <w:r>
        <w:t>Trial</w:t>
      </w:r>
      <w:r w:rsidR="00EA502D" w:rsidRPr="00EA502D">
        <w:t>-by-</w:t>
      </w:r>
      <w:r>
        <w:t>trial</w:t>
      </w:r>
      <w:r w:rsidR="00EA502D" w:rsidRPr="00EA502D">
        <w:t xml:space="preserve"> correlation matrix of fluorescence traces. </w:t>
      </w:r>
    </w:p>
    <w:p w14:paraId="197CDC4C" w14:textId="429D0F5B" w:rsidR="008F1DE6" w:rsidRDefault="00EA502D" w:rsidP="00E76B5C">
      <w:pPr>
        <w:pStyle w:val="ListParagraph"/>
        <w:numPr>
          <w:ilvl w:val="0"/>
          <w:numId w:val="5"/>
        </w:numPr>
      </w:pPr>
      <w:r w:rsidRPr="00EA502D">
        <w:t xml:space="preserve">Correlation as a function of </w:t>
      </w:r>
      <w:r w:rsidR="008F1DE6">
        <w:t>trial</w:t>
      </w:r>
      <w:r w:rsidRPr="00EA502D">
        <w:t xml:space="preserve"> lag, averaged from off-diagonals of matrix in (C). Data are represented as means ± S.E.M.</w:t>
      </w:r>
    </w:p>
    <w:p w14:paraId="7C3A8006" w14:textId="77777777" w:rsidR="008F1DE6" w:rsidRDefault="00EA502D" w:rsidP="00E76B5C">
      <w:pPr>
        <w:pStyle w:val="ListParagraph"/>
        <w:numPr>
          <w:ilvl w:val="0"/>
          <w:numId w:val="5"/>
        </w:numPr>
      </w:pPr>
      <w:r w:rsidRPr="00EA502D">
        <w:t xml:space="preserve">Trial-by-trial activity of time cells during one session. Yellow indicates trials where that cell fired in its receptive field. Blue indicates trials where it did not. Sorted by within-session trial bias scores. </w:t>
      </w:r>
    </w:p>
    <w:p w14:paraId="3B7AA632" w14:textId="3D55C2E2" w:rsidR="00EA502D" w:rsidRPr="00EA502D" w:rsidRDefault="00EA502D" w:rsidP="00E76B5C">
      <w:pPr>
        <w:pStyle w:val="ListParagraph"/>
        <w:numPr>
          <w:ilvl w:val="0"/>
          <w:numId w:val="5"/>
        </w:numPr>
      </w:pPr>
      <w:r w:rsidRPr="00EA502D">
        <w:t xml:space="preserve">Treadmill run block decoder performance compared to chance (shuffling </w:t>
      </w:r>
      <w:r w:rsidR="001C222B">
        <w:t>trial</w:t>
      </w:r>
      <w:r w:rsidRPr="00EA502D">
        <w:t xml:space="preserve"> identity, Mann-Whitney U test, </w:t>
      </w:r>
      <w:r w:rsidRPr="008F1DE6">
        <w:rPr>
          <w:i/>
        </w:rPr>
        <w:t>p</w:t>
      </w:r>
      <w:r w:rsidRPr="00EA502D">
        <w:t xml:space="preserve"> &lt; 9.0 x 10</w:t>
      </w:r>
      <w:r w:rsidRPr="008F1DE6">
        <w:rPr>
          <w:vertAlign w:val="superscript"/>
        </w:rPr>
        <w:t>-6</w:t>
      </w:r>
      <w:r w:rsidRPr="00EA502D">
        <w:t xml:space="preserve">). </w:t>
      </w:r>
    </w:p>
    <w:p w14:paraId="6B0588B2" w14:textId="23E54030" w:rsidR="00272228" w:rsidRDefault="00272228">
      <w:pPr>
        <w:tabs>
          <w:tab w:val="clear" w:pos="720"/>
        </w:tabs>
        <w:spacing w:line="240" w:lineRule="auto"/>
      </w:pPr>
      <w:r>
        <w:br w:type="page"/>
      </w:r>
    </w:p>
    <w:p w14:paraId="0F0A9D68" w14:textId="25454CDD" w:rsidR="00A01D3F" w:rsidRPr="00272228" w:rsidRDefault="00A01D3F" w:rsidP="00A01D3F">
      <w:pPr>
        <w:pStyle w:val="BUFigureCaption"/>
      </w:pPr>
      <w:bookmarkStart w:id="99" w:name="_Toc410040890"/>
      <w:r w:rsidRPr="00272228">
        <w:lastRenderedPageBreak/>
        <w:t xml:space="preserve">Figure </w:t>
      </w:r>
      <w:r>
        <w:t>2.</w:t>
      </w:r>
      <w:r w:rsidR="00E76B5C">
        <w:rPr>
          <w:noProof/>
        </w:rPr>
        <w:fldChar w:fldCharType="begin"/>
      </w:r>
      <w:r w:rsidR="00E76B5C">
        <w:rPr>
          <w:noProof/>
        </w:rPr>
        <w:instrText xml:space="preserve"> SEQ Figure \* ARABIC </w:instrText>
      </w:r>
      <w:r w:rsidR="00E76B5C">
        <w:rPr>
          <w:noProof/>
        </w:rPr>
        <w:fldChar w:fldCharType="separate"/>
      </w:r>
      <w:r w:rsidR="001A7D8E">
        <w:rPr>
          <w:noProof/>
        </w:rPr>
        <w:t>4</w:t>
      </w:r>
      <w:r w:rsidR="00E76B5C">
        <w:rPr>
          <w:noProof/>
        </w:rPr>
        <w:fldChar w:fldCharType="end"/>
      </w:r>
      <w:r w:rsidRPr="00272228">
        <w:t>. Time cell sequences were stably recorded over days.</w:t>
      </w:r>
      <w:bookmarkEnd w:id="99"/>
    </w:p>
    <w:p w14:paraId="38000638" w14:textId="77777777" w:rsidR="00A01D3F" w:rsidRDefault="00A01D3F">
      <w:pPr>
        <w:tabs>
          <w:tab w:val="clear" w:pos="720"/>
        </w:tabs>
        <w:spacing w:line="240" w:lineRule="auto"/>
      </w:pPr>
    </w:p>
    <w:p w14:paraId="2CDC31F4" w14:textId="0A7A45BC" w:rsidR="00EA502D" w:rsidRDefault="00272228" w:rsidP="00220B3B">
      <w:r w:rsidRPr="00272228">
        <w:rPr>
          <w:noProof/>
        </w:rPr>
        <w:drawing>
          <wp:inline distT="0" distB="0" distL="0" distR="0" wp14:anchorId="560D4773" wp14:editId="079AA1E3">
            <wp:extent cx="5486400" cy="4156196"/>
            <wp:effectExtent l="0" t="0" r="0" b="0"/>
            <wp:docPr id="5" name="Picture 5" descr="C:\Users\William Mau\Documents\Projects\Time Cell Imaging Summer 2015 - 2017\Paper\Figures\CurrBio\Fig.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illiam Mau\Documents\Projects\Time Cell Imaging Summer 2015 - 2017\Paper\Figures\CurrBio\Fig. 4.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86400" cy="4156196"/>
                    </a:xfrm>
                    <a:prstGeom prst="rect">
                      <a:avLst/>
                    </a:prstGeom>
                    <a:noFill/>
                    <a:ln>
                      <a:noFill/>
                    </a:ln>
                  </pic:spPr>
                </pic:pic>
              </a:graphicData>
            </a:graphic>
          </wp:inline>
        </w:drawing>
      </w:r>
    </w:p>
    <w:p w14:paraId="524143A0" w14:textId="57DFF40C" w:rsidR="00272228" w:rsidRDefault="00272228">
      <w:pPr>
        <w:tabs>
          <w:tab w:val="clear" w:pos="720"/>
        </w:tabs>
        <w:spacing w:line="240" w:lineRule="auto"/>
      </w:pPr>
      <w:r>
        <w:br w:type="page"/>
      </w:r>
    </w:p>
    <w:p w14:paraId="133C81F1" w14:textId="2E0B51F6" w:rsidR="00272228" w:rsidRDefault="00272228" w:rsidP="00E76B5C">
      <w:pPr>
        <w:pStyle w:val="ListParagraph"/>
        <w:numPr>
          <w:ilvl w:val="0"/>
          <w:numId w:val="6"/>
        </w:numPr>
      </w:pPr>
      <w:r w:rsidRPr="00272228">
        <w:lastRenderedPageBreak/>
        <w:t xml:space="preserve">Example fields of view for image alignment from the same mouse, on different days. Visible vasculature indicated by red arrows. </w:t>
      </w:r>
    </w:p>
    <w:p w14:paraId="1E66A103" w14:textId="77777777" w:rsidR="00A01D3F" w:rsidRDefault="00272228" w:rsidP="00E76B5C">
      <w:pPr>
        <w:pStyle w:val="ListParagraph"/>
        <w:numPr>
          <w:ilvl w:val="0"/>
          <w:numId w:val="6"/>
        </w:numPr>
      </w:pPr>
      <w:r w:rsidRPr="00272228">
        <w:t>Time cell ensembles on two consecutive days (left, middle), individual ROIs sized by temporal position in time cell sequence (larger = later in sequence) and overlaid (right). Green arrows indicate cells with similar temporal tuning curves across the two days, black arrows indicate otherwise. Scale bars = 100 microns.</w:t>
      </w:r>
    </w:p>
    <w:p w14:paraId="2DA7E801" w14:textId="77777777" w:rsidR="00A01D3F" w:rsidRDefault="00272228" w:rsidP="00E76B5C">
      <w:pPr>
        <w:pStyle w:val="ListParagraph"/>
        <w:numPr>
          <w:ilvl w:val="0"/>
          <w:numId w:val="6"/>
        </w:numPr>
      </w:pPr>
      <w:r w:rsidRPr="00272228">
        <w:t xml:space="preserve">Cell masks of neurons marked in (B) over all four days. Scale bars = 10 microns. </w:t>
      </w:r>
    </w:p>
    <w:p w14:paraId="28730CF1" w14:textId="77777777" w:rsidR="00A01D3F" w:rsidRDefault="00272228" w:rsidP="00E76B5C">
      <w:pPr>
        <w:pStyle w:val="ListParagraph"/>
        <w:numPr>
          <w:ilvl w:val="0"/>
          <w:numId w:val="6"/>
        </w:numPr>
      </w:pPr>
      <w:r w:rsidRPr="00272228">
        <w:t xml:space="preserve">Ensemble plots of time cell ensembles, filtered day-by-day. Rows in each panel represent different neurons. For rows representing the same neuron, see Fig. 5B. </w:t>
      </w:r>
    </w:p>
    <w:p w14:paraId="5B0DB275" w14:textId="77777777" w:rsidR="00A01D3F" w:rsidRDefault="00272228" w:rsidP="00E76B5C">
      <w:pPr>
        <w:pStyle w:val="ListParagraph"/>
        <w:numPr>
          <w:ilvl w:val="0"/>
          <w:numId w:val="6"/>
        </w:numPr>
      </w:pPr>
      <w:r w:rsidRPr="00272228">
        <w:t>Ensemble overlap (black) as a function of temporal distance compared to chance (red; two-way ANOVA F</w:t>
      </w:r>
      <w:r w:rsidRPr="00A01D3F">
        <w:rPr>
          <w:vertAlign w:val="subscript"/>
        </w:rPr>
        <w:t>1</w:t>
      </w:r>
      <w:proofErr w:type="gramStart"/>
      <w:r w:rsidRPr="00A01D3F">
        <w:rPr>
          <w:vertAlign w:val="subscript"/>
        </w:rPr>
        <w:t>,1211</w:t>
      </w:r>
      <w:proofErr w:type="gramEnd"/>
      <w:r w:rsidRPr="00A01D3F">
        <w:rPr>
          <w:i/>
          <w:vertAlign w:val="subscript"/>
        </w:rPr>
        <w:t xml:space="preserve"> </w:t>
      </w:r>
      <w:r w:rsidRPr="00272228">
        <w:t xml:space="preserve">= 611.88, </w:t>
      </w:r>
      <w:r w:rsidRPr="00A01D3F">
        <w:rPr>
          <w:i/>
        </w:rPr>
        <w:t>p</w:t>
      </w:r>
      <w:r w:rsidRPr="00272228">
        <w:t xml:space="preserve"> &lt; 0.001; post-hoc </w:t>
      </w:r>
      <w:proofErr w:type="spellStart"/>
      <w:r w:rsidRPr="00272228">
        <w:t>Tukey</w:t>
      </w:r>
      <w:proofErr w:type="spellEnd"/>
      <w:r w:rsidRPr="00272228">
        <w:t xml:space="preserve"> HSD test, </w:t>
      </w:r>
      <w:r w:rsidRPr="00A01D3F">
        <w:rPr>
          <w:i/>
        </w:rPr>
        <w:t>p</w:t>
      </w:r>
      <w:r w:rsidRPr="00272228">
        <w:t xml:space="preserve"> &lt; 0.001). Gray lines indicate separate mice. Data are represented as means ± S.E.M.</w:t>
      </w:r>
    </w:p>
    <w:p w14:paraId="75EB9FF1" w14:textId="77777777" w:rsidR="00A01D3F" w:rsidRDefault="00272228" w:rsidP="00E76B5C">
      <w:pPr>
        <w:pStyle w:val="ListParagraph"/>
        <w:numPr>
          <w:ilvl w:val="0"/>
          <w:numId w:val="6"/>
        </w:numPr>
      </w:pPr>
      <w:r w:rsidRPr="00272228">
        <w:t xml:space="preserve">Decoded output of Bayesian classifier trained and tested on different days. Same plotting conventions as Fig. 2. </w:t>
      </w:r>
    </w:p>
    <w:p w14:paraId="4EBD7379" w14:textId="6B63E911" w:rsidR="00272228" w:rsidRPr="00272228" w:rsidRDefault="00272228" w:rsidP="00E76B5C">
      <w:pPr>
        <w:pStyle w:val="ListParagraph"/>
        <w:numPr>
          <w:ilvl w:val="0"/>
          <w:numId w:val="6"/>
        </w:numPr>
      </w:pPr>
      <w:r w:rsidRPr="00272228">
        <w:t>Seconds-level decoder performance from training decoder on data from a day different from the test set. Decoder error (black) is significantly below chance (red) for all temporal distances here (two-way ANOVA F</w:t>
      </w:r>
      <w:r w:rsidRPr="00A01D3F">
        <w:rPr>
          <w:vertAlign w:val="subscript"/>
        </w:rPr>
        <w:t>1</w:t>
      </w:r>
      <w:proofErr w:type="gramStart"/>
      <w:r w:rsidRPr="00A01D3F">
        <w:rPr>
          <w:vertAlign w:val="subscript"/>
        </w:rPr>
        <w:t>,2039</w:t>
      </w:r>
      <w:proofErr w:type="gramEnd"/>
      <w:r w:rsidRPr="00272228">
        <w:t xml:space="preserve"> = 483.19, </w:t>
      </w:r>
      <w:r w:rsidRPr="00A01D3F">
        <w:rPr>
          <w:i/>
        </w:rPr>
        <w:t>p</w:t>
      </w:r>
      <w:r w:rsidRPr="00272228">
        <w:t xml:space="preserve"> &lt; 0.001; post-hoc </w:t>
      </w:r>
      <w:proofErr w:type="spellStart"/>
      <w:r w:rsidRPr="00272228">
        <w:t>Tukey</w:t>
      </w:r>
      <w:proofErr w:type="spellEnd"/>
      <w:r w:rsidRPr="00272228">
        <w:t xml:space="preserve"> HSD tests, p &lt; 0.001). Decoder performs better when trained on data from the same day (post-hoc </w:t>
      </w:r>
      <w:proofErr w:type="spellStart"/>
      <w:r w:rsidRPr="00272228">
        <w:t>Tukey</w:t>
      </w:r>
      <w:proofErr w:type="spellEnd"/>
      <w:r w:rsidRPr="00272228">
        <w:t xml:space="preserve"> HSD test, p &lt; 0.001). Data are represented as means ± S.E.M.</w:t>
      </w:r>
    </w:p>
    <w:p w14:paraId="45A262C6" w14:textId="7379A882" w:rsidR="00912332" w:rsidRDefault="00912332">
      <w:pPr>
        <w:tabs>
          <w:tab w:val="clear" w:pos="720"/>
        </w:tabs>
        <w:spacing w:line="240" w:lineRule="auto"/>
      </w:pPr>
      <w:r>
        <w:br w:type="page"/>
      </w:r>
    </w:p>
    <w:p w14:paraId="15F9C14A" w14:textId="2978F645" w:rsidR="0070618A" w:rsidRPr="00912332" w:rsidRDefault="0070618A" w:rsidP="0070618A">
      <w:pPr>
        <w:pStyle w:val="BUFigureCaption"/>
      </w:pPr>
      <w:bookmarkStart w:id="100" w:name="_Toc410040891"/>
      <w:r w:rsidRPr="00912332">
        <w:lastRenderedPageBreak/>
        <w:t xml:space="preserve">Figure </w:t>
      </w:r>
      <w:r>
        <w:t>2.</w:t>
      </w:r>
      <w:r w:rsidR="00E76B5C">
        <w:rPr>
          <w:noProof/>
        </w:rPr>
        <w:fldChar w:fldCharType="begin"/>
      </w:r>
      <w:r w:rsidR="00E76B5C">
        <w:rPr>
          <w:noProof/>
        </w:rPr>
        <w:instrText xml:space="preserve"> SEQ Figure \* ARABIC </w:instrText>
      </w:r>
      <w:r w:rsidR="00E76B5C">
        <w:rPr>
          <w:noProof/>
        </w:rPr>
        <w:fldChar w:fldCharType="separate"/>
      </w:r>
      <w:r w:rsidR="001A7D8E">
        <w:rPr>
          <w:noProof/>
        </w:rPr>
        <w:t>5</w:t>
      </w:r>
      <w:r w:rsidR="00E76B5C">
        <w:rPr>
          <w:noProof/>
        </w:rPr>
        <w:fldChar w:fldCharType="end"/>
      </w:r>
      <w:r w:rsidRPr="00912332">
        <w:t>. Time cell sequences carried information about relative time on the scale of days.</w:t>
      </w:r>
      <w:bookmarkEnd w:id="100"/>
      <w:r w:rsidRPr="00912332">
        <w:t xml:space="preserve"> </w:t>
      </w:r>
    </w:p>
    <w:p w14:paraId="582EC99F" w14:textId="77777777" w:rsidR="0070618A" w:rsidRDefault="0070618A">
      <w:pPr>
        <w:tabs>
          <w:tab w:val="clear" w:pos="720"/>
        </w:tabs>
        <w:spacing w:line="240" w:lineRule="auto"/>
      </w:pPr>
    </w:p>
    <w:p w14:paraId="1D4284A1" w14:textId="01F85EAA" w:rsidR="00272228" w:rsidRDefault="00912332" w:rsidP="00220B3B">
      <w:r w:rsidRPr="00912332">
        <w:rPr>
          <w:noProof/>
        </w:rPr>
        <w:drawing>
          <wp:inline distT="0" distB="0" distL="0" distR="0" wp14:anchorId="7DDD29E1" wp14:editId="5AAAA25E">
            <wp:extent cx="5486400" cy="4215161"/>
            <wp:effectExtent l="0" t="0" r="0" b="0"/>
            <wp:docPr id="6" name="Picture 6" descr="C:\Users\William Mau\Documents\Projects\Time Cell Imaging Summer 2015 - 2017\Paper\Figures\CurrBio\Fig.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William Mau\Documents\Projects\Time Cell Imaging Summer 2015 - 2017\Paper\Figures\CurrBio\Fig. 5.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86400" cy="4215161"/>
                    </a:xfrm>
                    <a:prstGeom prst="rect">
                      <a:avLst/>
                    </a:prstGeom>
                    <a:noFill/>
                    <a:ln>
                      <a:noFill/>
                    </a:ln>
                  </pic:spPr>
                </pic:pic>
              </a:graphicData>
            </a:graphic>
          </wp:inline>
        </w:drawing>
      </w:r>
    </w:p>
    <w:p w14:paraId="5F23DFDD" w14:textId="7E501AD1" w:rsidR="00912332" w:rsidRDefault="00912332">
      <w:pPr>
        <w:tabs>
          <w:tab w:val="clear" w:pos="720"/>
        </w:tabs>
        <w:spacing w:line="240" w:lineRule="auto"/>
      </w:pPr>
      <w:r>
        <w:br w:type="page"/>
      </w:r>
    </w:p>
    <w:p w14:paraId="3B82A3E2" w14:textId="2B6FF8C0" w:rsidR="00912332" w:rsidRDefault="00912332" w:rsidP="00E76B5C">
      <w:pPr>
        <w:pStyle w:val="ListParagraph"/>
        <w:numPr>
          <w:ilvl w:val="0"/>
          <w:numId w:val="7"/>
        </w:numPr>
      </w:pPr>
      <w:r w:rsidRPr="00912332">
        <w:lastRenderedPageBreak/>
        <w:t xml:space="preserve">Receptive fields of three example cells exhibiting different across-days dynamics with accompanying ROI masks across days (top). Red arrows denote significant temporal receptive field peaks. Also shown: temporal mutual information (bits per transient for each cell) and tuning curve Pearson correlations. Italicized coefficients indicate statistically significant correlations. </w:t>
      </w:r>
    </w:p>
    <w:p w14:paraId="0D5D0F28" w14:textId="77777777" w:rsidR="0070618A" w:rsidRDefault="00912332" w:rsidP="00E76B5C">
      <w:pPr>
        <w:pStyle w:val="ListParagraph"/>
        <w:numPr>
          <w:ilvl w:val="0"/>
          <w:numId w:val="7"/>
        </w:numPr>
      </w:pPr>
      <w:r w:rsidRPr="00912332">
        <w:t xml:space="preserve">Time cell ensemble on Day 1 of one mouse across four days. Teal line outlines the peaks on Day 1 across all successive days. </w:t>
      </w:r>
    </w:p>
    <w:p w14:paraId="2538BF66" w14:textId="77777777" w:rsidR="0070618A" w:rsidRDefault="00912332" w:rsidP="00E76B5C">
      <w:pPr>
        <w:pStyle w:val="ListParagraph"/>
        <w:numPr>
          <w:ilvl w:val="0"/>
          <w:numId w:val="7"/>
        </w:numPr>
      </w:pPr>
      <w:r w:rsidRPr="00912332">
        <w:t xml:space="preserve">Correlation matrix of population similarity for all day pairs. Each value in the matrix represents the grand average of population correlations between all trials in that day pair for all animals. </w:t>
      </w:r>
    </w:p>
    <w:p w14:paraId="5DF5CB73" w14:textId="77777777" w:rsidR="0070618A" w:rsidRDefault="00912332" w:rsidP="00E76B5C">
      <w:pPr>
        <w:pStyle w:val="ListParagraph"/>
        <w:numPr>
          <w:ilvl w:val="0"/>
          <w:numId w:val="7"/>
        </w:numPr>
      </w:pPr>
      <w:r w:rsidRPr="00912332">
        <w:t xml:space="preserve">Correlation as a function of day lag, data from (C). </w:t>
      </w:r>
      <w:bookmarkStart w:id="101" w:name="OLE_LINK9"/>
      <w:bookmarkStart w:id="102" w:name="OLE_LINK10"/>
      <w:r w:rsidRPr="00912332">
        <w:t>Data are represented as means ± S.E.M.</w:t>
      </w:r>
      <w:bookmarkEnd w:id="101"/>
      <w:bookmarkEnd w:id="102"/>
    </w:p>
    <w:p w14:paraId="3B0CBA09" w14:textId="77777777" w:rsidR="0070618A" w:rsidRDefault="00912332" w:rsidP="00E76B5C">
      <w:pPr>
        <w:pStyle w:val="ListParagraph"/>
        <w:numPr>
          <w:ilvl w:val="0"/>
          <w:numId w:val="7"/>
        </w:numPr>
      </w:pPr>
      <w:r w:rsidRPr="00912332">
        <w:t xml:space="preserve">Proportion of time cells exhibiting stability characteristics described in (A), </w:t>
      </w:r>
      <w:r w:rsidRPr="0070618A">
        <w:rPr>
          <w:i/>
        </w:rPr>
        <w:t>n</w:t>
      </w:r>
      <w:r w:rsidRPr="00912332">
        <w:t xml:space="preserve"> = 486 unique time cells. </w:t>
      </w:r>
    </w:p>
    <w:p w14:paraId="0BB54344" w14:textId="7249BC90" w:rsidR="00912332" w:rsidRPr="00912332" w:rsidRDefault="00912332" w:rsidP="00E76B5C">
      <w:pPr>
        <w:pStyle w:val="ListParagraph"/>
        <w:numPr>
          <w:ilvl w:val="0"/>
          <w:numId w:val="7"/>
        </w:numPr>
      </w:pPr>
      <w:r w:rsidRPr="00912332">
        <w:t xml:space="preserve">Performance of Bayesian decoder trained to decode day compared to chance from shuffling days (Mann-Whitney U test, </w:t>
      </w:r>
      <w:r w:rsidRPr="0070618A">
        <w:rPr>
          <w:i/>
        </w:rPr>
        <w:t>p</w:t>
      </w:r>
      <w:r w:rsidRPr="00912332">
        <w:t xml:space="preserve"> &lt; 7.0 x 10</w:t>
      </w:r>
      <w:r w:rsidRPr="0070618A">
        <w:rPr>
          <w:vertAlign w:val="superscript"/>
        </w:rPr>
        <w:t>-4</w:t>
      </w:r>
      <w:r w:rsidRPr="00912332">
        <w:t xml:space="preserve">). </w:t>
      </w:r>
    </w:p>
    <w:p w14:paraId="6221B597" w14:textId="1A44A764" w:rsidR="00B945B9" w:rsidRDefault="00B945B9">
      <w:pPr>
        <w:tabs>
          <w:tab w:val="clear" w:pos="720"/>
        </w:tabs>
        <w:spacing w:line="240" w:lineRule="auto"/>
      </w:pPr>
      <w:r>
        <w:br w:type="page"/>
      </w:r>
    </w:p>
    <w:p w14:paraId="1E4B53A4" w14:textId="38138A92" w:rsidR="00B47ABB" w:rsidRPr="00C32584" w:rsidRDefault="00B47ABB" w:rsidP="00B47ABB">
      <w:pPr>
        <w:pStyle w:val="BUFigureCaption"/>
      </w:pPr>
      <w:bookmarkStart w:id="103" w:name="_Toc410040892"/>
      <w:r w:rsidRPr="00C32584">
        <w:lastRenderedPageBreak/>
        <w:t>Figure S</w:t>
      </w:r>
      <w:r w:rsidR="00EB3675">
        <w:t>2.</w:t>
      </w:r>
      <w:r w:rsidRPr="00C32584">
        <w:t xml:space="preserve">1. Visualizing activity using calcium dynamics. Related to Figure </w:t>
      </w:r>
      <w:r w:rsidR="00EB3675">
        <w:t>2.</w:t>
      </w:r>
      <w:r w:rsidRPr="00C32584">
        <w:t>1.</w:t>
      </w:r>
      <w:bookmarkEnd w:id="103"/>
      <w:r w:rsidRPr="00C32584">
        <w:t xml:space="preserve"> </w:t>
      </w:r>
    </w:p>
    <w:p w14:paraId="2D7C8D74" w14:textId="77777777" w:rsidR="00B47ABB" w:rsidRDefault="00B47ABB">
      <w:pPr>
        <w:tabs>
          <w:tab w:val="clear" w:pos="720"/>
        </w:tabs>
        <w:spacing w:line="240" w:lineRule="auto"/>
      </w:pPr>
    </w:p>
    <w:p w14:paraId="56D67A59" w14:textId="4A26B322" w:rsidR="00912332" w:rsidRDefault="00C32584" w:rsidP="00220B3B">
      <w:r w:rsidRPr="00C32584">
        <w:rPr>
          <w:noProof/>
        </w:rPr>
        <w:drawing>
          <wp:inline distT="0" distB="0" distL="0" distR="0" wp14:anchorId="5D007555" wp14:editId="2B39C88C">
            <wp:extent cx="5486400" cy="5662925"/>
            <wp:effectExtent l="0" t="0" r="0" b="0"/>
            <wp:docPr id="7" name="Picture 7" descr="C:\Users\William Mau\Documents\Projects\Time Cell Imaging Summer 2015 - 2017\Paper\Figures\CurrBio\Fig. 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illiam Mau\Documents\Projects\Time Cell Imaging Summer 2015 - 2017\Paper\Figures\CurrBio\Fig. S1.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86400" cy="5662925"/>
                    </a:xfrm>
                    <a:prstGeom prst="rect">
                      <a:avLst/>
                    </a:prstGeom>
                    <a:noFill/>
                    <a:ln>
                      <a:noFill/>
                    </a:ln>
                  </pic:spPr>
                </pic:pic>
              </a:graphicData>
            </a:graphic>
          </wp:inline>
        </w:drawing>
      </w:r>
    </w:p>
    <w:p w14:paraId="62CF6E89" w14:textId="4AD06924" w:rsidR="00C32584" w:rsidRDefault="00C32584">
      <w:pPr>
        <w:tabs>
          <w:tab w:val="clear" w:pos="720"/>
        </w:tabs>
        <w:spacing w:line="240" w:lineRule="auto"/>
      </w:pPr>
      <w:r>
        <w:br w:type="page"/>
      </w:r>
    </w:p>
    <w:p w14:paraId="1AEDF5DA" w14:textId="54443245" w:rsidR="00C32584" w:rsidRDefault="00C32584" w:rsidP="00E76B5C">
      <w:pPr>
        <w:pStyle w:val="ListParagraph"/>
        <w:numPr>
          <w:ilvl w:val="0"/>
          <w:numId w:val="8"/>
        </w:numPr>
      </w:pPr>
      <w:r w:rsidRPr="00C32584">
        <w:lastRenderedPageBreak/>
        <w:t xml:space="preserve">Example field of view during an imaging session (minimum projection). </w:t>
      </w:r>
    </w:p>
    <w:p w14:paraId="684DC8FF" w14:textId="77777777" w:rsidR="00B47ABB" w:rsidRDefault="00C32584" w:rsidP="00E76B5C">
      <w:pPr>
        <w:pStyle w:val="ListParagraph"/>
        <w:numPr>
          <w:ilvl w:val="0"/>
          <w:numId w:val="8"/>
        </w:numPr>
      </w:pPr>
      <w:r w:rsidRPr="00C32584">
        <w:t xml:space="preserve">GCaMP6f expression (green) in dorsal CA1 stained with DAPI (blue). </w:t>
      </w:r>
    </w:p>
    <w:p w14:paraId="26271327" w14:textId="17F0A424" w:rsidR="00B47ABB" w:rsidRDefault="00C32584" w:rsidP="00E76B5C">
      <w:pPr>
        <w:pStyle w:val="ListParagraph"/>
        <w:numPr>
          <w:ilvl w:val="0"/>
          <w:numId w:val="8"/>
        </w:numPr>
      </w:pPr>
      <w:r w:rsidRPr="00C32584">
        <w:t>Additional time cell examples (one from each mouse). TI, temporal mutual information.</w:t>
      </w:r>
    </w:p>
    <w:p w14:paraId="2BDD0083" w14:textId="44167916" w:rsidR="00C32584" w:rsidRPr="00C32584" w:rsidRDefault="00C32584" w:rsidP="00E76B5C">
      <w:pPr>
        <w:pStyle w:val="ListParagraph"/>
        <w:numPr>
          <w:ilvl w:val="0"/>
          <w:numId w:val="8"/>
        </w:numPr>
      </w:pPr>
      <w:r w:rsidRPr="00C32584">
        <w:t>Example place cells on rectangular track (one from each mouse). SI, spatial mutual information.</w:t>
      </w:r>
    </w:p>
    <w:p w14:paraId="385E6F15" w14:textId="464C1A22" w:rsidR="00094121" w:rsidRDefault="00094121">
      <w:pPr>
        <w:tabs>
          <w:tab w:val="clear" w:pos="720"/>
        </w:tabs>
        <w:spacing w:line="240" w:lineRule="auto"/>
      </w:pPr>
      <w:r>
        <w:br w:type="page"/>
      </w:r>
    </w:p>
    <w:p w14:paraId="7C01650D" w14:textId="65959F77" w:rsidR="00EB3675" w:rsidRPr="005B6101" w:rsidRDefault="00EB3675" w:rsidP="00EB3675">
      <w:pPr>
        <w:pStyle w:val="BUFigureCaption"/>
      </w:pPr>
      <w:bookmarkStart w:id="104" w:name="_Toc410040893"/>
      <w:r w:rsidRPr="005B6101">
        <w:lastRenderedPageBreak/>
        <w:t>Figure S2.</w:t>
      </w:r>
      <w:r>
        <w:t>2.</w:t>
      </w:r>
      <w:r w:rsidRPr="005B6101">
        <w:t xml:space="preserve"> </w:t>
      </w:r>
      <w:proofErr w:type="gramStart"/>
      <w:r w:rsidRPr="005B6101">
        <w:t>Example time cell with place co-occurring place field.</w:t>
      </w:r>
      <w:proofErr w:type="gramEnd"/>
      <w:r w:rsidRPr="005B6101">
        <w:t xml:space="preserve"> Related to Figure </w:t>
      </w:r>
      <w:r>
        <w:t>2.</w:t>
      </w:r>
      <w:r w:rsidRPr="005B6101">
        <w:t>1.</w:t>
      </w:r>
      <w:bookmarkEnd w:id="104"/>
      <w:r w:rsidRPr="005B6101">
        <w:t xml:space="preserve"> </w:t>
      </w:r>
    </w:p>
    <w:p w14:paraId="47D2C5F7" w14:textId="77777777" w:rsidR="00EB3675" w:rsidRDefault="00EB3675">
      <w:pPr>
        <w:tabs>
          <w:tab w:val="clear" w:pos="720"/>
        </w:tabs>
        <w:spacing w:line="240" w:lineRule="auto"/>
      </w:pPr>
    </w:p>
    <w:p w14:paraId="7093762C" w14:textId="11CBE798" w:rsidR="00C32584" w:rsidRDefault="005B6101" w:rsidP="00220B3B">
      <w:r w:rsidRPr="005B6101">
        <w:rPr>
          <w:noProof/>
        </w:rPr>
        <w:drawing>
          <wp:inline distT="0" distB="0" distL="0" distR="0" wp14:anchorId="47844B42" wp14:editId="557C04AB">
            <wp:extent cx="4972050" cy="5419725"/>
            <wp:effectExtent l="0" t="0" r="0" b="9525"/>
            <wp:docPr id="8" name="Picture 8" descr="C:\Users\William Mau\Documents\Projects\Time Cell Imaging Summer 2015 - 2017\Paper\Figures\CurrBio\Fig. 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William Mau\Documents\Projects\Time Cell Imaging Summer 2015 - 2017\Paper\Figures\CurrBio\Fig. S2.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72050" cy="5419725"/>
                    </a:xfrm>
                    <a:prstGeom prst="rect">
                      <a:avLst/>
                    </a:prstGeom>
                    <a:noFill/>
                    <a:ln>
                      <a:noFill/>
                    </a:ln>
                  </pic:spPr>
                </pic:pic>
              </a:graphicData>
            </a:graphic>
          </wp:inline>
        </w:drawing>
      </w:r>
    </w:p>
    <w:p w14:paraId="56807308" w14:textId="18C9D852" w:rsidR="005B6101" w:rsidRDefault="005B6101">
      <w:pPr>
        <w:tabs>
          <w:tab w:val="clear" w:pos="720"/>
        </w:tabs>
        <w:spacing w:line="240" w:lineRule="auto"/>
      </w:pPr>
      <w:r>
        <w:br w:type="page"/>
      </w:r>
    </w:p>
    <w:p w14:paraId="0412B163" w14:textId="420157C0" w:rsidR="005B6101" w:rsidRPr="005B6101" w:rsidRDefault="005B6101" w:rsidP="00FC2DCC">
      <w:r w:rsidRPr="005B6101">
        <w:lastRenderedPageBreak/>
        <w:t xml:space="preserve">Some time cells also exhibited spatial tuning. Shown here is one such example cell that was held across four days. In addition to its temporal tuning on the treadmill (middle, </w:t>
      </w:r>
      <w:proofErr w:type="spellStart"/>
      <w:r w:rsidRPr="005B6101">
        <w:t>rasters</w:t>
      </w:r>
      <w:proofErr w:type="spellEnd"/>
      <w:r w:rsidRPr="005B6101">
        <w:t xml:space="preserve"> and right, tuning curve, plotted in the same conventions as Figure S</w:t>
      </w:r>
      <w:r w:rsidR="00C6526F">
        <w:t>2.</w:t>
      </w:r>
      <w:r w:rsidRPr="005B6101">
        <w:t>1), this cell also had a place field on the rectangular track outside the treadmill that developed over four days (left, heat map of Ca</w:t>
      </w:r>
      <w:r w:rsidRPr="005B6101">
        <w:rPr>
          <w:vertAlign w:val="superscript"/>
        </w:rPr>
        <w:t>2+</w:t>
      </w:r>
      <w:r w:rsidRPr="005B6101">
        <w:t xml:space="preserve"> transient activity normalized by spatial occupancy). Dotted brown box indicates treadmill position. Timestamps where treadmill was active were omitted from this plot. </w:t>
      </w:r>
    </w:p>
    <w:p w14:paraId="127C702C" w14:textId="69C99E70" w:rsidR="005B6101" w:rsidRDefault="005B6101">
      <w:pPr>
        <w:tabs>
          <w:tab w:val="clear" w:pos="720"/>
        </w:tabs>
        <w:spacing w:line="240" w:lineRule="auto"/>
      </w:pPr>
      <w:r>
        <w:br w:type="page"/>
      </w:r>
    </w:p>
    <w:p w14:paraId="04BE33C0" w14:textId="53C5FAFB" w:rsidR="00C10F70" w:rsidRPr="005B6101" w:rsidRDefault="00C10F70" w:rsidP="00C10F70">
      <w:pPr>
        <w:pStyle w:val="BUFigureCaption"/>
      </w:pPr>
      <w:bookmarkStart w:id="105" w:name="_Toc410040894"/>
      <w:r w:rsidRPr="005B6101">
        <w:lastRenderedPageBreak/>
        <w:t>Figure S</w:t>
      </w:r>
      <w:r>
        <w:t>2.</w:t>
      </w:r>
      <w:r w:rsidRPr="005B6101">
        <w:t xml:space="preserve">3. Classifier dependence on cell </w:t>
      </w:r>
      <w:proofErr w:type="gramStart"/>
      <w:r w:rsidRPr="005B6101">
        <w:t>count</w:t>
      </w:r>
      <w:proofErr w:type="gramEnd"/>
      <w:r w:rsidRPr="005B6101">
        <w:t xml:space="preserve"> in training set. Related to Figure 2.</w:t>
      </w:r>
      <w:r>
        <w:t>2.</w:t>
      </w:r>
      <w:bookmarkEnd w:id="105"/>
      <w:r w:rsidRPr="005B6101">
        <w:t xml:space="preserve"> </w:t>
      </w:r>
    </w:p>
    <w:p w14:paraId="50DF88C5" w14:textId="2AF2C6E9" w:rsidR="005B6101" w:rsidRPr="00220B3B" w:rsidRDefault="005B6101" w:rsidP="00220B3B">
      <w:r>
        <w:rPr>
          <w:noProof/>
        </w:rPr>
        <w:drawing>
          <wp:anchor distT="0" distB="0" distL="114300" distR="114300" simplePos="0" relativeHeight="251656192" behindDoc="0" locked="0" layoutInCell="1" allowOverlap="1" wp14:anchorId="0BAF5F6A" wp14:editId="61EC256B">
            <wp:simplePos x="0" y="0"/>
            <wp:positionH relativeFrom="column">
              <wp:posOffset>0</wp:posOffset>
            </wp:positionH>
            <wp:positionV relativeFrom="paragraph">
              <wp:posOffset>352425</wp:posOffset>
            </wp:positionV>
            <wp:extent cx="3261090" cy="4498476"/>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 S3.png"/>
                    <pic:cNvPicPr/>
                  </pic:nvPicPr>
                  <pic:blipFill>
                    <a:blip r:embed="rId24">
                      <a:extLst>
                        <a:ext uri="{28A0092B-C50C-407E-A947-70E740481C1C}">
                          <a14:useLocalDpi xmlns:a14="http://schemas.microsoft.com/office/drawing/2010/main" val="0"/>
                        </a:ext>
                      </a:extLst>
                    </a:blip>
                    <a:stretch>
                      <a:fillRect/>
                    </a:stretch>
                  </pic:blipFill>
                  <pic:spPr>
                    <a:xfrm>
                      <a:off x="0" y="0"/>
                      <a:ext cx="3261090" cy="4498476"/>
                    </a:xfrm>
                    <a:prstGeom prst="rect">
                      <a:avLst/>
                    </a:prstGeom>
                  </pic:spPr>
                </pic:pic>
              </a:graphicData>
            </a:graphic>
            <wp14:sizeRelH relativeFrom="page">
              <wp14:pctWidth>0</wp14:pctWidth>
            </wp14:sizeRelH>
            <wp14:sizeRelV relativeFrom="page">
              <wp14:pctHeight>0</wp14:pctHeight>
            </wp14:sizeRelV>
          </wp:anchor>
        </w:drawing>
      </w:r>
    </w:p>
    <w:p w14:paraId="4C73C6BE" w14:textId="77777777" w:rsidR="00220B3B" w:rsidRDefault="00220B3B" w:rsidP="00220B3B"/>
    <w:p w14:paraId="463A2DDD" w14:textId="77777777" w:rsidR="005B6101" w:rsidRDefault="005B6101" w:rsidP="00220B3B"/>
    <w:p w14:paraId="40FE6355" w14:textId="77777777" w:rsidR="005B6101" w:rsidRDefault="005B6101" w:rsidP="00220B3B"/>
    <w:p w14:paraId="7A358ADE" w14:textId="77777777" w:rsidR="005B6101" w:rsidRDefault="005B6101" w:rsidP="00220B3B"/>
    <w:p w14:paraId="731D626D" w14:textId="77777777" w:rsidR="005B6101" w:rsidRDefault="005B6101" w:rsidP="00220B3B"/>
    <w:p w14:paraId="4955F27F" w14:textId="77777777" w:rsidR="005B6101" w:rsidRDefault="005B6101" w:rsidP="00220B3B"/>
    <w:p w14:paraId="0144D891" w14:textId="77777777" w:rsidR="005B6101" w:rsidRDefault="005B6101" w:rsidP="00220B3B"/>
    <w:p w14:paraId="4934F1C4" w14:textId="77777777" w:rsidR="005B6101" w:rsidRDefault="005B6101" w:rsidP="00220B3B"/>
    <w:p w14:paraId="0F2BC3CC" w14:textId="77777777" w:rsidR="005B6101" w:rsidRDefault="005B6101" w:rsidP="00220B3B"/>
    <w:p w14:paraId="1D033504" w14:textId="77777777" w:rsidR="005B6101" w:rsidRDefault="005B6101" w:rsidP="00220B3B"/>
    <w:p w14:paraId="1F158E02" w14:textId="77777777" w:rsidR="005B6101" w:rsidRDefault="005B6101" w:rsidP="00220B3B"/>
    <w:p w14:paraId="18F59502" w14:textId="77777777" w:rsidR="005B6101" w:rsidRDefault="005B6101" w:rsidP="00220B3B"/>
    <w:p w14:paraId="20621CA2" w14:textId="77777777" w:rsidR="005B6101" w:rsidRDefault="005B6101" w:rsidP="00220B3B"/>
    <w:p w14:paraId="6EF14173" w14:textId="6C74BCE6" w:rsidR="005B6101" w:rsidRDefault="005B6101">
      <w:pPr>
        <w:tabs>
          <w:tab w:val="clear" w:pos="720"/>
        </w:tabs>
        <w:spacing w:line="240" w:lineRule="auto"/>
      </w:pPr>
      <w:r>
        <w:br w:type="page"/>
      </w:r>
    </w:p>
    <w:p w14:paraId="1E9E91F0" w14:textId="77777777" w:rsidR="005B6101" w:rsidRPr="005B6101" w:rsidRDefault="005B6101" w:rsidP="00C10F70">
      <w:r w:rsidRPr="005B6101">
        <w:lastRenderedPageBreak/>
        <w:t xml:space="preserve">Only a small percentage of cells are required for encoding temporal information above chance (real versus chance: two-way ANOVA </w:t>
      </w:r>
      <w:r w:rsidRPr="005B6101">
        <w:rPr>
          <w:i/>
        </w:rPr>
        <w:t>p</w:t>
      </w:r>
      <w:r w:rsidRPr="005B6101">
        <w:t xml:space="preserve"> &lt; 1.52 x 10</w:t>
      </w:r>
      <w:r w:rsidRPr="005B6101">
        <w:rPr>
          <w:vertAlign w:val="superscript"/>
        </w:rPr>
        <w:t>-206</w:t>
      </w:r>
      <w:r w:rsidRPr="005B6101">
        <w:t xml:space="preserve">). Data are </w:t>
      </w:r>
      <w:bookmarkStart w:id="106" w:name="_Hlk508355810"/>
      <w:bookmarkStart w:id="107" w:name="OLE_LINK43"/>
      <w:bookmarkStart w:id="108" w:name="OLE_LINK44"/>
      <w:bookmarkStart w:id="109" w:name="_Hlk508355812"/>
      <w:r w:rsidRPr="005B6101">
        <w:t xml:space="preserve">means </w:t>
      </w:r>
      <w:bookmarkStart w:id="110" w:name="OLE_LINK45"/>
      <w:bookmarkStart w:id="111" w:name="OLE_LINK46"/>
      <w:bookmarkStart w:id="112" w:name="OLE_LINK47"/>
      <w:r w:rsidRPr="005B6101">
        <w:t>± S.E.M.</w:t>
      </w:r>
      <w:bookmarkEnd w:id="106"/>
      <w:bookmarkEnd w:id="107"/>
      <w:bookmarkEnd w:id="108"/>
      <w:bookmarkEnd w:id="109"/>
      <w:bookmarkEnd w:id="110"/>
      <w:bookmarkEnd w:id="111"/>
      <w:bookmarkEnd w:id="112"/>
    </w:p>
    <w:p w14:paraId="557FBE5C" w14:textId="2A430F63" w:rsidR="00845D11" w:rsidRDefault="00845D11">
      <w:pPr>
        <w:tabs>
          <w:tab w:val="clear" w:pos="720"/>
        </w:tabs>
        <w:spacing w:line="240" w:lineRule="auto"/>
      </w:pPr>
      <w:r>
        <w:br w:type="page"/>
      </w:r>
    </w:p>
    <w:p w14:paraId="732F58E5" w14:textId="0E2E712A" w:rsidR="00C10F70" w:rsidRPr="00845D11" w:rsidRDefault="00C10F70" w:rsidP="00C10F70">
      <w:pPr>
        <w:pStyle w:val="BUFigureCaption"/>
      </w:pPr>
      <w:bookmarkStart w:id="113" w:name="_Toc410040895"/>
      <w:r w:rsidRPr="00845D11">
        <w:lastRenderedPageBreak/>
        <w:t>Figure S</w:t>
      </w:r>
      <w:r>
        <w:t>2.</w:t>
      </w:r>
      <w:r w:rsidRPr="00845D11">
        <w:t xml:space="preserve">4. </w:t>
      </w:r>
      <w:proofErr w:type="gramStart"/>
      <w:r w:rsidRPr="00845D11">
        <w:t>Distribution of within-session trial bias scores.</w:t>
      </w:r>
      <w:proofErr w:type="gramEnd"/>
      <w:r w:rsidRPr="00845D11">
        <w:t xml:space="preserve"> Related to Figure </w:t>
      </w:r>
      <w:r>
        <w:t>2.</w:t>
      </w:r>
      <w:r w:rsidRPr="00845D11">
        <w:t>3.</w:t>
      </w:r>
      <w:bookmarkEnd w:id="113"/>
    </w:p>
    <w:p w14:paraId="69B22593" w14:textId="1CC87B46" w:rsidR="005B6101" w:rsidRDefault="00845D11" w:rsidP="00220B3B">
      <w:r>
        <w:rPr>
          <w:noProof/>
        </w:rPr>
        <w:drawing>
          <wp:anchor distT="0" distB="0" distL="114300" distR="114300" simplePos="0" relativeHeight="251658240" behindDoc="0" locked="0" layoutInCell="1" allowOverlap="1" wp14:anchorId="522DF509" wp14:editId="1ECD5225">
            <wp:simplePos x="0" y="0"/>
            <wp:positionH relativeFrom="margin">
              <wp:posOffset>0</wp:posOffset>
            </wp:positionH>
            <wp:positionV relativeFrom="paragraph">
              <wp:posOffset>352425</wp:posOffset>
            </wp:positionV>
            <wp:extent cx="5429250" cy="5319395"/>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 S4.png"/>
                    <pic:cNvPicPr/>
                  </pic:nvPicPr>
                  <pic:blipFill>
                    <a:blip r:embed="rId25">
                      <a:extLst>
                        <a:ext uri="{28A0092B-C50C-407E-A947-70E740481C1C}">
                          <a14:useLocalDpi xmlns:a14="http://schemas.microsoft.com/office/drawing/2010/main" val="0"/>
                        </a:ext>
                      </a:extLst>
                    </a:blip>
                    <a:stretch>
                      <a:fillRect/>
                    </a:stretch>
                  </pic:blipFill>
                  <pic:spPr>
                    <a:xfrm>
                      <a:off x="0" y="0"/>
                      <a:ext cx="5429250" cy="5319395"/>
                    </a:xfrm>
                    <a:prstGeom prst="rect">
                      <a:avLst/>
                    </a:prstGeom>
                  </pic:spPr>
                </pic:pic>
              </a:graphicData>
            </a:graphic>
            <wp14:sizeRelH relativeFrom="page">
              <wp14:pctWidth>0</wp14:pctWidth>
            </wp14:sizeRelH>
            <wp14:sizeRelV relativeFrom="page">
              <wp14:pctHeight>0</wp14:pctHeight>
            </wp14:sizeRelV>
          </wp:anchor>
        </w:drawing>
      </w:r>
    </w:p>
    <w:p w14:paraId="3868C75F" w14:textId="79B181C3" w:rsidR="00845D11" w:rsidRDefault="00845D11">
      <w:pPr>
        <w:tabs>
          <w:tab w:val="clear" w:pos="720"/>
        </w:tabs>
        <w:spacing w:line="240" w:lineRule="auto"/>
      </w:pPr>
      <w:r>
        <w:br w:type="page"/>
      </w:r>
    </w:p>
    <w:p w14:paraId="7891BE78" w14:textId="155A7E6B" w:rsidR="00C10F70" w:rsidRDefault="00845D11" w:rsidP="00E76B5C">
      <w:pPr>
        <w:pStyle w:val="ListParagraph"/>
        <w:numPr>
          <w:ilvl w:val="0"/>
          <w:numId w:val="9"/>
        </w:numPr>
      </w:pPr>
      <w:r w:rsidRPr="00845D11">
        <w:lastRenderedPageBreak/>
        <w:t xml:space="preserve">Fluorescence trace of cell in Figure </w:t>
      </w:r>
      <w:r w:rsidR="005C4A6F">
        <w:t>2.</w:t>
      </w:r>
      <w:r w:rsidRPr="00845D11">
        <w:t>3A over entire session, a cell that fires on early trials of the session (trial epochs in red). This effect was not due to gradual loss of the cell from the focal plane since we capture robust Ca</w:t>
      </w:r>
      <w:r w:rsidRPr="00C10F70">
        <w:rPr>
          <w:vertAlign w:val="superscript"/>
        </w:rPr>
        <w:t>2+</w:t>
      </w:r>
      <w:r w:rsidRPr="00845D11">
        <w:t xml:space="preserve"> transients (red arrows) during periods off the treadmill in the later half of the session (blue). </w:t>
      </w:r>
    </w:p>
    <w:p w14:paraId="754AC329" w14:textId="35D3B1D8" w:rsidR="00F40BF7" w:rsidRDefault="00845D11" w:rsidP="00E76B5C">
      <w:pPr>
        <w:pStyle w:val="ListParagraph"/>
        <w:numPr>
          <w:ilvl w:val="0"/>
          <w:numId w:val="9"/>
        </w:numPr>
      </w:pPr>
      <w:r w:rsidRPr="00845D11">
        <w:t xml:space="preserve">Same as (A) but for cell in Figure </w:t>
      </w:r>
      <w:r w:rsidR="005C4A6F">
        <w:t>2.</w:t>
      </w:r>
      <w:r w:rsidRPr="00845D11">
        <w:t>3B, which fires on late trials of the session.</w:t>
      </w:r>
    </w:p>
    <w:p w14:paraId="72CF167A" w14:textId="502DEA1D" w:rsidR="00C10F70" w:rsidRDefault="00845D11" w:rsidP="00E76B5C">
      <w:pPr>
        <w:pStyle w:val="ListParagraph"/>
        <w:numPr>
          <w:ilvl w:val="0"/>
          <w:numId w:val="9"/>
        </w:numPr>
      </w:pPr>
      <w:r w:rsidRPr="00845D11">
        <w:t xml:space="preserve">Distribution of within-session trial bias scores for all time cells (teal) compared to control distribution of within-session trial bias scores where activity was shuffled between treadmill runs (gray). Note the skewed tails in the empirical distribution compared to control. Variance of empirical distribution is highly greater than chance (p &lt; 0.001). </w:t>
      </w:r>
    </w:p>
    <w:p w14:paraId="4A4A4864" w14:textId="0D9E451B" w:rsidR="00845D11" w:rsidRPr="00845D11" w:rsidRDefault="00845D11" w:rsidP="00E76B5C">
      <w:pPr>
        <w:pStyle w:val="ListParagraph"/>
        <w:numPr>
          <w:ilvl w:val="0"/>
          <w:numId w:val="9"/>
        </w:numPr>
      </w:pPr>
      <w:r w:rsidRPr="00845D11">
        <w:t xml:space="preserve">Overlap of active time ensemble on each trial block with subset of the session’s time cell ensemble. Top: overlap of active time cell ensemble on each trial block (5 trials per block) with the initial time cell ensemble for that session (defined as the active time cells in the first 8 trials). The overlap decreases over the course of the session (one-way ANOVA </w:t>
      </w:r>
      <w:r w:rsidRPr="00C10F70">
        <w:rPr>
          <w:i/>
        </w:rPr>
        <w:t>F</w:t>
      </w:r>
      <w:r w:rsidRPr="00C10F70">
        <w:rPr>
          <w:vertAlign w:val="subscript"/>
        </w:rPr>
        <w:t>5</w:t>
      </w:r>
      <w:proofErr w:type="gramStart"/>
      <w:r w:rsidRPr="00C10F70">
        <w:rPr>
          <w:vertAlign w:val="subscript"/>
        </w:rPr>
        <w:t>,94</w:t>
      </w:r>
      <w:proofErr w:type="gramEnd"/>
      <w:r w:rsidRPr="00845D11">
        <w:t xml:space="preserve"> = 4.65, p = 0.0008). Bottom: overlap of active time cell ensemble on each trial block with the final time cell ensemble for that session (defined as the active time cells in the last 8 trials). The overlap increases over the course of the session (one-way ANOVA </w:t>
      </w:r>
      <w:r w:rsidRPr="00C10F70">
        <w:rPr>
          <w:i/>
        </w:rPr>
        <w:t>F</w:t>
      </w:r>
      <w:r w:rsidRPr="00C10F70">
        <w:rPr>
          <w:vertAlign w:val="subscript"/>
        </w:rPr>
        <w:t>5</w:t>
      </w:r>
      <w:proofErr w:type="gramStart"/>
      <w:r w:rsidRPr="00C10F70">
        <w:rPr>
          <w:vertAlign w:val="subscript"/>
        </w:rPr>
        <w:t>,94</w:t>
      </w:r>
      <w:proofErr w:type="gramEnd"/>
      <w:r w:rsidRPr="00845D11">
        <w:t xml:space="preserve"> = 2.49, </w:t>
      </w:r>
      <w:r w:rsidRPr="00C10F70">
        <w:rPr>
          <w:i/>
        </w:rPr>
        <w:t>p</w:t>
      </w:r>
      <w:r w:rsidRPr="00845D11">
        <w:t xml:space="preserve"> = 0.037). Data are means ± S.E.M.</w:t>
      </w:r>
    </w:p>
    <w:p w14:paraId="29CC0B8E" w14:textId="00591E71" w:rsidR="00863B27" w:rsidRDefault="00863B27">
      <w:pPr>
        <w:tabs>
          <w:tab w:val="clear" w:pos="720"/>
        </w:tabs>
        <w:spacing w:line="240" w:lineRule="auto"/>
      </w:pPr>
      <w:r>
        <w:br w:type="page"/>
      </w:r>
    </w:p>
    <w:p w14:paraId="6487ADB5" w14:textId="706DCB94" w:rsidR="00C6526F" w:rsidRDefault="00C6526F" w:rsidP="00C6526F">
      <w:pPr>
        <w:pStyle w:val="BUFigureCaption"/>
      </w:pPr>
      <w:bookmarkStart w:id="114" w:name="_Toc410040896"/>
      <w:r w:rsidRPr="00863B27">
        <w:lastRenderedPageBreak/>
        <w:t>Figure S</w:t>
      </w:r>
      <w:r>
        <w:t>2.</w:t>
      </w:r>
      <w:r w:rsidRPr="00863B27">
        <w:t xml:space="preserve">5. Statistical measures of </w:t>
      </w:r>
      <w:proofErr w:type="gramStart"/>
      <w:r w:rsidRPr="00863B27">
        <w:t>across-day</w:t>
      </w:r>
      <w:proofErr w:type="gramEnd"/>
      <w:r w:rsidRPr="00863B27">
        <w:t xml:space="preserve"> cell registration. Related to Figures </w:t>
      </w:r>
      <w:r>
        <w:t>2.</w:t>
      </w:r>
      <w:r w:rsidRPr="00863B27">
        <w:t xml:space="preserve">4 and </w:t>
      </w:r>
      <w:r>
        <w:t>2.</w:t>
      </w:r>
      <w:r w:rsidRPr="00863B27">
        <w:t>5.</w:t>
      </w:r>
      <w:bookmarkEnd w:id="114"/>
    </w:p>
    <w:p w14:paraId="5E5E58F6" w14:textId="77777777" w:rsidR="00C6526F" w:rsidRDefault="00C6526F">
      <w:pPr>
        <w:tabs>
          <w:tab w:val="clear" w:pos="720"/>
        </w:tabs>
        <w:spacing w:line="240" w:lineRule="auto"/>
      </w:pPr>
    </w:p>
    <w:p w14:paraId="75F18E4B" w14:textId="3649B260" w:rsidR="005B6101" w:rsidRPr="00220B3B" w:rsidRDefault="00863B27" w:rsidP="00220B3B">
      <w:r>
        <w:rPr>
          <w:noProof/>
        </w:rPr>
        <w:drawing>
          <wp:anchor distT="0" distB="0" distL="114300" distR="114300" simplePos="0" relativeHeight="251660288" behindDoc="0" locked="0" layoutInCell="1" allowOverlap="1" wp14:anchorId="444CD4A8" wp14:editId="2BFABC85">
            <wp:simplePos x="0" y="0"/>
            <wp:positionH relativeFrom="margin">
              <wp:posOffset>0</wp:posOffset>
            </wp:positionH>
            <wp:positionV relativeFrom="paragraph">
              <wp:posOffset>47625</wp:posOffset>
            </wp:positionV>
            <wp:extent cx="5429250" cy="3545205"/>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 S5.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29250" cy="3545205"/>
                    </a:xfrm>
                    <a:prstGeom prst="rect">
                      <a:avLst/>
                    </a:prstGeom>
                  </pic:spPr>
                </pic:pic>
              </a:graphicData>
            </a:graphic>
            <wp14:sizeRelH relativeFrom="page">
              <wp14:pctWidth>0</wp14:pctWidth>
            </wp14:sizeRelH>
            <wp14:sizeRelV relativeFrom="page">
              <wp14:pctHeight>0</wp14:pctHeight>
            </wp14:sizeRelV>
          </wp:anchor>
        </w:drawing>
      </w:r>
    </w:p>
    <w:p w14:paraId="0156F5EC" w14:textId="467C8411" w:rsidR="00863B27" w:rsidRDefault="00863B27">
      <w:pPr>
        <w:tabs>
          <w:tab w:val="clear" w:pos="720"/>
        </w:tabs>
        <w:spacing w:line="240" w:lineRule="auto"/>
      </w:pPr>
      <w:r>
        <w:br w:type="page"/>
      </w:r>
    </w:p>
    <w:p w14:paraId="79C70D88" w14:textId="605B1134" w:rsidR="00863B27" w:rsidRDefault="00863B27" w:rsidP="00E76B5C">
      <w:pPr>
        <w:pStyle w:val="ListParagraph"/>
        <w:numPr>
          <w:ilvl w:val="0"/>
          <w:numId w:val="10"/>
        </w:numPr>
      </w:pPr>
      <w:r w:rsidRPr="00863B27">
        <w:lastRenderedPageBreak/>
        <w:t xml:space="preserve">ROIs of all recorded cells on one day (blue) overlaid on top of all cells on the next day (red). </w:t>
      </w:r>
    </w:p>
    <w:p w14:paraId="322A9BF7" w14:textId="77777777" w:rsidR="00C6526F" w:rsidRDefault="00863B27" w:rsidP="00E76B5C">
      <w:pPr>
        <w:pStyle w:val="ListParagraph"/>
        <w:numPr>
          <w:ilvl w:val="0"/>
          <w:numId w:val="10"/>
        </w:numPr>
      </w:pPr>
      <w:r w:rsidRPr="00863B27">
        <w:t xml:space="preserve">Zoom of dashed boxes in (A) in regions of low cell density (left) and high cell density (right). </w:t>
      </w:r>
    </w:p>
    <w:p w14:paraId="0EFA1A1E" w14:textId="77777777" w:rsidR="00C6526F" w:rsidRDefault="00863B27" w:rsidP="00E76B5C">
      <w:pPr>
        <w:pStyle w:val="ListParagraph"/>
        <w:numPr>
          <w:ilvl w:val="0"/>
          <w:numId w:val="10"/>
        </w:numPr>
      </w:pPr>
      <w:r w:rsidRPr="00863B27">
        <w:t xml:space="preserve">Spatial correlation of cell mask pairs across one day as a function of anatomical distance for a pair of sessions in one mouse. For each cell pair, we plotted the distance between the two cells versus the correlation coefficient of their cell mask spatial correlation to determine whether cells were packed too closely together for reliable cell registration. A distinct cluster of data points (each data point is a cell pair) at high spatial correlation and low distance would indicate a truly separable population of cell pairs that can be correctly matched during registration. On the other hand, a uniform distribution of spatial correlations at all distances would suggest that registration would not reliably match the same cells across days. We observed the former, a distinct cluster of data points at the top left quadrant. Pairs that we matched via cell registration (using a centroid distance cut-off of 3.3 microns, green dots) fell squarely in this cluster, demonstrating that matched cell pairs were (1) in the same location in the field of view and (2) were highly spatially correlated across days. Cell pairs that we determined were distinct cells (blue dots) fell outside this cluster. </w:t>
      </w:r>
    </w:p>
    <w:p w14:paraId="75418001" w14:textId="77777777" w:rsidR="00C6526F" w:rsidRDefault="00863B27" w:rsidP="00E76B5C">
      <w:pPr>
        <w:pStyle w:val="ListParagraph"/>
        <w:numPr>
          <w:ilvl w:val="0"/>
          <w:numId w:val="10"/>
        </w:numPr>
      </w:pPr>
      <w:r w:rsidRPr="00863B27">
        <w:t xml:space="preserve">Distribution of ROI centroid distances and orientation differences (inset) of registered cells across days. </w:t>
      </w:r>
    </w:p>
    <w:p w14:paraId="4908D42F" w14:textId="77777777" w:rsidR="00C6526F" w:rsidRDefault="00863B27" w:rsidP="00E76B5C">
      <w:pPr>
        <w:pStyle w:val="ListParagraph"/>
        <w:numPr>
          <w:ilvl w:val="0"/>
          <w:numId w:val="10"/>
        </w:numPr>
      </w:pPr>
      <w:r w:rsidRPr="00863B27">
        <w:lastRenderedPageBreak/>
        <w:t xml:space="preserve">We characterized cells as stable, exiting, or entering based on their change (or lack of change) in their activity on the treadmill/track. As an alternative, this change could be a result of erroneous registration due to the distance threshold of 3.3 microns being too high. For example, a nearby place cell on day 2 might be falsely registered to a silent cell on day 1, thus erroneously classifying that cell as an “entering” cell. If our distance threshold is too high, it would be reflected in entering or exiting cells having higher ROI displacement relative to stable cells (i.e., if stable cells were correct registrations whereas exiting and entering cells were false registrations due to nearby neurons). Instead, the ROI displacements of all three categories were indistinguishable, making this possibility very unlikely (one-way ANOVAs, </w:t>
      </w:r>
      <w:r w:rsidRPr="00C6526F">
        <w:rPr>
          <w:i/>
        </w:rPr>
        <w:t>p</w:t>
      </w:r>
      <w:r w:rsidRPr="00863B27">
        <w:t xml:space="preserve"> &gt; 0.05). </w:t>
      </w:r>
    </w:p>
    <w:p w14:paraId="46C9759A" w14:textId="72C0D966" w:rsidR="00863B27" w:rsidRPr="00863B27" w:rsidRDefault="00863B27" w:rsidP="00E76B5C">
      <w:pPr>
        <w:pStyle w:val="ListParagraph"/>
        <w:numPr>
          <w:ilvl w:val="0"/>
          <w:numId w:val="10"/>
        </w:numPr>
      </w:pPr>
      <w:r w:rsidRPr="00863B27">
        <w:t xml:space="preserve">Time cells with high temporal information were more likely to be stable across a day. For each session, we correlated tuning curves of time cells on Day 1 with their matched counterparts on Day 2 and labeled them “stable” if </w:t>
      </w:r>
      <w:r w:rsidRPr="00C6526F">
        <w:rPr>
          <w:i/>
        </w:rPr>
        <w:t>p</w:t>
      </w:r>
      <w:r w:rsidRPr="00863B27">
        <w:t xml:space="preserve"> &lt; 0.01 after </w:t>
      </w:r>
      <w:proofErr w:type="spellStart"/>
      <w:r w:rsidRPr="00863B27">
        <w:t>Bonferonni</w:t>
      </w:r>
      <w:proofErr w:type="spellEnd"/>
      <w:r w:rsidRPr="00863B27">
        <w:t xml:space="preserve"> correction and stable if not statistically significant. We found that stable time cells generally have higher temporal information than unstable time cells (Mann-Whitney U test, </w:t>
      </w:r>
      <w:r w:rsidRPr="00C6526F">
        <w:rPr>
          <w:i/>
        </w:rPr>
        <w:t>p</w:t>
      </w:r>
      <w:r w:rsidRPr="00863B27">
        <w:t xml:space="preserve"> = 7.37 x 10</w:t>
      </w:r>
      <w:r w:rsidRPr="00C6526F">
        <w:rPr>
          <w:vertAlign w:val="superscript"/>
        </w:rPr>
        <w:t>-33</w:t>
      </w:r>
      <w:r w:rsidRPr="00863B27">
        <w:t xml:space="preserve">). </w:t>
      </w:r>
    </w:p>
    <w:p w14:paraId="6B9CCE0B" w14:textId="71A8A455" w:rsidR="00220B3B" w:rsidRDefault="00220B3B" w:rsidP="001154A2">
      <w:pPr>
        <w:tabs>
          <w:tab w:val="clear" w:pos="720"/>
        </w:tabs>
        <w:spacing w:line="240" w:lineRule="auto"/>
      </w:pPr>
    </w:p>
    <w:p w14:paraId="54C8F1E3" w14:textId="77777777" w:rsidR="00845D11" w:rsidRDefault="00845D11" w:rsidP="00220B3B"/>
    <w:p w14:paraId="6DBB536E" w14:textId="77777777" w:rsidR="00863B27" w:rsidRPr="00220B3B" w:rsidRDefault="00863B27" w:rsidP="00220B3B">
      <w:pPr>
        <w:sectPr w:rsidR="00863B27" w:rsidRPr="00220B3B" w:rsidSect="00845D11">
          <w:pgSz w:w="12240" w:h="15840"/>
          <w:pgMar w:top="2160" w:right="1440" w:bottom="1440" w:left="2160" w:header="1440" w:footer="1080" w:gutter="0"/>
          <w:cols w:space="720"/>
          <w:docGrid w:linePitch="360"/>
        </w:sectPr>
      </w:pPr>
    </w:p>
    <w:p w14:paraId="0060E7CA" w14:textId="3F40DB71" w:rsidR="00A42588" w:rsidRPr="00A42588" w:rsidRDefault="00C87F94" w:rsidP="00E76B5C">
      <w:pPr>
        <w:pStyle w:val="Heading1"/>
        <w:numPr>
          <w:ilvl w:val="0"/>
          <w:numId w:val="1"/>
        </w:numPr>
      </w:pPr>
      <w:bookmarkStart w:id="115" w:name="_Toc415341976"/>
      <w:r>
        <w:lastRenderedPageBreak/>
        <w:t>CHAPTER THREE</w:t>
      </w:r>
      <w:bookmarkStart w:id="116" w:name="_Toc536022369"/>
      <w:bookmarkStart w:id="117" w:name="_Toc536022861"/>
      <w:bookmarkEnd w:id="116"/>
      <w:bookmarkEnd w:id="117"/>
      <w:bookmarkEnd w:id="115"/>
    </w:p>
    <w:p w14:paraId="5FB3D7F6" w14:textId="0E76D89E" w:rsidR="0044199E" w:rsidRDefault="0044199E" w:rsidP="00A42588">
      <w:pPr>
        <w:pStyle w:val="Heading2"/>
      </w:pPr>
      <w:bookmarkStart w:id="118" w:name="_Toc415341977"/>
      <w:r>
        <w:t>Introduction</w:t>
      </w:r>
      <w:bookmarkEnd w:id="118"/>
    </w:p>
    <w:p w14:paraId="77EF0621" w14:textId="1978F47F" w:rsidR="0044199E" w:rsidRPr="0044199E" w:rsidRDefault="0044199E" w:rsidP="0044199E">
      <w:r>
        <w:tab/>
      </w:r>
      <w:r w:rsidRPr="0044199E">
        <w:t>The biological capacity to produce adaptive behavioral responses in actively changing environments is critical to an animal’s survival. Contextual fear conditioning (CFC) is a form of learning whereby an animal learns to associate a conditioned stimulus (e.g. a context) with an unconditioned aversive stimulus (e.g. foot shocks) to produce a conditioned response to the conditioned stimulus (e.g. freezing). Conditioned responses can be mitigated through extinction learning, via repeated exposure to the conditioned context in the absence of the foot shock. However, while extinction learning can be effective at attenuating fear, animals are susceptible to fear relapse under several conditions, including exposure to stressors, the passage of time, and re-exposure to the unconditioned stimulus</w:t>
      </w:r>
      <w:r w:rsidR="00277C41">
        <w:t xml:space="preserve"> </w:t>
      </w:r>
      <w:r w:rsidR="00ED2F91">
        <w:fldChar w:fldCharType="begin" w:fldLock="1"/>
      </w:r>
      <w:r w:rsidR="00CA4939">
        <w:instrText>ADDIN CSL_CITATION {"citationItems":[{"id":"ITEM-1","itemData":{"author":[{"dropping-particle":"","family":"Goode","given":"Travis D.","non-dropping-particle":"","parse-names":false,"suffix":""},{"dropping-particle":"","family":"Jin","given":"Jingji","non-dropping-particle":"","parse-names":false,"suffix":""},{"dropping-particle":"","family":"Maren","given":"Stephen","non-dropping-particle":"","parse-names":false,"suffix":""}],"container-title":"Neurobiology of Abnormal Emotion and Motivated Behaviors","edition":"Academic P","editor":[{"dropping-particle":"","family":"Sangha","given":"Susan","non-dropping-particle":"","parse-names":false,"suffix":""},{"dropping-particle":"","family":"Foti","given":"Dan","non-dropping-particle":"","parse-names":false,"suffix":""}],"id":"ITEM-1","issued":{"date-parts":[["2018"]]},"page":"182-202","title":"Neural circuits for fear relapse","type":"chapter"},"uris":["http://www.mendeley.com/documents/?uuid=d6e3120e-002a-46e9-866c-f306d29f2690"]}],"mendeley":{"formattedCitation":"(Goode et al., 2018)","plainTextFormattedCitation":"(Goode et al., 2018)","previouslyFormattedCitation":"(Goode et al., 2018)"},"properties":{"noteIndex":0},"schema":"https://github.com/citation-style-language/schema/raw/master/csl-citation.json"}</w:instrText>
      </w:r>
      <w:r w:rsidR="00ED2F91">
        <w:fldChar w:fldCharType="separate"/>
      </w:r>
      <w:r w:rsidR="00ED2F91" w:rsidRPr="00ED2F91">
        <w:rPr>
          <w:noProof/>
        </w:rPr>
        <w:t>(Goode et al., 2018)</w:t>
      </w:r>
      <w:r w:rsidR="00ED2F91">
        <w:fldChar w:fldCharType="end"/>
      </w:r>
      <w:r w:rsidRPr="0044199E">
        <w:t xml:space="preserve">. </w:t>
      </w:r>
      <w:r w:rsidR="00200AA7">
        <w:t xml:space="preserve">This observation in rodents shares numerous similarities to clinical observations: exposure therapy – a clinical analog to extinction learning – can be effective at reducing fear in subsets of patients with anxiety disorders or post-traumatic stress disorder. However, many patients are still susceptible to fear relapse following successful exposure therapy </w:t>
      </w:r>
      <w:r w:rsidR="00200AA7">
        <w:fldChar w:fldCharType="begin" w:fldLock="1"/>
      </w:r>
      <w:r w:rsidR="00EE7771">
        <w:instrText>ADDIN CSL_CITATION {"citationItems":[{"id":"ITEM-1","itemData":{"DOI":"10.1002/da.21997","ISSN":"10914269","PMID":"22941845","abstract":"The high prevalence of trauma exposure and subsequent negative consequences for both survivors and society as a whole emphasize the need for secondary prevention of posttraumatic stress disorder. However, clinicians and relief workers remain limited in their ability to intervene effectively in the aftermath of trauma and alleviate traumatic stress reactions that can lead to chronic PTSD. The scientific literature on early intervention for PTSD is reviewed, including early studies on psychological debriefing, pharmacological, and psychosocial interventions aimed at preventing chronic PTSD. Studies on fear extinction and memory consolidation are discussed in relation to PTSD prevention and the potential importance of immediate versus delayed intervention approaches and genetic predictors are briefly reviewed. Preliminary results from a modified prolonged exposure intervention applied within hours of trauma exposure in an emergency room setting are discussed, along with considerations related to intervention reach and overall population impact. Suggestions for future research are included. Prevention of PTSD, although currently not yet a reality, remains an exciting and hopeful possibility with current research approaches translating work from the laboratory to the clinic.","author":[{"dropping-particle":"","family":"Kearns","given":"Megan C.","non-dropping-particle":"","parse-names":false,"suffix":""},{"dropping-particle":"","family":"Ressler","given":"Kerry J.","non-dropping-particle":"","parse-names":false,"suffix":""},{"dropping-particle":"","family":"Zatzick","given":"Doug","non-dropping-particle":"","parse-names":false,"suffix":""},{"dropping-particle":"","family":"Rothbaum","given":"Barbara Olasov","non-dropping-particle":"","parse-names":false,"suffix":""}],"container-title":"Depression and Anxiety","id":"ITEM-1","issue":"10","issued":{"date-parts":[["2012","10"]]},"page":"833-842","title":"EARLY INTERVENTIONS FOR PTSD: A REVIEW","type":"article-journal","volume":"29"},"uris":["http://www.mendeley.com/documents/?uuid=e55529bd-0015-3712-ba8b-ef3913017895"]}],"mendeley":{"formattedCitation":"(Kearns et al., 2012)","plainTextFormattedCitation":"(Kearns et al., 2012)","previouslyFormattedCitation":"(Kearns et al., 2012)"},"properties":{"noteIndex":0},"schema":"https://github.com/citation-style-language/schema/raw/master/csl-citation.json"}</w:instrText>
      </w:r>
      <w:r w:rsidR="00200AA7">
        <w:fldChar w:fldCharType="separate"/>
      </w:r>
      <w:r w:rsidR="00200AA7" w:rsidRPr="00200AA7">
        <w:rPr>
          <w:noProof/>
        </w:rPr>
        <w:t>(Kearns et al., 2012)</w:t>
      </w:r>
      <w:r w:rsidR="00200AA7">
        <w:fldChar w:fldCharType="end"/>
      </w:r>
      <w:r w:rsidR="00200AA7">
        <w:t xml:space="preserve">. </w:t>
      </w:r>
      <w:r w:rsidRPr="0044199E">
        <w:t xml:space="preserve">Despite an </w:t>
      </w:r>
      <w:r w:rsidR="00200AA7">
        <w:t>extensive body of</w:t>
      </w:r>
      <w:r w:rsidRPr="0044199E">
        <w:t xml:space="preserve"> literature investigating the neural substrates of fear in rodents</w:t>
      </w:r>
      <w:r w:rsidR="00CA4939">
        <w:t xml:space="preserve"> </w:t>
      </w:r>
      <w:r w:rsidR="00CA4939">
        <w:fldChar w:fldCharType="begin" w:fldLock="1"/>
      </w:r>
      <w:r w:rsidR="00CA4939">
        <w:instrText>ADDIN CSL_CITATION {"citationItems":[{"id":"ITEM-1","itemData":{"DOI":"10.1146/annurev.neuro.24.1.897","ISSN":"0147-006X","PMID":"11520922","abstract":"Learning the relationships between aversive events and the environmental stimuli that predict such events is essential to the survival of organisms throughout the animal kingdom. Pavlovian fear conditioning is an exemplar of this form of learning that is exhibited by both rats and humans. Recent years have seen an incredible surge in interest in the neurobiology of fear conditioning. Neural circuits underlying fear conditioning have been mapped, synaptic plasticity in these circuits has been identified, and biochemical and genetic manipulations are beginning to unravel the molecular machinery responsible for the storage of fear memories. These advances represent an important step in understanding the neural substrates of a rapidly acquired and adaptive form of associative learning and memory in mammals.","author":[{"dropping-particle":"","family":"Maren","given":"Stephen","non-dropping-particle":"","parse-names":false,"suffix":""}],"container-title":"Annual Review of Neuroscience","id":"ITEM-1","issue":"1","issued":{"date-parts":[["2001","3"]]},"page":"897-931","title":"Neurobiology of Pavlovian Fear Conditioning","type":"article-journal","volume":"24"},"uris":["http://www.mendeley.com/documents/?uuid=adbafe20-7bf0-33bd-8966-2997fff08653"]}],"mendeley":{"formattedCitation":"(Maren, 2001)","plainTextFormattedCitation":"(Maren, 2001)","previouslyFormattedCitation":"(Maren, 2001)"},"properties":{"noteIndex":0},"schema":"https://github.com/citation-style-language/schema/raw/master/csl-citation.json"}</w:instrText>
      </w:r>
      <w:r w:rsidR="00CA4939">
        <w:fldChar w:fldCharType="separate"/>
      </w:r>
      <w:r w:rsidR="00CA4939" w:rsidRPr="00CA4939">
        <w:rPr>
          <w:noProof/>
        </w:rPr>
        <w:t>(Maren, 2001)</w:t>
      </w:r>
      <w:r w:rsidR="00CA4939">
        <w:fldChar w:fldCharType="end"/>
      </w:r>
      <w:r w:rsidRPr="0044199E">
        <w:t>, how discrete neuronal populations causally cont</w:t>
      </w:r>
      <w:r w:rsidR="00200AA7">
        <w:t xml:space="preserve">ribute to fear relapse remains incompletely understood. </w:t>
      </w:r>
    </w:p>
    <w:p w14:paraId="27CB24C3" w14:textId="6B0A7319" w:rsidR="0044199E" w:rsidRDefault="0044199E" w:rsidP="0044199E">
      <w:r w:rsidRPr="0044199E">
        <w:tab/>
        <w:t xml:space="preserve">Previous studies have demonstrated that cells in the dorsal dentate </w:t>
      </w:r>
      <w:proofErr w:type="spellStart"/>
      <w:r w:rsidRPr="0044199E">
        <w:t>gyrus</w:t>
      </w:r>
      <w:proofErr w:type="spellEnd"/>
      <w:r w:rsidRPr="0044199E">
        <w:t xml:space="preserve"> of the hippocampus (DG) and in the </w:t>
      </w:r>
      <w:proofErr w:type="spellStart"/>
      <w:r w:rsidRPr="0044199E">
        <w:t>basolateral</w:t>
      </w:r>
      <w:proofErr w:type="spellEnd"/>
      <w:r w:rsidRPr="0044199E">
        <w:t xml:space="preserve"> amygdala (BLA) that are active during fear conditioning (hereafter referred to as the DG and BLA fear ensembles) are preferentially </w:t>
      </w:r>
      <w:r w:rsidRPr="0044199E">
        <w:lastRenderedPageBreak/>
        <w:t>active during fear memory recall</w:t>
      </w:r>
      <w:r w:rsidR="008861FB">
        <w:t xml:space="preserve"> </w:t>
      </w:r>
      <w:r w:rsidR="008861FB">
        <w:fldChar w:fldCharType="begin" w:fldLock="1"/>
      </w:r>
      <w:r w:rsidR="008861FB">
        <w:instrText>ADDIN CSL_CITATION {"citationItems":[{"id":"ITEM-1","itemData":{"DOI":"10.1126/science.1239073","ISBN":"1095-9203 (Electronic)\\r0036-8075 (Linking)","ISSN":"10959203","PMID":"23888038","abstract":"Memories can be unreliable. We created a false memory in mice by optogenetically manipulating memory engram-bearing cells in the hippocampus. Dentate gyrus (DG) or CA1 neurons activated by exposure to a particular context were labeled with channelrhodopsin-2. These neurons were later optically reactivated during fear conditioning in a different context. The DG experimental group showed increased freezing in the original context, in which a foot shock was never delivered. The recall of this false memory was context-specific, activated similar downstream regions engaged during natural fear memory recall, and was also capable of driving an active fear response. Our data demonstrate that it is possible to generate an internally represented and behaviorally expressed fear memory via artificial means.","author":[{"dropping-particle":"","family":"Ramirez","given":"Steve","non-dropping-particle":"","parse-names":false,"suffix":""},{"dropping-particle":"","family":"Liu","given":"Xu","non-dropping-particle":"","parse-names":false,"suffix":""},{"dropping-particle":"","family":"Lin","given":"Pei Ann","non-dropping-particle":"","parse-names":false,"suffix":""},{"dropping-particle":"","family":"Suh","given":"Junghyup","non-dropping-particle":"","parse-names":false,"suffix":""},{"dropping-particle":"","family":"Pignatelli","given":"Michele","non-dropping-particle":"","parse-names":false,"suffix":""},{"dropping-particle":"","family":"Redondo","given":"Roger L.","non-dropping-particle":"","parse-names":false,"suffix":""},{"dropping-particle":"","family":"Ryan","given":"Tomás J.","non-dropping-particle":"","parse-names":false,"suffix":""},{"dropping-particle":"","family":"Tonegawa","given":"Susumu","non-dropping-particle":"","parse-names":false,"suffix":""}],"container-title":"Science","id":"ITEM-1","issue":"6144","issued":{"date-parts":[["2013","7","26"]]},"page":"387-391","title":"Creating a false memory in the hippocampus","type":"article-journal","volume":"341"},"uris":["http://www.mendeley.com/documents/?uuid=d435f9a5-e602-37c6-8565-86d6365763ad"]},{"id":"ITEM-2","itemData":{"DOI":"10.1038/nature11028","ISSN":"0028-0836","abstract":"Several studies have used ablation strategies to demonstrate that certain neuronal populations in the brain are needed for memory expression, but whether a particular ensemble is sufficient to elicit a behavioural outcome from a particular memory has remained unexplored. Now, Susumu Tonegawa and colleagues use optogenetics to demonstrate that a particular, targeted memory 'engram', or group of cells, that was active during fear-learning is sufficient to drive freezing behaviour in mice during subsequent reactivations.","author":[{"dropping-particle":"","family":"Liu","given":"Xu","non-dropping-particle":"","parse-names":false,"suffix":""},{"dropping-particle":"","family":"Ramirez","given":"Steve","non-dropping-particle":"","parse-names":false,"suffix":""},{"dropping-particle":"","family":"Pang","given":"Petti T.","non-dropping-particle":"","parse-names":false,"suffix":""},{"dropping-particle":"","family":"Puryear","given":"Corey B.","non-dropping-particle":"","parse-names":false,"suffix":""},{"dropping-particle":"","family":"Govindarajan","given":"Arvind","non-dropping-particle":"","parse-names":false,"suffix":""},{"dropping-particle":"","family":"Deisseroth","given":"Karl","non-dropping-particle":"","parse-names":false,"suffix":""},{"dropping-particle":"","family":"Tonegawa","given":"Susumu","non-dropping-particle":"","parse-names":false,"suffix":""}],"container-title":"Nature","id":"ITEM-2","issue":"7394","issued":{"date-parts":[["2012","3","22"]]},"page":"381-385","publisher":"Nature Publishing Group","title":"Optogenetic stimulation of a hippocampal engram activates fear memory recall","type":"article-journal","volume":"484"},"uris":["http://www.mendeley.com/documents/?uuid=37e21eb4-1eec-32f0-b66c-2441c3b92b5d"]},{"id":"ITEM-3","itemData":{"DOI":"10.1126/science.1143839","ISSN":"0036-8075","PMID":"17761885","abstract":"Do learning and retrieval of a memory activate the same neurons? Does the number of reactivated neurons correlate with memory strength? We developed a transgenic mouse that enables the long-lasting genetic tagging of c-fos-active neurons. We found neurons in the basolateral amygdala that are activated during Pavlovian fear conditioning and are reactivated during memory retrieval. The number of reactivated neurons correlated positively with the behavioral expression of the fear memory, indicating a stable neural correlate of associative memory. The ability to manipulate these neurons genetically should allow a more precise dissection of the molecular mechanisms of memory encoding within a distributed neuronal network.","author":[{"dropping-particle":"","family":"Reijmers","given":"L. G.","non-dropping-particle":"","parse-names":false,"suffix":""},{"dropping-particle":"","family":"Perkins","given":"B. L.","non-dropping-particle":"","parse-names":false,"suffix":""},{"dropping-particle":"","family":"Matsuo","given":"N.","non-dropping-particle":"","parse-names":false,"suffix":""},{"dropping-particle":"","family":"Mayford","given":"M.","non-dropping-particle":"","parse-names":false,"suffix":""}],"container-title":"Science","id":"ITEM-3","issue":"5842","issued":{"date-parts":[["2007","8","31"]]},"page":"1230-1233","title":"Localization of a Stable Neural Correlate of Associative Memory","type":"article-journal","volume":"317"},"uris":["http://www.mendeley.com/documents/?uuid=c995a40f-57e8-3a58-a0f8-8ab30620d523"]}],"mendeley":{"formattedCitation":"(Liu et al., 2012; Ramirez et al., 2013; Reijmers et al., 2007)","plainTextFormattedCitation":"(Liu et al., 2012; Ramirez et al., 2013; Reijmers et al., 2007)","previouslyFormattedCitation":"(Liu et al., 2012; Ramirez et al., 2013; Reijmers et al., 2007)"},"properties":{"noteIndex":0},"schema":"https://github.com/citation-style-language/schema/raw/master/csl-citation.json"}</w:instrText>
      </w:r>
      <w:r w:rsidR="008861FB">
        <w:fldChar w:fldCharType="separate"/>
      </w:r>
      <w:r w:rsidR="008861FB" w:rsidRPr="008861FB">
        <w:rPr>
          <w:noProof/>
        </w:rPr>
        <w:t>(Liu et al., 2012; Ramirez et al., 2013; Reijmers et al., 2007)</w:t>
      </w:r>
      <w:r w:rsidR="008861FB">
        <w:fldChar w:fldCharType="end"/>
      </w:r>
      <w:r w:rsidRPr="0044199E">
        <w:t>, and are necessary and sufficient for the expression of defensive behaviors such as freezing</w:t>
      </w:r>
      <w:r w:rsidR="008861FB">
        <w:t xml:space="preserve"> </w:t>
      </w:r>
      <w:r w:rsidR="008861FB">
        <w:fldChar w:fldCharType="begin" w:fldLock="1"/>
      </w:r>
      <w:r w:rsidR="008861FB">
        <w:instrText>ADDIN CSL_CITATION {"citationItems":[{"id":"ITEM-1","itemData":{"DOI":"10.1016/j.neuron.2014.05.018","ISSN":"08966273","PMID":"24991962","abstract":"Memory traces are believed to be ensembles of cells used to store memories. To visualize memory traces, we created a transgenic line that allows for the comparison between cells activated during encoding and expression of a memory. Mice re-exposed to a fear-inducing context froze more and had a greater percentage of reactivated cells in the dentate gyrus (DG) and CA3 than mice exposed to a novel context. Over time, these differences disappeared, in keeping with the observation that memories become generalized. Optogenetically silencing DG or CA3 cells that were recruited during encoding of a fear-inducing context prevented expression of the corresponding memory. Mice with reduced neurogenesis displayed less contextual memory and less reactivation in CA3 but, surprisingly, normal reactivation in the DG. These studies suggest that distinct memory traces are located in the DG and in CA3 but that the strength of the memory is related to reactivation in CA3.","author":[{"dropping-particle":"","family":"Denny","given":"Christine A.","non-dropping-particle":"","parse-names":false,"suffix":""},{"dropping-particle":"","family":"Kheirbek","given":"Mazen A.","non-dropping-particle":"","parse-names":false,"suffix":""},{"dropping-particle":"","family":"Alba","given":"Eva L.","non-dropping-particle":"","parse-names":false,"suffix":""},{"dropping-particle":"","family":"Tanaka","given":"Kenji F.","non-dropping-particle":"","parse-names":false,"suffix":""},{"dropping-particle":"","family":"Brachman","given":"Rebecca A.","non-dropping-particle":"","parse-names":false,"suffix":""},{"dropping-particle":"","family":"Laughman","given":"Kimberly B.","non-dropping-particle":"","parse-names":false,"suffix":""},{"dropping-particle":"","family":"Tomm","given":"Nicole K.","non-dropping-particle":"","parse-names":false,"suffix":""},{"dropping-particle":"","family":"Turi","given":"Gergely F.","non-dropping-particle":"","parse-names":false,"suffix":""},{"dropping-particle":"","family":"Losonczy","given":"Attila","non-dropping-particle":"","parse-names":false,"suffix":""},{"dropping-particle":"","family":"Hen","given":"René","non-dropping-particle":"","parse-names":false,"suffix":""}],"container-title":"Neuron","id":"ITEM-1","issue":"1","issued":{"date-parts":[["2014","7","2"]]},"page":"189-201","title":"Hippocampal Memory Traces Are Differentially Modulated by Experience, Time, and Adult Neurogenesis","type":"article-journal","volume":"83"},"uris":["http://www.mendeley.com/documents/?uuid=a09a27c3-4122-347d-a46a-0ce558a41bdd"]},{"id":"ITEM-2","itemData":{"DOI":"10.1038/nature13725","ISSN":"0028-0836","abstract":"An optogenetic approach in mice was used to investigate the neural mechanisms underlying memory valence association; dentate gyrus, but not amygdala, memory engram cells exhibit plasticity in valence associations, suggesting that emotional memory associations can be changed at the circuit level.","author":[{"dropping-particle":"","family":"Redondo","given":"Roger L.","non-dropping-particle":"","parse-names":false,"suffix":""},{"dropping-particle":"","family":"Kim","given":"Joshua","non-dropping-particle":"","parse-names":false,"suffix":""},{"dropping-particle":"","family":"Arons","given":"Autumn L.","non-dropping-particle":"","parse-names":false,"suffix":""},{"dropping-particle":"","family":"Ramirez","given":"Steve","non-dropping-particle":"","parse-names":false,"suffix":""},{"dropping-particle":"","family":"Liu","given":"Xu","non-dropping-particle":"","parse-names":false,"suffix":""},{"dropping-particle":"","family":"Tonegawa","given":"Susumu","non-dropping-particle":"","parse-names":false,"suffix":""}],"container-title":"Nature","id":"ITEM-2","issue":"7518","issued":{"date-parts":[["2014","9","27"]]},"page":"426-430","publisher":"Nature Publishing Group","title":"Bidirectional switch of the valence associated with a hippocampal contextual memory engram","type":"article-journal","volume":"513"},"uris":["http://www.mendeley.com/documents/?uuid=18b099b8-3a5d-3382-ab96-f6364a43cae6"]}],"mendeley":{"formattedCitation":"(Denny et al., 2014; Redondo et al., 2014)","plainTextFormattedCitation":"(Denny et al., 2014; Redondo et al., 2014)","previouslyFormattedCitation":"(Denny et al., 2014; Redondo et al., 2014)"},"properties":{"noteIndex":0},"schema":"https://github.com/citation-style-language/schema/raw/master/csl-citation.json"}</w:instrText>
      </w:r>
      <w:r w:rsidR="008861FB">
        <w:fldChar w:fldCharType="separate"/>
      </w:r>
      <w:r w:rsidR="008861FB" w:rsidRPr="008861FB">
        <w:rPr>
          <w:noProof/>
        </w:rPr>
        <w:t>(Denny et al., 2014; Redondo et al., 2014)</w:t>
      </w:r>
      <w:r w:rsidR="008861FB">
        <w:fldChar w:fldCharType="end"/>
      </w:r>
      <w:r w:rsidRPr="0044199E">
        <w:t>. Additionally, recent evidence has indicated that extinction learning may be mediated by BLA fear ensemble suppression by local inhibitory interneurons</w:t>
      </w:r>
      <w:r w:rsidR="008861FB">
        <w:t xml:space="preserve"> </w:t>
      </w:r>
      <w:r w:rsidR="008861FB">
        <w:fldChar w:fldCharType="begin" w:fldLock="1"/>
      </w:r>
      <w:r w:rsidR="008861FB">
        <w:instrText>ADDIN CSL_CITATION {"citationItems":[{"id":"ITEM-1","itemData":{"DOI":"10.1038/nn.4651","ISSN":"1097-6256","abstract":"Davis et al. report that fear memories can be critically regulated by parvalbumin-expressing interneurons in the basolateral amygdala. Silencing these interneurons following fear memory extinction caused a reemergence of fear expression that was accompanied by increased activation of fear-encoding neurons and fear-associated 3–6 Hz oscillations within a basolateral amygdala–prefrontal cortex circuit.","author":[{"dropping-particle":"","family":"Davis","given":"Patrick","non-dropping-particle":"","parse-names":false,"suffix":""},{"dropping-particle":"","family":"Zaki","given":"Yosif","non-dropping-particle":"","parse-names":false,"suffix":""},{"dropping-particle":"","family":"Maguire","given":"Jamie","non-dropping-particle":"","parse-names":false,"suffix":""},{"dropping-particle":"","family":"Reijmers","given":"Leon G","non-dropping-particle":"","parse-names":false,"suffix":""}],"container-title":"Nature Neuroscience","id":"ITEM-1","issue":"11","issued":{"date-parts":[["2017","10","2"]]},"page":"1624-1633","publisher":"Nature Publishing Group","title":"Cellular and oscillatory substrates of fear extinction learning","type":"article-journal","volume":"20"},"uris":["http://www.mendeley.com/documents/?uuid=927a2c23-2d7f-3c2e-ad17-f987ea382f3d"]}],"mendeley":{"formattedCitation":"(Davis et al., 2017)","plainTextFormattedCitation":"(Davis et al., 2017)","previouslyFormattedCitation":"(Davis et al., 2017)"},"properties":{"noteIndex":0},"schema":"https://github.com/citation-style-language/schema/raw/master/csl-citation.json"}</w:instrText>
      </w:r>
      <w:r w:rsidR="008861FB">
        <w:fldChar w:fldCharType="separate"/>
      </w:r>
      <w:r w:rsidR="008861FB" w:rsidRPr="008861FB">
        <w:rPr>
          <w:noProof/>
        </w:rPr>
        <w:t>(Davis et al., 2017)</w:t>
      </w:r>
      <w:r w:rsidR="008861FB">
        <w:fldChar w:fldCharType="end"/>
      </w:r>
      <w:r w:rsidRPr="0044199E">
        <w:t>, while a new set of extinction-promoting cells simultaneously emerges in both the hippocampus</w:t>
      </w:r>
      <w:r w:rsidR="008861FB">
        <w:t xml:space="preserve"> </w:t>
      </w:r>
      <w:r w:rsidR="008861FB">
        <w:fldChar w:fldCharType="begin" w:fldLock="1"/>
      </w:r>
      <w:r w:rsidR="008861FB">
        <w:instrText>ADDIN CSL_CITATION {"citationItems":[{"id":"ITEM-1","itemData":{"DOI":"10.1523/JNEUROSCI.5619-08.2009","ISSN":"0270-6474","PMID":"19295145","abstract":"Learning processes mediating conditioning and extinction of contextual fear require activation of several key signaling pathways in the hippocampus. Principal hippocampal CA1 neurons respond to fear conditioning by a coordinated activation of multiple protein kinases and immediate early genes, such as cFos, enabling rapid and lasting consolidation of contextual fear memory. The extracellular signal-regulated kinase (Erk) additionally acts as a central mediator of fear extinction. It is not known however, whether these molecular events take place in overlapping or nonoverlapping neuronal populations. By using mouse models of conditioning and extinction of fear, we set out to determine the time course of cFos and Erk activity, their cellular overlap, and regulation by afferent cholinergic input from the medial septum. Analyses of cFos(+) and pErk(+) cells by immunofluorescence revealed predominant nuclear activation of either protein during conditioning and extinction of fear, respectively. Transgenic cFos-LacZ mice were further used to label in vivo Fos(+) hippocampal cells during conditioning followed by pErk immunostaining after extinction. The results showed that these signaling molecules were activated in segregated populations of hippocampal principal neurons. Furthermore, immunotoxin-induced lesions of medial septal neurons, providing cholinergic input into the hippocampus, selectively abolished Erk activation and extinction of fear without affecting cFos responses and conditioning. These results demonstrate that extinction mechanisms based on Erk signaling involve a specific population of CA1 principal neurons distinctively regulated by afferent cholinergic input from the medial septum.","author":[{"dropping-particle":"","family":"Tronson","given":"N. C.","non-dropping-particle":"","parse-names":false,"suffix":""},{"dropping-particle":"","family":"Schrick","given":"C.","non-dropping-particle":"","parse-names":false,"suffix":""},{"dropping-particle":"","family":"Guzman","given":"Y. F.","non-dropping-particle":"","parse-names":false,"suffix":""},{"dropping-particle":"","family":"Huh","given":"K. H.","non-dropping-particle":"","parse-names":false,"suffix":""},{"dropping-particle":"","family":"Srivastava","given":"D. P.","non-dropping-particle":"","parse-names":false,"suffix":""},{"dropping-particle":"","family":"Penzes","given":"P.","non-dropping-particle":"","parse-names":false,"suffix":""},{"dropping-particle":"","family":"Guedea","given":"A. L.","non-dropping-particle":"","parse-names":false,"suffix":""},{"dropping-particle":"","family":"Gao","given":"C.","non-dropping-particle":"","parse-names":false,"suffix":""},{"dropping-particle":"","family":"Radulovic","given":"J.","non-dropping-particle":"","parse-names":false,"suffix":""}],"container-title":"Journal of Neuroscience","id":"ITEM-1","issue":"11","issued":{"date-parts":[["2009","3","18"]]},"page":"3387-3394","title":"Segregated Populations of Hippocampal Principal CA1 Neurons Mediating Conditioning and Extinction of Contextual Fear","type":"article-journal","volume":"29"},"uris":["http://www.mendeley.com/documents/?uuid=49e5774b-ca6a-3412-8858-b90f83917068"]}],"mendeley":{"formattedCitation":"(Tronson et al., 2009)","plainTextFormattedCitation":"(Tronson et al., 2009)","previouslyFormattedCitation":"(Tronson et al., 2009)"},"properties":{"noteIndex":0},"schema":"https://github.com/citation-style-language/schema/raw/master/csl-citation.json"}</w:instrText>
      </w:r>
      <w:r w:rsidR="008861FB">
        <w:fldChar w:fldCharType="separate"/>
      </w:r>
      <w:r w:rsidR="008861FB" w:rsidRPr="008861FB">
        <w:rPr>
          <w:noProof/>
        </w:rPr>
        <w:t>(Tronson et al., 2009)</w:t>
      </w:r>
      <w:r w:rsidR="008861FB">
        <w:fldChar w:fldCharType="end"/>
      </w:r>
      <w:r w:rsidRPr="0044199E">
        <w:t xml:space="preserve"> and BLA</w:t>
      </w:r>
      <w:r w:rsidR="008861FB">
        <w:t xml:space="preserve"> </w:t>
      </w:r>
      <w:r w:rsidR="008861FB">
        <w:fldChar w:fldCharType="begin" w:fldLock="1"/>
      </w:r>
      <w:r w:rsidR="008861FB">
        <w:instrText>ADDIN CSL_CITATION {"citationItems":[{"id":"ITEM-1","itemData":{"DOI":"10.1038/nature07166","ISSN":"0028-0836","abstract":"Changes in the balance of activity of two distinct neuronal populations in the basolateral amygdala trigger transitions between states of high and low fear in mice. The two populations of neurons tend to participate in different anatomical circuits, suggesting that even within a single brain area, selective activation of specific neuronal circuits can trigger large changes in behavioral state.","author":[{"dropping-particle":"","family":"Herry","given":"Cyril","non-dropping-particle":"","parse-names":false,"suffix":""},{"dropping-particle":"","family":"Ciocchi","given":"Stephane","non-dropping-particle":"","parse-names":false,"suffix":""},{"dropping-particle":"","family":"Senn","given":"Verena","non-dropping-particle":"","parse-names":false,"suffix":""},{"dropping-particle":"","family":"Demmou","given":"Lynda","non-dropping-particle":"","parse-names":false,"suffix":""},{"dropping-particle":"","family":"Müller","given":"Christian","non-dropping-particle":"","parse-names":false,"suffix":""},{"dropping-particle":"","family":"Lüthi","given":"Andreas","non-dropping-particle":"","parse-names":false,"suffix":""}],"container-title":"Nature","id":"ITEM-1","issue":"7204","issued":{"date-parts":[["2008","7","9"]]},"page":"600-606","publisher":"Nature Publishing Group","title":"Switching on and off fear by distinct neuronal circuits","type":"article-journal","volume":"454"},"uris":["http://www.mendeley.com/documents/?uuid=fec995a5-69ec-397d-9ffc-196c26d9e81c"]},{"id":"ITEM-2","itemData":{"DOI":"10.1038/nature21682","ISSN":"0028-0836","PMID":"28329757","abstract":"The brain's ability to associate different stimuli is vital for long-term memory, but how neural ensembles encode associative memories is unknown. Here we studied how cell ensembles in the basal and lateral amygdala encode associations between conditioned and unconditioned stimuli (CS and US, respectively). Using a miniature fluorescence microscope, we tracked the Ca2+ dynamics of ensembles of amygdalar neurons during fear learning and extinction over 6 days in behaving mice. Fear conditioning induced both up- and down-regulation of individual cells' CS-evoked responses. This bi-directional plasticity mainly occurred after conditioning, and reshaped the neural ensemble representation of the CS to become more similar to the US representation. During extinction training with repetitive CS presentations, the CS representation became more distinctive without reverting to its original form. Throughout the experiments, the strength of the ensemble-encoded CS-US association predicted the level of behavioural conditioning in each mouse. These findings support a supervised learning model in which activation of the US representation guides the transformation of the CS representation.","author":[{"dropping-particle":"","family":"Grewe","given":"Benjamin F.","non-dropping-particle":"","parse-names":false,"suffix":""},{"dropping-particle":"","family":"Gründemann","given":"Jan","non-dropping-particle":"","parse-names":false,"suffix":""},{"dropping-particle":"","family":"Kitch","given":"Lacey J.","non-dropping-particle":"","parse-names":false,"suffix":""},{"dropping-particle":"","family":"Lecoq","given":"Jerome A.","non-dropping-particle":"","parse-names":false,"suffix":""},{"dropping-particle":"","family":"Parker","given":"Jones G.","non-dropping-particle":"","parse-names":false,"suffix":""},{"dropping-particle":"","family":"Marshall","given":"Jesse D.","non-dropping-particle":"","parse-names":false,"suffix":""},{"dropping-particle":"","family":"Larkin","given":"Margaret C.","non-dropping-particle":"","parse-names":false,"suffix":""},{"dropping-particle":"","family":"Jercog","given":"Pablo E.","non-dropping-particle":"","parse-names":false,"suffix":""},{"dropping-particle":"","family":"Grenier","given":"Francois","non-dropping-particle":"","parse-names":false,"suffix":""},{"dropping-particle":"","family":"Li","given":"Jin Zhong","non-dropping-particle":"","parse-names":false,"suffix":""},{"dropping-particle":"","family":"Lüthi","given":"Andreas","non-dropping-particle":"","parse-names":false,"suffix":""},{"dropping-particle":"","family":"Schnitzer","given":"Mark J.","non-dropping-particle":"","parse-names":false,"suffix":""}],"container-title":"Nature","id":"ITEM-2","issue":"7647","issued":{"date-parts":[["2017","3","22"]]},"page":"670-675","title":"Neural ensemble dynamics underlying a long-term associative memory","type":"article-journal","volume":"543"},"uris":["http://www.mendeley.com/documents/?uuid=8595f4f1-61bf-3cdf-94f0-88c4830add2c"]}],"mendeley":{"formattedCitation":"(Grewe et al., 2017; Herry et al., 2008)","plainTextFormattedCitation":"(Grewe et al., 2017; Herry et al., 2008)","previouslyFormattedCitation":"(Grewe et al., 2017; Herry et al., 2008)"},"properties":{"noteIndex":0},"schema":"https://github.com/citation-style-language/schema/raw/master/csl-citation.json"}</w:instrText>
      </w:r>
      <w:r w:rsidR="008861FB">
        <w:fldChar w:fldCharType="separate"/>
      </w:r>
      <w:r w:rsidR="008861FB" w:rsidRPr="008861FB">
        <w:rPr>
          <w:noProof/>
        </w:rPr>
        <w:t>(Grewe et al., 2017; Herry et al., 2008)</w:t>
      </w:r>
      <w:r w:rsidR="008861FB">
        <w:fldChar w:fldCharType="end"/>
      </w:r>
      <w:r w:rsidR="00D324A4">
        <w:t>, presumably to encode extinction learning</w:t>
      </w:r>
      <w:r w:rsidRPr="0044199E">
        <w:t>. However, whether fear relapse re-engages the original set of cells processing a fear memory or gives rise to a new representation remains unclear.</w:t>
      </w:r>
    </w:p>
    <w:p w14:paraId="45846E63" w14:textId="77777777" w:rsidR="000C3EED" w:rsidRDefault="000C3EED" w:rsidP="0044199E"/>
    <w:p w14:paraId="3FC2F88D" w14:textId="6FE4E2FE" w:rsidR="00E55496" w:rsidRDefault="00E55496" w:rsidP="00A42588">
      <w:pPr>
        <w:pStyle w:val="Heading2"/>
      </w:pPr>
      <w:bookmarkStart w:id="119" w:name="_Toc415341978"/>
      <w:r>
        <w:t>Methods</w:t>
      </w:r>
      <w:bookmarkEnd w:id="119"/>
    </w:p>
    <w:p w14:paraId="17282988" w14:textId="27211D98" w:rsidR="00E55496" w:rsidRPr="00E55496" w:rsidRDefault="00E55496" w:rsidP="00425644">
      <w:pPr>
        <w:pStyle w:val="Heading3"/>
      </w:pPr>
      <w:bookmarkStart w:id="120" w:name="_Toc415341979"/>
      <w:r w:rsidRPr="00E55496">
        <w:t>Subjects</w:t>
      </w:r>
      <w:bookmarkEnd w:id="120"/>
    </w:p>
    <w:p w14:paraId="7ACDF90E" w14:textId="346A3E4D" w:rsidR="00E55496" w:rsidRPr="00E55496" w:rsidRDefault="00425644" w:rsidP="00E55496">
      <w:r>
        <w:tab/>
      </w:r>
      <w:proofErr w:type="spellStart"/>
      <w:r w:rsidR="00E55496" w:rsidRPr="00E55496">
        <w:t>Wildtype</w:t>
      </w:r>
      <w:proofErr w:type="spellEnd"/>
      <w:r w:rsidR="00E55496" w:rsidRPr="00E55496">
        <w:t xml:space="preserve"> male C57BL/6</w:t>
      </w:r>
      <w:r w:rsidR="008E7494">
        <w:t>J</w:t>
      </w:r>
      <w:r w:rsidR="00E55496" w:rsidRPr="00E55496">
        <w:t xml:space="preserve"> mice (6-8 weeks of age; Charles River Labs) were housed in groups of 4-5 mice per cage. The animal facilities (vivarium and behavioral testing rooms) were maintained on a 12:12-hour light cycle (lights on at 0700). Mice were placed on a diet containing </w:t>
      </w:r>
      <w:proofErr w:type="gramStart"/>
      <w:r w:rsidR="00E55496" w:rsidRPr="00E55496">
        <w:t>40 mg/</w:t>
      </w:r>
      <w:proofErr w:type="gramEnd"/>
      <w:r w:rsidR="00E55496" w:rsidRPr="00E55496">
        <w:t>kg doxycycline (</w:t>
      </w:r>
      <w:r w:rsidR="00BA6EDF">
        <w:t>DOX</w:t>
      </w:r>
      <w:r w:rsidR="00E55496" w:rsidRPr="00E55496">
        <w:t xml:space="preserve">) for a minimum of two days before receiving surgery with access to food and water </w:t>
      </w:r>
      <w:r w:rsidR="00E55496" w:rsidRPr="00E55496">
        <w:rPr>
          <w:i/>
        </w:rPr>
        <w:t>ad libitum</w:t>
      </w:r>
      <w:r w:rsidR="00E55496" w:rsidRPr="00E55496">
        <w:t xml:space="preserve">. Mice recovered for at least ten days after surgery. </w:t>
      </w:r>
      <w:r w:rsidR="00BA6EDF">
        <w:t>DOX</w:t>
      </w:r>
      <w:r w:rsidR="00E55496" w:rsidRPr="00E55496">
        <w:t>-containing diet was replaced with standard mouse chow (</w:t>
      </w:r>
      <w:r w:rsidR="00E55496" w:rsidRPr="00E55496">
        <w:rPr>
          <w:i/>
        </w:rPr>
        <w:t>ad libitum</w:t>
      </w:r>
      <w:r w:rsidR="00E55496" w:rsidRPr="00E55496">
        <w:t>) 48 hours prior to behavioral tagging to open a time window of activity-dependent labeling</w:t>
      </w:r>
      <w:r w:rsidR="003226D8">
        <w:t xml:space="preserve"> </w:t>
      </w:r>
      <w:r w:rsidR="003226D8">
        <w:fldChar w:fldCharType="begin" w:fldLock="1"/>
      </w:r>
      <w:r w:rsidR="003226D8">
        <w:instrText>ADDIN CSL_CITATION {"citationItems":[{"id":"ITEM-1","itemData":{"DOI":"10.1126/science.1143839","ISSN":"0036-8075","PMID":"17761885","abstract":"Do learning and retrieval of a memory activate the same neurons? Does the number of reactivated neurons correlate with memory strength? We developed a transgenic mouse that enables the long-lasting genetic tagging of c-fos-active neurons. We found neurons in the basolateral amygdala that are activated during Pavlovian fear conditioning and are reactivated during memory retrieval. The number of reactivated neurons correlated positively with the behavioral expression of the fear memory, indicating a stable neural correlate of associative memory. The ability to manipulate these neurons genetically should allow a more precise dissection of the molecular mechanisms of memory encoding within a distributed neuronal network.","author":[{"dropping-particle":"","family":"Reijmers","given":"L. G.","non-dropping-particle":"","parse-names":false,"suffix":""},{"dropping-particle":"","family":"Perkins","given":"B. L.","non-dropping-particle":"","parse-names":false,"suffix":""},{"dropping-particle":"","family":"Matsuo","given":"N.","non-dropping-particle":"","parse-names":false,"suffix":""},{"dropping-particle":"","family":"Mayford","given":"M.","non-dropping-particle":"","parse-names":false,"suffix":""}],"container-title":"Science","id":"ITEM-1","issue":"5842","issued":{"date-parts":[["2007","8","31"]]},"page":"1230-1233","title":"Localization of a Stable Neural Correlate of Associative Memory","type":"article-journal","volume":"317"},"uris":["http://www.mendeley.com/documents/?uuid=c995a40f-57e8-3a58-a0f8-8ab30620d523"]},{"id":"ITEM-2","itemData":{"DOI":"10.1126/science.1239073","ISBN":"1095-9203 (Electronic)\\r0036-8075 (Linking)","ISSN":"10959203","PMID":"23888038","abstract":"Memories can be unreliable. We created a false memory in mice by optogenetically manipulating memory engram-bearing cells in the hippocampus. Dentate gyrus (DG) or CA1 neurons activated by exposure to a particular context were labeled with channelrhodopsin-2. These neurons were later optically reactivated during fear conditioning in a different context. The DG experimental group showed increased freezing in the original context, in which a foot shock was never delivered. The recall of this false memory was context-specific, activated similar downstream regions engaged during natural fear memory recall, and was also capable of driving an active fear response. Our data demonstrate that it is possible to generate an internally represented and behaviorally expressed fear memory via artificial means.","author":[{"dropping-particle":"","family":"Ramirez","given":"Steve","non-dropping-particle":"","parse-names":false,"suffix":""},{"dropping-particle":"","family":"Liu","given":"Xu","non-dropping-particle":"","parse-names":false,"suffix":""},{"dropping-particle":"","family":"Lin","given":"Pei Ann","non-dropping-particle":"","parse-names":false,"suffix":""},{"dropping-particle":"","family":"Suh","given":"Junghyup","non-dropping-particle":"","parse-names":false,"suffix":""},{"dropping-particle":"","family":"Pignatelli","given":"Michele","non-dropping-particle":"","parse-names":false,"suffix":""},{"dropping-particle":"","family":"Redondo","given":"Roger L.","non-dropping-particle":"","parse-names":false,"suffix":""},{"dropping-particle":"","family":"Ryan","given":"Tomás J.","non-dropping-particle":"","parse-names":false,"suffix":""},{"dropping-particle":"","family":"Tonegawa","given":"Susumu","non-dropping-particle":"","parse-names":false,"suffix":""}],"container-title":"Science","id":"ITEM-2","issue":"6144","issued":{"date-parts":[["2013","7","26"]]},"page":"387-391","title":"Creating a false memory in the hippocampus","type":"article-journal","volume":"341"},"uris":["http://www.mendeley.com/documents/?uuid=d435f9a5-e602-37c6-8565-86d6365763ad"]}],"mendeley":{"formattedCitation":"(Ramirez et al., 2013; Reijmers et al., 2007)","plainTextFormattedCitation":"(Ramirez et al., 2013; Reijmers et al., 2007)","previouslyFormattedCitation":"(Ramirez et al., 2013; Reijmers et al., 2007)"},"properties":{"noteIndex":0},"schema":"https://github.com/citation-style-language/schema/raw/master/csl-citation.json"}</w:instrText>
      </w:r>
      <w:r w:rsidR="003226D8">
        <w:fldChar w:fldCharType="separate"/>
      </w:r>
      <w:r w:rsidR="003226D8" w:rsidRPr="003226D8">
        <w:rPr>
          <w:noProof/>
        </w:rPr>
        <w:t>(Ramirez et al., 2013; Reijmers et al., 2007)</w:t>
      </w:r>
      <w:r w:rsidR="003226D8">
        <w:fldChar w:fldCharType="end"/>
      </w:r>
      <w:r w:rsidR="00E55496" w:rsidRPr="00E55496">
        <w:t>.</w:t>
      </w:r>
    </w:p>
    <w:p w14:paraId="4AD88632" w14:textId="50B2680E" w:rsidR="00E55496" w:rsidRPr="00E55496" w:rsidRDefault="00E55496" w:rsidP="00E55496">
      <w:r w:rsidRPr="00E55496">
        <w:tab/>
        <w:t xml:space="preserve">All procedures relating to mouse care and treatment conformed to the institutional and National Institutes of Health guidelines for the Care and Use of Laboratory Animals. </w:t>
      </w:r>
      <w:r w:rsidRPr="00E55496">
        <w:lastRenderedPageBreak/>
        <w:t>No statistical methods were used to predetermine sample size; however, sample sizes were chosen based on sample sizes in previous studies</w:t>
      </w:r>
      <w:r w:rsidR="003226D8">
        <w:t xml:space="preserve"> </w:t>
      </w:r>
      <w:r w:rsidR="003226D8">
        <w:fldChar w:fldCharType="begin" w:fldLock="1"/>
      </w:r>
      <w:r w:rsidR="003226D8">
        <w:instrText>ADDIN CSL_CITATION {"citationItems":[{"id":"ITEM-1","itemData":{"DOI":"10.1126/science.1239073","ISBN":"1095-9203 (Electronic)\\r0036-8075 (Linking)","ISSN":"10959203","PMID":"23888038","abstract":"Memories can be unreliable. We created a false memory in mice by optogenetically manipulating memory engram-bearing cells in the hippocampus. Dentate gyrus (DG) or CA1 neurons activated by exposure to a particular context were labeled with channelrhodopsin-2. These neurons were later optically reactivated during fear conditioning in a different context. The DG experimental group showed increased freezing in the original context, in which a foot shock was never delivered. The recall of this false memory was context-specific, activated similar downstream regions engaged during natural fear memory recall, and was also capable of driving an active fear response. Our data demonstrate that it is possible to generate an internally represented and behaviorally expressed fear memory via artificial means.","author":[{"dropping-particle":"","family":"Ramirez","given":"Steve","non-dropping-particle":"","parse-names":false,"suffix":""},{"dropping-particle":"","family":"Liu","given":"Xu","non-dropping-particle":"","parse-names":false,"suffix":""},{"dropping-particle":"","family":"Lin","given":"Pei Ann","non-dropping-particle":"","parse-names":false,"suffix":""},{"dropping-particle":"","family":"Suh","given":"Junghyup","non-dropping-particle":"","parse-names":false,"suffix":""},{"dropping-particle":"","family":"Pignatelli","given":"Michele","non-dropping-particle":"","parse-names":false,"suffix":""},{"dropping-particle":"","family":"Redondo","given":"Roger L.","non-dropping-particle":"","parse-names":false,"suffix":""},{"dropping-particle":"","family":"Ryan","given":"Tomás J.","non-dropping-particle":"","parse-names":false,"suffix":""},{"dropping-particle":"","family":"Tonegawa","given":"Susumu","non-dropping-particle":"","parse-names":false,"suffix":""}],"container-title":"Science","id":"ITEM-1","issue":"6144","issued":{"date-parts":[["2013","7","26"]]},"page":"387-391","title":"Creating a false memory in the hippocampus","type":"article-journal","volume":"341"},"uris":["http://www.mendeley.com/documents/?uuid=d435f9a5-e602-37c6-8565-86d6365763ad"]}],"mendeley":{"formattedCitation":"(Ramirez et al., 2013)","plainTextFormattedCitation":"(Ramirez et al., 2013)","previouslyFormattedCitation":"(Ramirez et al., 2013)"},"properties":{"noteIndex":0},"schema":"https://github.com/citation-style-language/schema/raw/master/csl-citation.json"}</w:instrText>
      </w:r>
      <w:r w:rsidR="003226D8">
        <w:fldChar w:fldCharType="separate"/>
      </w:r>
      <w:r w:rsidR="003226D8" w:rsidRPr="003226D8">
        <w:rPr>
          <w:noProof/>
        </w:rPr>
        <w:t>(Ramirez et al., 2013)</w:t>
      </w:r>
      <w:r w:rsidR="003226D8">
        <w:fldChar w:fldCharType="end"/>
      </w:r>
      <w:r w:rsidRPr="00E55496">
        <w:t>. Data collection and analysis were not performed blind to the conditions of the experiments.</w:t>
      </w:r>
    </w:p>
    <w:p w14:paraId="6FA10C98" w14:textId="77777777" w:rsidR="00E55496" w:rsidRPr="00E55496" w:rsidRDefault="00E55496" w:rsidP="00E55496"/>
    <w:p w14:paraId="106D1AA8" w14:textId="3A99046B" w:rsidR="00E55496" w:rsidRPr="00E55496" w:rsidRDefault="00E55496" w:rsidP="00425644">
      <w:pPr>
        <w:pStyle w:val="Heading3"/>
      </w:pPr>
      <w:bookmarkStart w:id="121" w:name="_Toc415341980"/>
      <w:r w:rsidRPr="00E55496">
        <w:t>Activity-dependent viral constructs</w:t>
      </w:r>
      <w:bookmarkEnd w:id="121"/>
    </w:p>
    <w:p w14:paraId="72177334" w14:textId="174AE0AF" w:rsidR="00E55496" w:rsidRDefault="00425644" w:rsidP="00E55496">
      <w:r>
        <w:tab/>
      </w:r>
      <w:proofErr w:type="gramStart"/>
      <w:r w:rsidR="00E55496" w:rsidRPr="00E55496">
        <w:t>pAAV</w:t>
      </w:r>
      <w:r w:rsidR="00E55496" w:rsidRPr="00E55496">
        <w:rPr>
          <w:vertAlign w:val="subscript"/>
        </w:rPr>
        <w:t>9</w:t>
      </w:r>
      <w:proofErr w:type="gramEnd"/>
      <w:r w:rsidR="00E55496" w:rsidRPr="00E55496">
        <w:t>-cFos-tTA, pAAV</w:t>
      </w:r>
      <w:r w:rsidR="00E55496" w:rsidRPr="00E55496">
        <w:rPr>
          <w:vertAlign w:val="subscript"/>
        </w:rPr>
        <w:t>9</w:t>
      </w:r>
      <w:r w:rsidR="00E55496" w:rsidRPr="00E55496">
        <w:t xml:space="preserve">-TRE-eYFP, and </w:t>
      </w:r>
      <w:proofErr w:type="spellStart"/>
      <w:r w:rsidR="00E55496" w:rsidRPr="00E55496">
        <w:t>pAAV</w:t>
      </w:r>
      <w:proofErr w:type="spellEnd"/>
      <w:r w:rsidR="00E55496" w:rsidRPr="00E55496">
        <w:t xml:space="preserve"> 9 -TRE-</w:t>
      </w:r>
      <w:proofErr w:type="spellStart"/>
      <w:r w:rsidR="00E55496" w:rsidRPr="00E55496">
        <w:t>ArchT</w:t>
      </w:r>
      <w:proofErr w:type="spellEnd"/>
      <w:r w:rsidR="00E55496" w:rsidRPr="00E55496">
        <w:t>-</w:t>
      </w:r>
      <w:proofErr w:type="spellStart"/>
      <w:r w:rsidR="00E55496" w:rsidRPr="00E55496">
        <w:t>eYFP</w:t>
      </w:r>
      <w:proofErr w:type="spellEnd"/>
      <w:r w:rsidR="00E55496" w:rsidRPr="00E55496">
        <w:t xml:space="preserve"> were constructed as previously described</w:t>
      </w:r>
      <w:r w:rsidR="003226D8">
        <w:t xml:space="preserve"> </w:t>
      </w:r>
      <w:r w:rsidR="00E55496" w:rsidRPr="00E55496">
        <w:t xml:space="preserve">. </w:t>
      </w:r>
      <w:proofErr w:type="gramStart"/>
      <w:r w:rsidR="00E55496" w:rsidRPr="00E55496">
        <w:t>pAAV</w:t>
      </w:r>
      <w:r w:rsidR="00E55496" w:rsidRPr="00E55496">
        <w:rPr>
          <w:vertAlign w:val="subscript"/>
        </w:rPr>
        <w:t>9</w:t>
      </w:r>
      <w:proofErr w:type="gramEnd"/>
      <w:r w:rsidR="00E55496" w:rsidRPr="00E55496">
        <w:t>-c-Fos-tTA was combined with pAAV</w:t>
      </w:r>
      <w:r w:rsidR="00E55496" w:rsidRPr="00E55496">
        <w:rPr>
          <w:vertAlign w:val="subscript"/>
        </w:rPr>
        <w:t>9</w:t>
      </w:r>
      <w:r w:rsidR="00E55496" w:rsidRPr="00E55496">
        <w:t>-TRE-eYFP or pAAV</w:t>
      </w:r>
      <w:r w:rsidR="00E55496" w:rsidRPr="00E55496">
        <w:rPr>
          <w:vertAlign w:val="subscript"/>
        </w:rPr>
        <w:t>9</w:t>
      </w:r>
      <w:r w:rsidR="00E55496" w:rsidRPr="00E55496">
        <w:t>-TRE-ArchT-eYFP prior to injection at a 1/1 ratio.</w:t>
      </w:r>
    </w:p>
    <w:p w14:paraId="2270F6EA" w14:textId="77777777" w:rsidR="00277C41" w:rsidRPr="00E55496" w:rsidRDefault="00277C41" w:rsidP="00E55496"/>
    <w:p w14:paraId="08AB78C5" w14:textId="0838CBBE" w:rsidR="00E55496" w:rsidRPr="00E55496" w:rsidRDefault="00E55496" w:rsidP="00425644">
      <w:pPr>
        <w:pStyle w:val="Heading3"/>
      </w:pPr>
      <w:bookmarkStart w:id="122" w:name="_Toc415341981"/>
      <w:r w:rsidRPr="00E55496">
        <w:t>Stereotaxic surgeries</w:t>
      </w:r>
      <w:bookmarkEnd w:id="122"/>
    </w:p>
    <w:p w14:paraId="3544E02E" w14:textId="73E9BABE" w:rsidR="00E55496" w:rsidRPr="00E55496" w:rsidRDefault="00425644" w:rsidP="00E55496">
      <w:r>
        <w:rPr>
          <w:i/>
        </w:rPr>
        <w:tab/>
      </w:r>
      <w:proofErr w:type="spellStart"/>
      <w:r w:rsidR="00E55496" w:rsidRPr="00E55496">
        <w:rPr>
          <w:i/>
        </w:rPr>
        <w:t>Opsin</w:t>
      </w:r>
      <w:proofErr w:type="spellEnd"/>
      <w:r w:rsidR="00E55496" w:rsidRPr="00E55496">
        <w:rPr>
          <w:i/>
        </w:rPr>
        <w:t xml:space="preserve"> injections and optic fiber implants</w:t>
      </w:r>
      <w:r w:rsidR="00E55496" w:rsidRPr="00E55496">
        <w:t>: Stereotaxic injections and optical fiber implants followed methods previously reported</w:t>
      </w:r>
      <w:r w:rsidR="00EE7771">
        <w:t xml:space="preserve"> </w:t>
      </w:r>
      <w:r w:rsidR="00EE7771">
        <w:fldChar w:fldCharType="begin" w:fldLock="1"/>
      </w:r>
      <w:r w:rsidR="00244747">
        <w:instrText>ADDIN CSL_CITATION {"citationItems":[{"id":"ITEM-1","itemData":{"DOI":"10.1038/nature14514","ISSN":"0028-0836","abstract":"Acute re-activation of a positive memory engram suppresses depression-like behaviour in mice exposed to chronic stress, mediated by a hippocampus–amygdala–nucleus-accumbens pathway.","author":[{"dropping-particle":"","family":"Ramirez","given":"Steve","non-dropping-particle":"","parse-names":false,"suffix":""},{"dropping-particle":"","family":"Liu","given":"Xu","non-dropping-particle":"","parse-names":false,"suffix":""},{"dropping-particle":"","family":"MacDonald","given":"Christopher J.","non-dropping-particle":"","parse-names":false,"suffix":""},{"dropping-particle":"","family":"Moffa","given":"Anthony","non-dropping-particle":"","parse-names":false,"suffix":""},{"dropping-particle":"","family":"Zhou","given":"Joanne","non-dropping-particle":"","parse-names":false,"suffix":""},{"dropping-particle":"","family":"Redondo","given":"Roger L.","non-dropping-particle":"","parse-names":false,"suffix":""},{"dropping-particle":"","family":"Tonegawa","given":"Susumu","non-dropping-particle":"","parse-names":false,"suffix":""}],"container-title":"Nature","id":"ITEM-1","issue":"7556","issued":{"date-parts":[["2015","6","18"]]},"page":"335-339","publisher":"Nature Publishing Group","title":"Activating positive memory engrams suppresses depression-like behaviour","type":"article-journal","volume":"522"},"uris":["http://www.mendeley.com/documents/?uuid=fd62f0db-7006-3255-b914-699caa4c061d"]}],"mendeley":{"formattedCitation":"(Ramirez et al., 2015)","plainTextFormattedCitation":"(Ramirez et al., 2015)","previouslyFormattedCitation":"(Ramirez et al., 2015)"},"properties":{"noteIndex":0},"schema":"https://github.com/citation-style-language/schema/raw/master/csl-citation.json"}</w:instrText>
      </w:r>
      <w:r w:rsidR="00EE7771">
        <w:fldChar w:fldCharType="separate"/>
      </w:r>
      <w:r w:rsidR="00EE7771" w:rsidRPr="00EE7771">
        <w:rPr>
          <w:noProof/>
        </w:rPr>
        <w:t>(Ramirez et al., 2015)</w:t>
      </w:r>
      <w:r w:rsidR="00EE7771">
        <w:fldChar w:fldCharType="end"/>
      </w:r>
      <w:r w:rsidR="00E55496" w:rsidRPr="00E55496">
        <w:t xml:space="preserve">. All surgeries were performed under stereotaxic guidance and subsequent coordinates are given relative to </w:t>
      </w:r>
      <w:proofErr w:type="spellStart"/>
      <w:r w:rsidR="00E55496" w:rsidRPr="00E55496">
        <w:t>Bregma</w:t>
      </w:r>
      <w:proofErr w:type="spellEnd"/>
      <w:r w:rsidR="00E55496" w:rsidRPr="00E55496">
        <w:t xml:space="preserve"> (in mm). Mice were mounted into a stereotaxic frame (Kopf Instruments, Tujunga, CA, USA) and anesthetized with 3% </w:t>
      </w:r>
      <w:proofErr w:type="spellStart"/>
      <w:r w:rsidR="00E55496" w:rsidRPr="00E55496">
        <w:t>isoflurane</w:t>
      </w:r>
      <w:proofErr w:type="spellEnd"/>
      <w:r w:rsidR="00E55496" w:rsidRPr="00E55496">
        <w:t xml:space="preserve"> during induction and lowered to 1-2% to maintain anesthesia (oxygen 1L/min) throughout the surgery. Ophthalmic ointment was applied to both eyes to prevent corneal desiccation. Hair was removed with scissors and the surgical site was cleaned with ethanol and </w:t>
      </w:r>
      <w:proofErr w:type="spellStart"/>
      <w:r w:rsidR="00E55496" w:rsidRPr="00E55496">
        <w:t>betadine</w:t>
      </w:r>
      <w:proofErr w:type="spellEnd"/>
      <w:r w:rsidR="00E55496" w:rsidRPr="00E55496">
        <w:t xml:space="preserve">. Following this, an incision was made to expose the skull. Bilateral craniotomies involved drilling windows through the skull above the injection sites using a 0.5 mm diameter drill bit. Coordinates were -1.35 </w:t>
      </w:r>
      <w:proofErr w:type="spellStart"/>
      <w:r w:rsidR="00E55496" w:rsidRPr="00E55496">
        <w:t>anteroposterior</w:t>
      </w:r>
      <w:proofErr w:type="spellEnd"/>
      <w:r w:rsidR="00E55496" w:rsidRPr="00E55496">
        <w:t xml:space="preserve"> (AP), ±3.45 </w:t>
      </w:r>
      <w:proofErr w:type="spellStart"/>
      <w:r w:rsidR="00E55496" w:rsidRPr="00E55496">
        <w:t>mediolateral</w:t>
      </w:r>
      <w:proofErr w:type="spellEnd"/>
      <w:r w:rsidR="00E55496" w:rsidRPr="00E55496">
        <w:t xml:space="preserve"> (ML), and -5.15 </w:t>
      </w:r>
      <w:proofErr w:type="spellStart"/>
      <w:r w:rsidR="00E55496" w:rsidRPr="00E55496">
        <w:t>dorsoventral</w:t>
      </w:r>
      <w:proofErr w:type="spellEnd"/>
      <w:r w:rsidR="00E55496" w:rsidRPr="00E55496">
        <w:t xml:space="preserve"> (DV) for </w:t>
      </w:r>
      <w:r w:rsidR="003226D8">
        <w:t xml:space="preserve">BLA </w:t>
      </w:r>
      <w:r w:rsidR="003226D8">
        <w:fldChar w:fldCharType="begin" w:fldLock="1"/>
      </w:r>
      <w:r w:rsidR="00B93575">
        <w:instrText>ADDIN CSL_CITATION {"citationItems":[{"id":"ITEM-1","itemData":{"DOI":"10.1038/nn.4651","ISSN":"1097-6256","abstract":"Davis et al. report that fear memories can be critically regulated by parvalbumin-expressing interneurons in the basolateral amygdala. Silencing these interneurons following fear memory extinction caused a reemergence of fear expression that was accompanied by increased activation of fear-encoding neurons and fear-associated 3–6 Hz oscillations within a basolateral amygdala–prefrontal cortex circuit.","author":[{"dropping-particle":"","family":"Davis","given":"Patrick","non-dropping-particle":"","parse-names":false,"suffix":""},{"dropping-particle":"","family":"Zaki","given":"Yosif","non-dropping-particle":"","parse-names":false,"suffix":""},{"dropping-particle":"","family":"Maguire","given":"Jamie","non-dropping-particle":"","parse-names":false,"suffix":""},{"dropping-particle":"","family":"Reijmers","given":"Leon G","non-dropping-particle":"","parse-names":false,"suffix":""}],"container-title":"Nature Neuroscience","id":"ITEM-1","issue":"11","issued":{"date-parts":[["2017","10","2"]]},"page":"1624-1633","publisher":"Nature Publishing Group","title":"Cellular and oscillatory substrates of fear extinction learning","type":"article-journal","volume":"20"},"uris":["http://www.mendeley.com/documents/?uuid=927a2c23-2d7f-3c2e-ad17-f987ea382f3d"]}],"mendeley":{"formattedCitation":"(Davis et al., 2017)","plainTextFormattedCitation":"(Davis et al., 2017)","previouslyFormattedCitation":"(Davis et al., 2017)"},"properties":{"noteIndex":0},"schema":"https://github.com/citation-style-language/schema/raw/master/csl-citation.json"}</w:instrText>
      </w:r>
      <w:r w:rsidR="003226D8">
        <w:fldChar w:fldCharType="separate"/>
      </w:r>
      <w:r w:rsidR="003226D8" w:rsidRPr="003226D8">
        <w:rPr>
          <w:noProof/>
        </w:rPr>
        <w:t>(Davis et al., 2017)</w:t>
      </w:r>
      <w:r w:rsidR="003226D8">
        <w:fldChar w:fldCharType="end"/>
      </w:r>
      <w:r w:rsidR="003226D8">
        <w:t>,</w:t>
      </w:r>
      <w:r w:rsidR="00E55496" w:rsidRPr="00E55496">
        <w:t xml:space="preserve"> and -2.2 AP, ±1.3 ML, and -2.0 DV for </w:t>
      </w:r>
      <w:proofErr w:type="spellStart"/>
      <w:r w:rsidR="00B93575">
        <w:t>dDG</w:t>
      </w:r>
      <w:proofErr w:type="spellEnd"/>
      <w:r w:rsidR="00B93575">
        <w:t xml:space="preserve"> </w:t>
      </w:r>
      <w:r w:rsidR="00B93575">
        <w:fldChar w:fldCharType="begin" w:fldLock="1"/>
      </w:r>
      <w:r w:rsidR="00B93575">
        <w:instrText>ADDIN CSL_CITATION {"citationItems":[{"id":"ITEM-1","itemData":{"DOI":"10.1038/nature14514","ISSN":"0028-0836","abstract":"Acute re-activation of a positive memory engram suppresses depression-like behaviour in mice exposed to chronic stress, mediated by a hippocampus–amygdala–nucleus-accumbens pathway.","author":[{"dropping-particle":"","family":"Ramirez","given":"Steve","non-dropping-particle":"","parse-names":false,"suffix":""},{"dropping-particle":"","family":"Liu","given":"Xu","non-dropping-particle":"","parse-names":false,"suffix":""},{"dropping-particle":"","family":"MacDonald","given":"Christopher J.","non-dropping-particle":"","parse-names":false,"suffix":""},{"dropping-particle":"","family":"Moffa","given":"Anthony","non-dropping-particle":"","parse-names":false,"suffix":""},{"dropping-particle":"","family":"Zhou","given":"Joanne","non-dropping-particle":"","parse-names":false,"suffix":""},{"dropping-particle":"","family":"Redondo","given":"Roger L.","non-dropping-particle":"","parse-names":false,"suffix":""},{"dropping-particle":"","family":"Tonegawa","given":"Susumu","non-dropping-particle":"","parse-names":false,"suffix":""}],"container-title":"Nature","id":"ITEM-1","issue":"7556","issued":{"date-parts":[["2015","6","18"]]},"page":"335-339","publisher":"Nature Publishing Group","title":"Activating positive memory engrams suppresses depression-like behaviour","type":"article-journal","volume":"522"},"uris":["http://www.mendeley.com/documents/?uuid=fd62f0db-7006-3255-b914-699caa4c061d"]}],"mendeley":{"formattedCitation":"(Ramirez et al., 2015)","plainTextFormattedCitation":"(Ramirez et al., 2015)","previouslyFormattedCitation":"(Ramirez et al., 2015)"},"properties":{"noteIndex":0},"schema":"https://github.com/citation-style-language/schema/raw/master/csl-citation.json"}</w:instrText>
      </w:r>
      <w:r w:rsidR="00B93575">
        <w:fldChar w:fldCharType="separate"/>
      </w:r>
      <w:r w:rsidR="00B93575" w:rsidRPr="00B93575">
        <w:rPr>
          <w:noProof/>
        </w:rPr>
        <w:t xml:space="preserve">(Ramirez et </w:t>
      </w:r>
      <w:r w:rsidR="00B93575" w:rsidRPr="00B93575">
        <w:rPr>
          <w:noProof/>
        </w:rPr>
        <w:lastRenderedPageBreak/>
        <w:t>al., 2015)</w:t>
      </w:r>
      <w:r w:rsidR="00B93575">
        <w:fldChar w:fldCharType="end"/>
      </w:r>
      <w:r w:rsidR="00B93575">
        <w:t>.</w:t>
      </w:r>
      <w:r w:rsidR="00E55496" w:rsidRPr="00E55496">
        <w:t xml:space="preserve"> All mice were injected with a</w:t>
      </w:r>
      <w:r w:rsidR="003226D8">
        <w:t xml:space="preserve"> volume of 0.3 </w:t>
      </w:r>
      <w:proofErr w:type="spellStart"/>
      <w:r w:rsidR="003226D8">
        <w:t>μL</w:t>
      </w:r>
      <w:proofErr w:type="spellEnd"/>
      <w:r w:rsidR="00E55496" w:rsidRPr="00E55496">
        <w:t xml:space="preserve"> of AAV9 cocktail per site at a control rate of 0.1 </w:t>
      </w:r>
      <w:proofErr w:type="spellStart"/>
      <w:r w:rsidR="00E55496" w:rsidRPr="00E55496">
        <w:t>μ</w:t>
      </w:r>
      <w:r w:rsidR="00B93575">
        <w:t>L</w:t>
      </w:r>
      <w:proofErr w:type="spellEnd"/>
      <w:r w:rsidR="00E55496" w:rsidRPr="00E55496">
        <w:t xml:space="preserve"> min</w:t>
      </w:r>
      <w:r w:rsidR="00E55496" w:rsidRPr="00E55496">
        <w:rPr>
          <w:vertAlign w:val="superscript"/>
        </w:rPr>
        <w:t>-1</w:t>
      </w:r>
      <w:r w:rsidR="00E55496" w:rsidRPr="00E55496">
        <w:t xml:space="preserve"> using a mineral oil-filled 33-gage be</w:t>
      </w:r>
      <w:r w:rsidR="00B93575">
        <w:t xml:space="preserve">veled needle attached to a 10 </w:t>
      </w:r>
      <w:proofErr w:type="spellStart"/>
      <w:r w:rsidR="00B93575">
        <w:t>μL</w:t>
      </w:r>
      <w:proofErr w:type="spellEnd"/>
      <w:r w:rsidR="00E55496" w:rsidRPr="00E55496">
        <w:t xml:space="preserve"> Hamilton </w:t>
      </w:r>
      <w:proofErr w:type="spellStart"/>
      <w:r w:rsidR="00E55496" w:rsidRPr="00E55496">
        <w:t>microsyringe</w:t>
      </w:r>
      <w:proofErr w:type="spellEnd"/>
      <w:r w:rsidR="00E55496" w:rsidRPr="00E55496">
        <w:t xml:space="preserve"> (701LT; Hamilton) in a </w:t>
      </w:r>
      <w:proofErr w:type="spellStart"/>
      <w:r w:rsidR="00E55496" w:rsidRPr="00E55496">
        <w:t>microsyringe</w:t>
      </w:r>
      <w:proofErr w:type="spellEnd"/>
      <w:r w:rsidR="00E55496" w:rsidRPr="00E55496">
        <w:t xml:space="preserve"> pump (UMP3; WPI). The needle remained at the target site for two minutes post-injection before removal. For </w:t>
      </w:r>
      <w:proofErr w:type="spellStart"/>
      <w:r w:rsidR="00E55496" w:rsidRPr="00E55496">
        <w:t>dDG</w:t>
      </w:r>
      <w:proofErr w:type="spellEnd"/>
      <w:r w:rsidR="00E55496" w:rsidRPr="00E55496">
        <w:t xml:space="preserve"> optogenetic experiments, a bilateral optic fiber implant (200 </w:t>
      </w:r>
      <w:proofErr w:type="spellStart"/>
      <w:r w:rsidR="00E55496" w:rsidRPr="00E55496">
        <w:t>μm</w:t>
      </w:r>
      <w:proofErr w:type="spellEnd"/>
      <w:r w:rsidR="00E55496" w:rsidRPr="00E55496">
        <w:t xml:space="preserve"> core diameter; Doric Lenses) was chronically implanted above the injection site (-1.6 DV). For BLA optogenetic experiments, </w:t>
      </w:r>
      <w:proofErr w:type="spellStart"/>
      <w:r w:rsidR="00E55496" w:rsidRPr="00E55496">
        <w:t>monofibers</w:t>
      </w:r>
      <w:proofErr w:type="spellEnd"/>
      <w:r w:rsidR="00E55496" w:rsidRPr="00E55496">
        <w:t xml:space="preserve"> were implanted above each injection site (-4.9 DV). Jewelry screws secured to the skull acted as anchors. Layers of adhesive cement (C&amp;B </w:t>
      </w:r>
      <w:proofErr w:type="spellStart"/>
      <w:r w:rsidR="00E55496" w:rsidRPr="00E55496">
        <w:t>Metabond</w:t>
      </w:r>
      <w:proofErr w:type="spellEnd"/>
      <w:r w:rsidR="00E55496" w:rsidRPr="00E55496">
        <w:t>) followed by dental cement (A-M Systems) were spread over the surgical site. Mice that did not receive implants had their incision sutured. Mice received 0.1 mL of 0.3 mg/ml buprenorphine (</w:t>
      </w:r>
      <w:proofErr w:type="spellStart"/>
      <w:r w:rsidR="00E55496" w:rsidRPr="00E55496">
        <w:t>intraperitoneally</w:t>
      </w:r>
      <w:proofErr w:type="spellEnd"/>
      <w:r w:rsidR="00E55496" w:rsidRPr="00E55496">
        <w:t>) following surgery and were placed on a heating pad during recovery.</w:t>
      </w:r>
    </w:p>
    <w:p w14:paraId="2E590A8C" w14:textId="6B245C8B" w:rsidR="00E55496" w:rsidRPr="00E55496" w:rsidRDefault="00425644" w:rsidP="00E55496">
      <w:r>
        <w:rPr>
          <w:i/>
        </w:rPr>
        <w:tab/>
      </w:r>
      <w:r w:rsidR="00E55496" w:rsidRPr="00E55496">
        <w:rPr>
          <w:i/>
        </w:rPr>
        <w:t>GCaMP6f injections and lens implants</w:t>
      </w:r>
      <w:r w:rsidR="00E55496" w:rsidRPr="00E55496">
        <w:t>: Mice in Ca</w:t>
      </w:r>
      <w:r w:rsidR="00E55496" w:rsidRPr="00E55496">
        <w:rPr>
          <w:vertAlign w:val="superscript"/>
        </w:rPr>
        <w:t>2+</w:t>
      </w:r>
      <w:r w:rsidR="00E55496" w:rsidRPr="00E55496">
        <w:t xml:space="preserve"> imaging experiments underwent three separate serial surgeries. First, mice received unilateral infusions of AAV9-Syn-GCaMP6f (U Penn Vector Core) into either right CA1 (AP -2.0 mm, ML +1.5 mm, DV -1.5 mm) or right BLA (AP -1.35 mm, ML +3.45 mm, DV -5.05 mm). The viral vector was injected at a rate of 40 </w:t>
      </w:r>
      <w:proofErr w:type="spellStart"/>
      <w:r w:rsidR="00E55496" w:rsidRPr="00E55496">
        <w:t>nL</w:t>
      </w:r>
      <w:proofErr w:type="spellEnd"/>
      <w:r w:rsidR="00E55496" w:rsidRPr="00E55496">
        <w:t>/min and allowed 10 min to diffuse before the scalp was sutured.</w:t>
      </w:r>
    </w:p>
    <w:p w14:paraId="28F65B6D" w14:textId="6DED7176" w:rsidR="00E55496" w:rsidRPr="00E55496" w:rsidRDefault="00E55496" w:rsidP="00E55496">
      <w:r w:rsidRPr="00E55496">
        <w:tab/>
        <w:t xml:space="preserve">Two to four weeks after viral infusion, mice were implanted with a gradient index (GRIN) lens into either CA1 (1 mm diameter, 4 mm length, </w:t>
      </w:r>
      <w:proofErr w:type="spellStart"/>
      <w:r w:rsidRPr="00E55496">
        <w:t>Inscopix</w:t>
      </w:r>
      <w:proofErr w:type="spellEnd"/>
      <w:r w:rsidRPr="00E55496">
        <w:t xml:space="preserve">; AP -2.25 mm, ML +1.8 mm, DV -1.3 mm) or BLA (0.65 mm diameter, 7.3 mm length; AP -1.25 mm, ML +3.15 mm, DV -4.85 mm). For CA1 implants, overlying </w:t>
      </w:r>
      <w:proofErr w:type="spellStart"/>
      <w:r w:rsidRPr="00E55496">
        <w:t>neocortex</w:t>
      </w:r>
      <w:proofErr w:type="spellEnd"/>
      <w:r w:rsidRPr="00E55496">
        <w:t xml:space="preserve"> was aspirated under </w:t>
      </w:r>
      <w:r w:rsidRPr="00E55496">
        <w:lastRenderedPageBreak/>
        <w:t>continuous irrigation with cold 0.9% saline until vertical white fibers were visible</w:t>
      </w:r>
      <w:r w:rsidR="00B93575">
        <w:t xml:space="preserve"> </w:t>
      </w:r>
      <w:r w:rsidR="00B93575">
        <w:fldChar w:fldCharType="begin" w:fldLock="1"/>
      </w:r>
      <w:r w:rsidR="0042375E">
        <w:instrText>ADDIN CSL_CITATION {"citationItems":[{"id":"ITEM-1","itemData":{"DOI":"10.1038/nprot.2016.021","ISSN":"1754-2189","PMID":"26914316","abstract":"Genetically encoded calcium indicators for visualizing dynamic cellular activity have greatly expanded our understanding of the brain. However, owing to the light-scattering properties of the brain, as well as the size and rigidity of traditional imaging technology, in vivo calcium imaging has been limited to superficial brain structures during head-fixed behavioral tasks. These limitations can now be circumvented by using miniature, integrated microscopes in conjunction with an implantable microendoscopic lens to guide light into and out of the brain, thus permitting optical access to deep brain (or superficial) neural ensembles during naturalistic behaviors. Here we describe steps to conduct such imaging studies using mice. However, we anticipate that the protocol can be easily adapted for use in other small vertebrates. Successful completion of this protocol will permit cellular imaging of neuronal activity and the generation of data sets with sufficient statistical power to correlate neural activity with stimulus presentation, physiological state and other aspects of complex behavioral tasks. This protocol takes 6-11 weeks to complete.","author":[{"dropping-particle":"","family":"Resendez","given":"Shanna L","non-dropping-particle":"","parse-names":false,"suffix":""},{"dropping-particle":"","family":"Jennings","given":"Josh H","non-dropping-particle":"","parse-names":false,"suffix":""},{"dropping-particle":"","family":"Ung","given":"Randall L","non-dropping-particle":"","parse-names":false,"suffix":""},{"dropping-particle":"","family":"Namboodiri","given":"Vijay Mohan K","non-dropping-particle":"","parse-names":false,"suffix":""},{"dropping-particle":"","family":"Zhou","given":"Zhe Charles","non-dropping-particle":"","parse-names":false,"suffix":""},{"dropping-particle":"","family":"Otis","given":"James M","non-dropping-particle":"","parse-names":false,"suffix":""},{"dropping-particle":"","family":"Nomura","given":"Hiroshi","non-dropping-particle":"","parse-names":false,"suffix":""},{"dropping-particle":"","family":"McHenry","given":"Jenna A","non-dropping-particle":"","parse-names":false,"suffix":""},{"dropping-particle":"","family":"Kosyk","given":"Oksana","non-dropping-particle":"","parse-names":false,"suffix":""},{"dropping-particle":"","family":"Stuber","given":"Garret D","non-dropping-particle":"","parse-names":false,"suffix":""}],"container-title":"Nature Protocols","id":"ITEM-1","issue":"3","issued":{"date-parts":[["2016","2","25"]]},"page":"566-597","title":"Visualization of cortical, subcortical and deep brain neural circuit dynamics during naturalistic mammalian behavior with head-mounted microscopes and chronically implanted lenses","type":"article-journal","volume":"11"},"uris":["http://www.mendeley.com/documents/?uuid=190d3b20-c39d-3ff4-a987-24c2992ec4cc"]}],"mendeley":{"formattedCitation":"(Resendez et al., 2016)","plainTextFormattedCitation":"(Resendez et al., 2016)","previouslyFormattedCitation":"(Resendez et al., 2016)"},"properties":{"noteIndex":0},"schema":"https://github.com/citation-style-language/schema/raw/master/csl-citation.json"}</w:instrText>
      </w:r>
      <w:r w:rsidR="00B93575">
        <w:fldChar w:fldCharType="separate"/>
      </w:r>
      <w:r w:rsidR="00B93575" w:rsidRPr="00B93575">
        <w:rPr>
          <w:noProof/>
        </w:rPr>
        <w:t>(Resendez et al., 2016)</w:t>
      </w:r>
      <w:r w:rsidR="00B93575">
        <w:fldChar w:fldCharType="end"/>
      </w:r>
      <w:r w:rsidRPr="00E55496">
        <w:t xml:space="preserve">. For BLA implants, a tract was created using a stereotaxically lowered 27-gauge needle (0.5 mm diameter) into the craniotomy prior to insertion of the lens. Gaps between the lens and the skull were filled using </w:t>
      </w:r>
      <w:proofErr w:type="spellStart"/>
      <w:r w:rsidRPr="00E55496">
        <w:t>Kwik-Sil</w:t>
      </w:r>
      <w:proofErr w:type="spellEnd"/>
      <w:r w:rsidRPr="00E55496">
        <w:t xml:space="preserve"> (World Precision Instruments) and the lens was then adhered to the skull using </w:t>
      </w:r>
      <w:proofErr w:type="spellStart"/>
      <w:r w:rsidRPr="00E55496">
        <w:t>Metabond</w:t>
      </w:r>
      <w:proofErr w:type="spellEnd"/>
      <w:r w:rsidRPr="00E55496">
        <w:t xml:space="preserve">. The surface of the lens was covered with a protective cap made of </w:t>
      </w:r>
      <w:proofErr w:type="spellStart"/>
      <w:r w:rsidRPr="00E55496">
        <w:t>Kwik</w:t>
      </w:r>
      <w:proofErr w:type="spellEnd"/>
      <w:r w:rsidRPr="00E55496">
        <w:t>-Cast (World Precision Instruments) until base plate attachment.</w:t>
      </w:r>
    </w:p>
    <w:p w14:paraId="0E1E31C7" w14:textId="6CFF257F" w:rsidR="00E55496" w:rsidRPr="00E55496" w:rsidRDefault="00425644" w:rsidP="00E55496">
      <w:r>
        <w:tab/>
      </w:r>
      <w:r w:rsidR="00E55496" w:rsidRPr="00E55496">
        <w:t xml:space="preserve">Finally, one week after the lens implant, mice were implanted with a base plate for microscope attachment. A plastic base plate was magnetically attached to the bottom of the microscope. The microscope objective was then aligned to the GRIN lens and lowered until cells came into focus, as observed via </w:t>
      </w:r>
      <w:proofErr w:type="spellStart"/>
      <w:r w:rsidR="00E55496" w:rsidRPr="00E55496">
        <w:t>nVista</w:t>
      </w:r>
      <w:proofErr w:type="spellEnd"/>
      <w:r w:rsidR="00E55496" w:rsidRPr="00E55496">
        <w:t xml:space="preserve"> recording software (</w:t>
      </w:r>
      <w:proofErr w:type="spellStart"/>
      <w:r w:rsidR="00E55496" w:rsidRPr="00E55496">
        <w:t>Inscopix</w:t>
      </w:r>
      <w:proofErr w:type="spellEnd"/>
      <w:r w:rsidR="00E55496" w:rsidRPr="00E55496">
        <w:t xml:space="preserve">). The base plate was then adhered to the surrounding </w:t>
      </w:r>
      <w:proofErr w:type="spellStart"/>
      <w:r w:rsidR="00E55496" w:rsidRPr="00E55496">
        <w:t>Metabond</w:t>
      </w:r>
      <w:proofErr w:type="spellEnd"/>
      <w:r w:rsidR="00E55496" w:rsidRPr="00E55496">
        <w:t xml:space="preserve"> on the animal’s skull using a dental composite (Flow-It ALC, </w:t>
      </w:r>
      <w:proofErr w:type="spellStart"/>
      <w:r w:rsidR="00E55496" w:rsidRPr="00E55496">
        <w:t>Pentron</w:t>
      </w:r>
      <w:proofErr w:type="spellEnd"/>
      <w:r w:rsidR="00E55496" w:rsidRPr="00E55496">
        <w:t xml:space="preserve">) and strengthened with an additional layer of </w:t>
      </w:r>
      <w:proofErr w:type="spellStart"/>
      <w:r w:rsidR="00E55496" w:rsidRPr="00E55496">
        <w:t>Metabond</w:t>
      </w:r>
      <w:proofErr w:type="spellEnd"/>
      <w:r w:rsidR="00E55496" w:rsidRPr="00E55496">
        <w:t>.</w:t>
      </w:r>
    </w:p>
    <w:p w14:paraId="37685637" w14:textId="134E73A6" w:rsidR="00E55496" w:rsidRPr="00E55496" w:rsidRDefault="00425644" w:rsidP="00E55496">
      <w:r>
        <w:tab/>
      </w:r>
      <w:r w:rsidR="00E55496" w:rsidRPr="00E55496">
        <w:t>Histological assessment verified viral targeting and fiber/lens placement. Data from off-target injections and implants were not included in analyses.</w:t>
      </w:r>
    </w:p>
    <w:p w14:paraId="38C05B4A" w14:textId="77777777" w:rsidR="00E55496" w:rsidRPr="00E55496" w:rsidRDefault="00E55496" w:rsidP="00E55496"/>
    <w:p w14:paraId="467B0185" w14:textId="6B9124FE" w:rsidR="00E55496" w:rsidRPr="00E55496" w:rsidRDefault="00E55496" w:rsidP="00425644">
      <w:pPr>
        <w:pStyle w:val="Heading3"/>
      </w:pPr>
      <w:bookmarkStart w:id="123" w:name="_Toc415341982"/>
      <w:r w:rsidRPr="00E55496">
        <w:t>Optogenetic methods</w:t>
      </w:r>
      <w:bookmarkEnd w:id="123"/>
    </w:p>
    <w:p w14:paraId="77F62AC6" w14:textId="43B75A2E" w:rsidR="00E55496" w:rsidRPr="00E55496" w:rsidRDefault="00425644" w:rsidP="00E55496">
      <w:r>
        <w:tab/>
      </w:r>
      <w:r w:rsidR="00E55496" w:rsidRPr="00E55496">
        <w:t xml:space="preserve">Optic fiber implants were plugged into a patch cord connected to a 520nm green laser diode controlled by automated software (Doric Lenses). Laser diode output was tested at the beginning of every experiment to ensure that at least 10 </w:t>
      </w:r>
      <w:proofErr w:type="spellStart"/>
      <w:r w:rsidR="00E55496" w:rsidRPr="00E55496">
        <w:t>mW</w:t>
      </w:r>
      <w:proofErr w:type="spellEnd"/>
      <w:r w:rsidR="00E55496" w:rsidRPr="00E55496">
        <w:t xml:space="preserve"> of power was delivered at the end of the optic fiber tip (Doric lenses). Mice began the stimulation trial </w:t>
      </w:r>
      <w:r w:rsidR="00E55496" w:rsidRPr="00E55496">
        <w:lastRenderedPageBreak/>
        <w:t xml:space="preserve">with a 2-min light-off epoch, followed by 2-min optical stimulation (15 </w:t>
      </w:r>
      <w:proofErr w:type="spellStart"/>
      <w:r w:rsidR="00E55496" w:rsidRPr="00E55496">
        <w:t>ms</w:t>
      </w:r>
      <w:proofErr w:type="spellEnd"/>
      <w:r w:rsidR="00E55496" w:rsidRPr="00E55496">
        <w:t xml:space="preserve"> pulse width, 20 Hz), and then repeated, such that the mice underwent a light-OFF/ON/OFF/ON pattern for a total of 8-min.</w:t>
      </w:r>
    </w:p>
    <w:p w14:paraId="39D3D781" w14:textId="77777777" w:rsidR="00E55496" w:rsidRPr="00E55496" w:rsidRDefault="00E55496" w:rsidP="00E55496"/>
    <w:p w14:paraId="0EFF4728" w14:textId="744B003F" w:rsidR="00E55496" w:rsidRPr="00E55496" w:rsidRDefault="00E55496" w:rsidP="00425644">
      <w:pPr>
        <w:pStyle w:val="Heading3"/>
      </w:pPr>
      <w:bookmarkStart w:id="124" w:name="_Toc415341983"/>
      <w:r w:rsidRPr="00E55496">
        <w:t>Behavioral tagging</w:t>
      </w:r>
      <w:bookmarkEnd w:id="124"/>
    </w:p>
    <w:p w14:paraId="48932DD1" w14:textId="47666CE7" w:rsidR="00ED4C2E" w:rsidRDefault="00E55496" w:rsidP="00E55496">
      <w:r w:rsidRPr="00E55496">
        <w:tab/>
      </w:r>
      <w:r w:rsidR="00ED4C2E" w:rsidRPr="00581F47">
        <w:rPr>
          <w:highlight w:val="yellow"/>
          <w:rPrChange w:id="125" w:author="Michael Hasselmo" w:date="2019-04-09T13:30:00Z">
            <w:rPr/>
          </w:rPrChange>
        </w:rPr>
        <w:t>DOX</w:t>
      </w:r>
      <w:r w:rsidRPr="00581F47">
        <w:rPr>
          <w:highlight w:val="yellow"/>
          <w:rPrChange w:id="126" w:author="Michael Hasselmo" w:date="2019-04-09T13:30:00Z">
            <w:rPr/>
          </w:rPrChange>
        </w:rPr>
        <w:t xml:space="preserve"> diet was replaced with standard lab chow (</w:t>
      </w:r>
      <w:r w:rsidRPr="00581F47">
        <w:rPr>
          <w:i/>
          <w:highlight w:val="yellow"/>
          <w:rPrChange w:id="127" w:author="Michael Hasselmo" w:date="2019-04-09T13:30:00Z">
            <w:rPr>
              <w:i/>
            </w:rPr>
          </w:rPrChange>
        </w:rPr>
        <w:t>ad libitum</w:t>
      </w:r>
      <w:r w:rsidRPr="00581F47">
        <w:rPr>
          <w:highlight w:val="yellow"/>
          <w:rPrChange w:id="128" w:author="Michael Hasselmo" w:date="2019-04-09T13:30:00Z">
            <w:rPr/>
          </w:rPrChange>
        </w:rPr>
        <w:t>) 48-hours prior to behavioral tagging</w:t>
      </w:r>
      <w:r w:rsidRPr="00E55496">
        <w:t xml:space="preserve">. </w:t>
      </w:r>
    </w:p>
    <w:p w14:paraId="05352E73" w14:textId="3D3CFD73" w:rsidR="008F4089" w:rsidRDefault="00ED4C2E" w:rsidP="00E55496">
      <w:r>
        <w:tab/>
      </w:r>
      <w:r w:rsidR="00E55496" w:rsidRPr="00E55496">
        <w:rPr>
          <w:i/>
        </w:rPr>
        <w:t>Female exposure</w:t>
      </w:r>
      <w:r w:rsidR="00E55496" w:rsidRPr="00E55496">
        <w:t>: One female mouse (PD 30-40) was placed into a clean home cage with a clear cage top, which was used as the interaction chamber. The experimental male mouse was then placed into the chamber and allowed to interact freely for one hour</w:t>
      </w:r>
      <w:r w:rsidR="0042375E">
        <w:t xml:space="preserve"> </w:t>
      </w:r>
      <w:r w:rsidR="0042375E">
        <w:fldChar w:fldCharType="begin" w:fldLock="1"/>
      </w:r>
      <w:r w:rsidR="0042375E">
        <w:instrText>ADDIN CSL_CITATION {"citationItems":[{"id":"ITEM-1","itemData":{"DOI":"10.1038/nature14514","ISSN":"0028-0836","abstract":"Acute re-activation of a positive memory engram suppresses depression-like behaviour in mice exposed to chronic stress, mediated by a hippocampus–amygdala–nucleus-accumbens pathway.","author":[{"dropping-particle":"","family":"Ramirez","given":"Steve","non-dropping-particle":"","parse-names":false,"suffix":""},{"dropping-particle":"","family":"Liu","given":"Xu","non-dropping-particle":"","parse-names":false,"suffix":""},{"dropping-particle":"","family":"MacDonald","given":"Christopher J.","non-dropping-particle":"","parse-names":false,"suffix":""},{"dropping-particle":"","family":"Moffa","given":"Anthony","non-dropping-particle":"","parse-names":false,"suffix":""},{"dropping-particle":"","family":"Zhou","given":"Joanne","non-dropping-particle":"","parse-names":false,"suffix":""},{"dropping-particle":"","family":"Redondo","given":"Roger L.","non-dropping-particle":"","parse-names":false,"suffix":""},{"dropping-particle":"","family":"Tonegawa","given":"Susumu","non-dropping-particle":"","parse-names":false,"suffix":""}],"container-title":"Nature","id":"ITEM-1","issue":"7556","issued":{"date-parts":[["2015","6","18"]]},"page":"335-339","publisher":"Nature Publishing Group","title":"Activating positive memory engrams suppresses depression-like behaviour","type":"article-journal","volume":"522"},"uris":["http://www.mendeley.com/documents/?uuid=fd62f0db-7006-3255-b914-699caa4c061d"]}],"mendeley":{"formattedCitation":"(Ramirez et al., 2015)","plainTextFormattedCitation":"(Ramirez et al., 2015)","previouslyFormattedCitation":"(Ramirez et al., 2015)"},"properties":{"noteIndex":0},"schema":"https://github.com/citation-style-language/schema/raw/master/csl-citation.json"}</w:instrText>
      </w:r>
      <w:r w:rsidR="0042375E">
        <w:fldChar w:fldCharType="separate"/>
      </w:r>
      <w:r w:rsidR="0042375E" w:rsidRPr="0042375E">
        <w:rPr>
          <w:noProof/>
        </w:rPr>
        <w:t>(Ramirez et al., 2015)</w:t>
      </w:r>
      <w:r w:rsidR="0042375E">
        <w:fldChar w:fldCharType="end"/>
      </w:r>
      <w:r w:rsidR="00E55496" w:rsidRPr="00E55496">
        <w:t xml:space="preserve">. </w:t>
      </w:r>
    </w:p>
    <w:p w14:paraId="72599475" w14:textId="10E86EA5" w:rsidR="00E55496" w:rsidRPr="00E55496" w:rsidRDefault="008F4089" w:rsidP="00E55496">
      <w:r>
        <w:tab/>
      </w:r>
      <w:r w:rsidR="00E55496" w:rsidRPr="00E55496">
        <w:rPr>
          <w:i/>
        </w:rPr>
        <w:t>Fear conditioning</w:t>
      </w:r>
      <w:r w:rsidR="00E55496" w:rsidRPr="00E55496">
        <w:t xml:space="preserve">: Mice were placed into a conditioning chamber and received fear conditioning (see below) over a 500-second training session (including exposure to four 0.5 mA foot shocks). Following behavioral tagging, the male mouse was returned to their home cage with access to </w:t>
      </w:r>
      <w:proofErr w:type="spellStart"/>
      <w:r w:rsidR="00E55496" w:rsidRPr="00E55496">
        <w:t>Dox</w:t>
      </w:r>
      <w:proofErr w:type="spellEnd"/>
      <w:r w:rsidR="00E55496" w:rsidRPr="00E55496">
        <w:t xml:space="preserve"> diet</w:t>
      </w:r>
      <w:r w:rsidR="0042375E">
        <w:t xml:space="preserve"> </w:t>
      </w:r>
      <w:r w:rsidR="0042375E">
        <w:fldChar w:fldCharType="begin" w:fldLock="1"/>
      </w:r>
      <w:r w:rsidR="0042375E">
        <w:instrText>ADDIN CSL_CITATION {"citationItems":[{"id":"ITEM-1","itemData":{"DOI":"10.1126/science.1143839","ISSN":"0036-8075","PMID":"17761885","abstract":"Do learning and retrieval of a memory activate the same neurons? Does the number of reactivated neurons correlate with memory strength? We developed a transgenic mouse that enables the long-lasting genetic tagging of c-fos-active neurons. We found neurons in the basolateral amygdala that are activated during Pavlovian fear conditioning and are reactivated during memory retrieval. The number of reactivated neurons correlated positively with the behavioral expression of the fear memory, indicating a stable neural correlate of associative memory. The ability to manipulate these neurons genetically should allow a more precise dissection of the molecular mechanisms of memory encoding within a distributed neuronal network.","author":[{"dropping-particle":"","family":"Reijmers","given":"L. G.","non-dropping-particle":"","parse-names":false,"suffix":""},{"dropping-particle":"","family":"Perkins","given":"B. L.","non-dropping-particle":"","parse-names":false,"suffix":""},{"dropping-particle":"","family":"Matsuo","given":"N.","non-dropping-particle":"","parse-names":false,"suffix":""},{"dropping-particle":"","family":"Mayford","given":"M.","non-dropping-particle":"","parse-names":false,"suffix":""}],"container-title":"Science","id":"ITEM-1","issue":"5842","issued":{"date-parts":[["2007","8","31"]]},"page":"1230-1233","title":"Localization of a Stable Neural Correlate of Associative Memory","type":"article-journal","volume":"317"},"uris":["http://www.mendeley.com/documents/?uuid=c995a40f-57e8-3a58-a0f8-8ab30620d523"]}],"mendeley":{"formattedCitation":"(Reijmers et al., 2007)","plainTextFormattedCitation":"(Reijmers et al., 2007)","previouslyFormattedCitation":"(Reijmers et al., 2007)"},"properties":{"noteIndex":0},"schema":"https://github.com/citation-style-language/schema/raw/master/csl-citation.json"}</w:instrText>
      </w:r>
      <w:r w:rsidR="0042375E">
        <w:fldChar w:fldCharType="separate"/>
      </w:r>
      <w:r w:rsidR="0042375E" w:rsidRPr="0042375E">
        <w:rPr>
          <w:noProof/>
        </w:rPr>
        <w:t>(Reijmers et al., 2007)</w:t>
      </w:r>
      <w:r w:rsidR="0042375E">
        <w:fldChar w:fldCharType="end"/>
      </w:r>
      <w:r w:rsidR="00E55496" w:rsidRPr="00E55496">
        <w:t>.</w:t>
      </w:r>
    </w:p>
    <w:p w14:paraId="71A13EEB" w14:textId="77777777" w:rsidR="00E55496" w:rsidRPr="00E55496" w:rsidRDefault="00E55496" w:rsidP="00E55496"/>
    <w:p w14:paraId="51F7A54C" w14:textId="7D11785A" w:rsidR="00E55496" w:rsidRPr="00E55496" w:rsidRDefault="00E55496" w:rsidP="00415A0A">
      <w:pPr>
        <w:pStyle w:val="Heading3"/>
      </w:pPr>
      <w:bookmarkStart w:id="129" w:name="_Toc415341984"/>
      <w:r w:rsidRPr="00E55496">
        <w:t>Behavior</w:t>
      </w:r>
      <w:bookmarkEnd w:id="129"/>
    </w:p>
    <w:p w14:paraId="248D2C0D" w14:textId="0C85B731" w:rsidR="00E55496" w:rsidRPr="00E55496" w:rsidRDefault="00415A0A" w:rsidP="00E55496">
      <w:r>
        <w:tab/>
      </w:r>
      <w:r w:rsidR="00E55496" w:rsidRPr="00E55496">
        <w:t>All behavior assays were conducted during the light cycle of the day (0730–1930). Mice were handled for 1-2 days, 2 min per day, before all behavioral experiments, and were run by cage. The entire behavioral schedule includes female exposure, fear conditioning, extinction, reinstatement, and recall (described below). Which of these behaviors the mice underwent depended on the experiment.</w:t>
      </w:r>
    </w:p>
    <w:p w14:paraId="56DFC796" w14:textId="37045002" w:rsidR="00E55496" w:rsidRPr="00E55496" w:rsidRDefault="00415A0A" w:rsidP="00E55496">
      <w:r>
        <w:rPr>
          <w:i/>
        </w:rPr>
        <w:lastRenderedPageBreak/>
        <w:tab/>
      </w:r>
      <w:r w:rsidR="00E55496" w:rsidRPr="00E55496">
        <w:rPr>
          <w:i/>
        </w:rPr>
        <w:t>Female exposure</w:t>
      </w:r>
      <w:r w:rsidR="00E55496" w:rsidRPr="00E55496">
        <w:t>: One female mouse (PD 30-40) was placed into a clean home cage with a clear cage top and no bedding, which was used as the interaction chamber. The experimental male mouse was then placed into the chamber and allowed to interact freely for one hour</w:t>
      </w:r>
      <w:r w:rsidR="0042375E">
        <w:t xml:space="preserve"> </w:t>
      </w:r>
      <w:r w:rsidR="0042375E">
        <w:fldChar w:fldCharType="begin" w:fldLock="1"/>
      </w:r>
      <w:r w:rsidR="0042375E">
        <w:instrText>ADDIN CSL_CITATION {"citationItems":[{"id":"ITEM-1","itemData":{"DOI":"10.1038/nature14514","ISSN":"0028-0836","abstract":"Acute re-activation of a positive memory engram suppresses depression-like behaviour in mice exposed to chronic stress, mediated by a hippocampus–amygdala–nucleus-accumbens pathway.","author":[{"dropping-particle":"","family":"Ramirez","given":"Steve","non-dropping-particle":"","parse-names":false,"suffix":""},{"dropping-particle":"","family":"Liu","given":"Xu","non-dropping-particle":"","parse-names":false,"suffix":""},{"dropping-particle":"","family":"MacDonald","given":"Christopher J.","non-dropping-particle":"","parse-names":false,"suffix":""},{"dropping-particle":"","family":"Moffa","given":"Anthony","non-dropping-particle":"","parse-names":false,"suffix":""},{"dropping-particle":"","family":"Zhou","given":"Joanne","non-dropping-particle":"","parse-names":false,"suffix":""},{"dropping-particle":"","family":"Redondo","given":"Roger L.","non-dropping-particle":"","parse-names":false,"suffix":""},{"dropping-particle":"","family":"Tonegawa","given":"Susumu","non-dropping-particle":"","parse-names":false,"suffix":""}],"container-title":"Nature","id":"ITEM-1","issue":"7556","issued":{"date-parts":[["2015","6","18"]]},"page":"335-339","publisher":"Nature Publishing Group","title":"Activating positive memory engrams suppresses depression-like behaviour","type":"article-journal","volume":"522"},"uris":["http://www.mendeley.com/documents/?uuid=fd62f0db-7006-3255-b914-699caa4c061d"]}],"mendeley":{"formattedCitation":"(Ramirez et al., 2015)","plainTextFormattedCitation":"(Ramirez et al., 2015)","previouslyFormattedCitation":"(Ramirez et al., 2015)"},"properties":{"noteIndex":0},"schema":"https://github.com/citation-style-language/schema/raw/master/csl-citation.json"}</w:instrText>
      </w:r>
      <w:r w:rsidR="0042375E">
        <w:fldChar w:fldCharType="separate"/>
      </w:r>
      <w:r w:rsidR="0042375E" w:rsidRPr="0042375E">
        <w:rPr>
          <w:noProof/>
        </w:rPr>
        <w:t>(Ramirez et al., 2015)</w:t>
      </w:r>
      <w:r w:rsidR="0042375E">
        <w:fldChar w:fldCharType="end"/>
      </w:r>
      <w:r w:rsidR="00E55496" w:rsidRPr="00E55496">
        <w:t>.</w:t>
      </w:r>
    </w:p>
    <w:p w14:paraId="61F8AFAA" w14:textId="77777777" w:rsidR="00E55496" w:rsidRPr="00E55496" w:rsidRDefault="00E55496" w:rsidP="00E55496">
      <w:r w:rsidRPr="00E55496">
        <w:tab/>
      </w:r>
      <w:r w:rsidRPr="00E55496">
        <w:rPr>
          <w:i/>
        </w:rPr>
        <w:t>Fear conditioning</w:t>
      </w:r>
      <w:r w:rsidRPr="00E55496">
        <w:t xml:space="preserve">: Fear conditioning occurred in one of four </w:t>
      </w:r>
      <w:proofErr w:type="gramStart"/>
      <w:r w:rsidRPr="00E55496">
        <w:t>mouse</w:t>
      </w:r>
      <w:proofErr w:type="gramEnd"/>
      <w:r w:rsidRPr="00E55496">
        <w:t xml:space="preserve"> conditioning</w:t>
      </w:r>
    </w:p>
    <w:p w14:paraId="11644939" w14:textId="08EF6459" w:rsidR="00E55496" w:rsidRPr="00E55496" w:rsidRDefault="00E55496" w:rsidP="00E55496">
      <w:proofErr w:type="gramStart"/>
      <w:r w:rsidRPr="00E55496">
        <w:t>chambers</w:t>
      </w:r>
      <w:proofErr w:type="gramEnd"/>
      <w:r w:rsidRPr="00E55496">
        <w:t xml:space="preserve"> (</w:t>
      </w:r>
      <w:proofErr w:type="spellStart"/>
      <w:r w:rsidRPr="00E55496">
        <w:t>Coulbourn</w:t>
      </w:r>
      <w:proofErr w:type="spellEnd"/>
      <w:r w:rsidRPr="00E55496">
        <w:t xml:space="preserve"> Instruments, Whitehall, PA, USA) with metal-panel side walls, Plexiglas</w:t>
      </w:r>
      <w:r w:rsidR="00415A0A">
        <w:t xml:space="preserve"> </w:t>
      </w:r>
      <w:r w:rsidRPr="00E55496">
        <w:t>front and rear walls, and a stainless-steel grid floor composed of 16 grid bars. The grid floor was</w:t>
      </w:r>
      <w:r w:rsidR="00415A0A">
        <w:t xml:space="preserve"> </w:t>
      </w:r>
      <w:r w:rsidRPr="00E55496">
        <w:t>connected to a precision animal shocker (</w:t>
      </w:r>
      <w:proofErr w:type="spellStart"/>
      <w:r w:rsidRPr="00E55496">
        <w:t>Coulbourn</w:t>
      </w:r>
      <w:proofErr w:type="spellEnd"/>
      <w:r w:rsidRPr="00E55496">
        <w:t xml:space="preserve"> Instruments, Whitehall, PA, USA) set to</w:t>
      </w:r>
      <w:r w:rsidR="00415A0A">
        <w:t xml:space="preserve"> </w:t>
      </w:r>
      <w:r w:rsidRPr="00E55496">
        <w:t xml:space="preserve">deliver a 2-second </w:t>
      </w:r>
      <w:r w:rsidR="00EE7771">
        <w:t>1</w:t>
      </w:r>
      <w:r w:rsidRPr="00E55496">
        <w:t>.5 mA foot shock unconditioned stimulus (US). A ceiling-mounted video</w:t>
      </w:r>
      <w:r w:rsidR="00415A0A">
        <w:t xml:space="preserve"> </w:t>
      </w:r>
      <w:r w:rsidRPr="00E55496">
        <w:t>camera recorded activity and fed into a computer running FreezeFrame3 software (</w:t>
      </w:r>
      <w:proofErr w:type="spellStart"/>
      <w:r w:rsidRPr="00E55496">
        <w:t>Actimetrics</w:t>
      </w:r>
      <w:proofErr w:type="spellEnd"/>
      <w:r w:rsidRPr="00E55496">
        <w:t>,</w:t>
      </w:r>
      <w:r w:rsidR="00432F31">
        <w:t xml:space="preserve"> </w:t>
      </w:r>
      <w:r w:rsidRPr="00E55496">
        <w:t xml:space="preserve">Wilmette, IL, USA). The software controlled stimuli presentations and recorded videos from four chambers simultaneously. The program determined movement as changes in pixel luminance. Context alterations included changes to spatial, olfactory, tactile, and lighting cues. The conditioning chamber with room lights off was designated as Context A. </w:t>
      </w:r>
      <w:r w:rsidRPr="00581F47">
        <w:rPr>
          <w:highlight w:val="yellow"/>
          <w:rPrChange w:id="130" w:author="Michael Hasselmo" w:date="2019-04-09T13:31:00Z">
            <w:rPr/>
          </w:rPrChange>
        </w:rPr>
        <w:t>Context B involved modifications to the conditioning chamber, including vertical black and white strips spaced ~ 3 cm apart obscuring the front and rear walls, black inserts placed between grids to slightly alter dimensions of the box, 1 mL of almond extract in a plastic container positioned below the grid floor, and room lights on</w:t>
      </w:r>
      <w:r w:rsidRPr="00E55496">
        <w:t xml:space="preserve">. Context C also involved modifications to the conditioning chamber, with a plastic sheet with a cross-hatch texture placed over the shock grid to change tactile cues, a black sheet obscuring the front walls, 1 mL of orange extract in a plastic container position below the grid floor, and room </w:t>
      </w:r>
      <w:r w:rsidRPr="00E55496">
        <w:lastRenderedPageBreak/>
        <w:t>lights on. The chambers were cleaned with 70% ethanol solution prior to animal placement. Contextual fear conditioning occurred in Context A. Briefly, mice were placed into the conditioning context for a 500-second acquisition session, including a 180-second baseline period followed fou</w:t>
      </w:r>
      <w:r w:rsidR="00ED4C2E">
        <w:t xml:space="preserve">r </w:t>
      </w:r>
      <w:r w:rsidR="00EE7771">
        <w:t>1</w:t>
      </w:r>
      <w:r w:rsidR="00ED4C2E">
        <w:t>.5 mA, 2-second foot shock unconditioned stimuli</w:t>
      </w:r>
      <w:r w:rsidRPr="00E55496">
        <w:t xml:space="preserve"> (</w:t>
      </w:r>
      <w:proofErr w:type="spellStart"/>
      <w:r w:rsidRPr="00E55496">
        <w:t>interstimulus</w:t>
      </w:r>
      <w:proofErr w:type="spellEnd"/>
      <w:r w:rsidRPr="00E55496">
        <w:t xml:space="preserve"> interval [ISI] equals 80-sec). In optogenetic experiments, mice had patch cords attached near the conditioning chamber by the experimenter, and were run two mice at a time.</w:t>
      </w:r>
    </w:p>
    <w:p w14:paraId="4F59BB9D" w14:textId="46BB9F63" w:rsidR="00E55496" w:rsidRPr="00E55496" w:rsidRDefault="00C02E98" w:rsidP="00E55496">
      <w:r>
        <w:tab/>
      </w:r>
      <w:r w:rsidR="00E55496" w:rsidRPr="00E55496">
        <w:t>Fear conditioning data are collected using FreezeFrame3 software (</w:t>
      </w:r>
      <w:proofErr w:type="spellStart"/>
      <w:r w:rsidR="00E55496" w:rsidRPr="00E55496">
        <w:t>Actimetrics</w:t>
      </w:r>
      <w:proofErr w:type="spellEnd"/>
      <w:r w:rsidR="00E55496" w:rsidRPr="00E55496">
        <w:t xml:space="preserve">, Wilmette IL) with the bout length set at 1.25-sec and the freezing threshold initially set as described in the program instructions. Freezing is defined as changes in pixel luminance falling below a threshold. An experimenter adjusted the threshold so that freezing behavior involves the absence of all movement except those needed for respiration as previously described. Freezing behavior was scored as the percentage of time spent freezing during a given bout of time. Statistical analyses involved paired t-tests comparing within subject differences (i.e. light off </w:t>
      </w:r>
      <w:proofErr w:type="spellStart"/>
      <w:r w:rsidR="00E55496" w:rsidRPr="00E55496">
        <w:t>vs</w:t>
      </w:r>
      <w:proofErr w:type="spellEnd"/>
      <w:r w:rsidR="00E55496" w:rsidRPr="00E55496">
        <w:t xml:space="preserve"> light on epochs), unpaired t-tests comparing across experimental groups (e.g. </w:t>
      </w:r>
      <w:proofErr w:type="spellStart"/>
      <w:r w:rsidR="00E55496" w:rsidRPr="00E55496">
        <w:t>ArchT</w:t>
      </w:r>
      <w:proofErr w:type="spellEnd"/>
      <w:r w:rsidR="00E55496" w:rsidRPr="00E55496">
        <w:t xml:space="preserve"> group vs. </w:t>
      </w:r>
      <w:proofErr w:type="spellStart"/>
      <w:r w:rsidR="00E55496" w:rsidRPr="00E55496">
        <w:t>eYFP</w:t>
      </w:r>
      <w:proofErr w:type="spellEnd"/>
      <w:r w:rsidR="00E55496" w:rsidRPr="00E55496">
        <w:t xml:space="preserve"> group), and one-sample t-tests comparing freezing differences scores to a µ</w:t>
      </w:r>
      <w:r w:rsidR="00E55496" w:rsidRPr="00E55496">
        <w:rPr>
          <w:vertAlign w:val="subscript"/>
        </w:rPr>
        <w:t>0</w:t>
      </w:r>
      <w:r w:rsidR="00E55496" w:rsidRPr="00E55496">
        <w:t xml:space="preserve"> = 0.</w:t>
      </w:r>
    </w:p>
    <w:p w14:paraId="407F60CF" w14:textId="77777777" w:rsidR="00E55496" w:rsidRPr="00E55496" w:rsidRDefault="00E55496" w:rsidP="00E55496">
      <w:r w:rsidRPr="00E55496">
        <w:tab/>
      </w:r>
      <w:r w:rsidRPr="00E55496">
        <w:rPr>
          <w:i/>
        </w:rPr>
        <w:t>Extinction</w:t>
      </w:r>
      <w:r w:rsidRPr="00E55496">
        <w:t xml:space="preserve">: Extinction occurred in Context </w:t>
      </w:r>
      <w:proofErr w:type="gramStart"/>
      <w:r w:rsidRPr="00E55496">
        <w:t>A</w:t>
      </w:r>
      <w:proofErr w:type="gramEnd"/>
      <w:r w:rsidRPr="00E55496">
        <w:t xml:space="preserve"> (described above) the day following fear conditioning. Mice were placed in Context A for 30-min sessions once per day, for two days. As in fear conditioning, cages of four mice were run simultaneously, and cages of five mice were run as three mice first, then the remaining two.</w:t>
      </w:r>
    </w:p>
    <w:p w14:paraId="71B1B8D1" w14:textId="19C16F5B" w:rsidR="00E55496" w:rsidRPr="00E55496" w:rsidRDefault="00E55496" w:rsidP="00E55496">
      <w:r w:rsidRPr="00E55496">
        <w:lastRenderedPageBreak/>
        <w:tab/>
      </w:r>
      <w:r w:rsidRPr="00E55496">
        <w:rPr>
          <w:i/>
        </w:rPr>
        <w:t>Reinstatement</w:t>
      </w:r>
      <w:r w:rsidRPr="00E55496">
        <w:t xml:space="preserve">: Reinstatement occurred in Context B (described above) the day following the second day of extinction. Mice were placed in Context B and given a </w:t>
      </w:r>
      <w:r w:rsidR="00EE7771">
        <w:t>1</w:t>
      </w:r>
      <w:r w:rsidRPr="00E55496">
        <w:t>.5mA, 2-second foot shock 1-second into the trial. Mice were left in the chamber for another 60-seconds before being removed. As opposed to being run four mice simultaneously as in fear conditioning and extinction, each mouse in a cage was run individually for reinstatement.</w:t>
      </w:r>
    </w:p>
    <w:p w14:paraId="14AEE221" w14:textId="7C335929" w:rsidR="00E55496" w:rsidRDefault="00E55496" w:rsidP="00E55496">
      <w:r w:rsidRPr="00E55496">
        <w:tab/>
      </w:r>
      <w:r w:rsidRPr="00E55496">
        <w:rPr>
          <w:i/>
        </w:rPr>
        <w:t>Recall</w:t>
      </w:r>
      <w:r w:rsidRPr="00E55496">
        <w:t xml:space="preserve">: Recall for behavioral and overlap experiments involved placement in a context for 5-min. In this case, as in fear conditioning and extinction, </w:t>
      </w:r>
      <w:r w:rsidRPr="00F82338">
        <w:rPr>
          <w:highlight w:val="yellow"/>
          <w:rPrChange w:id="131" w:author="Michael Hasselmo" w:date="2019-04-09T13:33:00Z">
            <w:rPr/>
          </w:rPrChange>
        </w:rPr>
        <w:t>cages of four mice were run simultaneously while cages of five mice were run as three mice first, then the remaining two</w:t>
      </w:r>
      <w:r w:rsidRPr="00E55496">
        <w:t>. In optogenetic experiments, recall involved an 8-min session consisting of 2-min epochs of alternating light off and light on. In this case, mice were run one or two at a time.</w:t>
      </w:r>
    </w:p>
    <w:p w14:paraId="62E96DD7" w14:textId="3027C432" w:rsidR="00EE7771" w:rsidRDefault="00EE7771" w:rsidP="00E55496">
      <w:r>
        <w:tab/>
        <w:t>Note: In the BLA c-</w:t>
      </w:r>
      <w:proofErr w:type="spellStart"/>
      <w:r>
        <w:t>Fos</w:t>
      </w:r>
      <w:proofErr w:type="spellEnd"/>
      <w:r>
        <w:t xml:space="preserve"> overlap experiment, mice received 1 mA intensity foot shocks rather than 1.5 mA shocks; all other parameters were the same. </w:t>
      </w:r>
    </w:p>
    <w:p w14:paraId="6D2FA816" w14:textId="77777777" w:rsidR="00ED2F91" w:rsidRPr="00E55496" w:rsidRDefault="00ED2F91" w:rsidP="00E55496"/>
    <w:p w14:paraId="1425C83C" w14:textId="2810B055" w:rsidR="00E55496" w:rsidRPr="00E55496" w:rsidRDefault="00FB41A4" w:rsidP="00FB41A4">
      <w:pPr>
        <w:pStyle w:val="Heading3"/>
      </w:pPr>
      <w:bookmarkStart w:id="132" w:name="_Toc415341985"/>
      <w:r>
        <w:t>Immunohistochemistry</w:t>
      </w:r>
      <w:bookmarkEnd w:id="132"/>
    </w:p>
    <w:p w14:paraId="087F5AC6" w14:textId="234F9DE7" w:rsidR="00E55496" w:rsidRPr="00E55496" w:rsidRDefault="00740891" w:rsidP="00E55496">
      <w:r>
        <w:tab/>
      </w:r>
      <w:r w:rsidR="00E55496" w:rsidRPr="00E55496">
        <w:t xml:space="preserve">Mice were anesthetized with 3% </w:t>
      </w:r>
      <w:proofErr w:type="spellStart"/>
      <w:r w:rsidR="00E55496" w:rsidRPr="00E55496">
        <w:t>isoflurane</w:t>
      </w:r>
      <w:proofErr w:type="spellEnd"/>
      <w:r w:rsidR="00E55496" w:rsidRPr="00E55496">
        <w:t xml:space="preserve"> and perfused </w:t>
      </w:r>
      <w:proofErr w:type="spellStart"/>
      <w:r w:rsidR="00E55496" w:rsidRPr="00E55496">
        <w:t>transcardially</w:t>
      </w:r>
      <w:proofErr w:type="spellEnd"/>
      <w:r w:rsidR="00E55496" w:rsidRPr="00E55496">
        <w:t xml:space="preserve"> with cold </w:t>
      </w:r>
      <w:r w:rsidR="000A705B">
        <w:t>(4° C) phosphate-</w:t>
      </w:r>
      <w:r w:rsidR="00E55496" w:rsidRPr="00E55496">
        <w:t xml:space="preserve">buffered saline (PBS) followed by cold 4% paraformaldehyde (PFA) in PBS. Brains were extracted and stored overnight in PFA at 4°C. Fifty </w:t>
      </w:r>
      <w:proofErr w:type="spellStart"/>
      <w:r w:rsidR="00E55496" w:rsidRPr="00E55496">
        <w:t>μm</w:t>
      </w:r>
      <w:proofErr w:type="spellEnd"/>
      <w:r w:rsidR="00E55496" w:rsidRPr="00E55496">
        <w:t xml:space="preserve"> coronal sections were collected in serial order using a </w:t>
      </w:r>
      <w:proofErr w:type="spellStart"/>
      <w:r w:rsidR="00E55496" w:rsidRPr="00E55496">
        <w:t>vibratome</w:t>
      </w:r>
      <w:proofErr w:type="spellEnd"/>
      <w:r w:rsidR="00E55496" w:rsidRPr="00E55496">
        <w:t xml:space="preserve"> and collected in cold PBS (100 </w:t>
      </w:r>
      <w:proofErr w:type="spellStart"/>
      <w:r w:rsidR="00E55496" w:rsidRPr="00E55496">
        <w:t>μm</w:t>
      </w:r>
      <w:proofErr w:type="spellEnd"/>
      <w:r w:rsidR="00E55496" w:rsidRPr="00E55496">
        <w:t xml:space="preserve"> coronal sections were collected when solely verifying injection site and implant placement). </w:t>
      </w:r>
      <w:proofErr w:type="spellStart"/>
      <w:r w:rsidR="00E55496" w:rsidRPr="00E55496">
        <w:t>Immunostaining</w:t>
      </w:r>
      <w:proofErr w:type="spellEnd"/>
      <w:r w:rsidR="00E55496" w:rsidRPr="00E55496">
        <w:t xml:space="preserve"> involved washing sections in PBS with 0.2% triton (PBST) </w:t>
      </w:r>
      <w:r w:rsidR="00E55496" w:rsidRPr="00E55496">
        <w:lastRenderedPageBreak/>
        <w:t>for 10-minutes (x3). Sections were blocked for 1 hour at room temperature in PBST and 5% normal goat serum (NGS) on a shaker. Sections were transferred to wells containing primary antibodies (1:5000 rabbit anti-c-</w:t>
      </w:r>
      <w:proofErr w:type="spellStart"/>
      <w:r w:rsidR="00E55496" w:rsidRPr="00E55496">
        <w:t>Fos</w:t>
      </w:r>
      <w:proofErr w:type="spellEnd"/>
      <w:r w:rsidR="00E55496" w:rsidRPr="00E55496">
        <w:t xml:space="preserve"> [</w:t>
      </w:r>
      <w:proofErr w:type="spellStart"/>
      <w:r w:rsidR="00E55496" w:rsidRPr="00E55496">
        <w:t>SySy</w:t>
      </w:r>
      <w:proofErr w:type="spellEnd"/>
      <w:r w:rsidR="00E55496" w:rsidRPr="00E55496">
        <w:t xml:space="preserve">]; 1:500 chicken anti-GFP [Invitrogen]) and allowed to incubate on a shaker overnight at 4°C. Sections were then washed in PBST for 10-min (x3), followed by 2-hour incubation with secondary antibody (1:200 </w:t>
      </w:r>
      <w:proofErr w:type="spellStart"/>
      <w:r w:rsidR="00E55496" w:rsidRPr="00E55496">
        <w:t>Alexa</w:t>
      </w:r>
      <w:proofErr w:type="spellEnd"/>
      <w:r w:rsidR="00E55496" w:rsidRPr="00E55496">
        <w:t xml:space="preserve"> 555 anti-rabbit [Invitrogen]; 1:200 </w:t>
      </w:r>
      <w:proofErr w:type="spellStart"/>
      <w:r w:rsidR="00E55496" w:rsidRPr="00E55496">
        <w:t>Alexa</w:t>
      </w:r>
      <w:proofErr w:type="spellEnd"/>
      <w:r w:rsidR="00E55496" w:rsidRPr="00E55496">
        <w:t xml:space="preserve"> 488 anti-chicken [Invitrogen]). Following three additional 10-min washes in PBST, sections were mounted onto micro slides (VWR International, LLC). </w:t>
      </w:r>
      <w:proofErr w:type="spellStart"/>
      <w:r w:rsidR="00E55496" w:rsidRPr="00E55496">
        <w:t>Vectashield</w:t>
      </w:r>
      <w:proofErr w:type="spellEnd"/>
      <w:r w:rsidR="00E55496" w:rsidRPr="00E55496">
        <w:t xml:space="preserve"> Hard Set Mounting Medium with DAPI (Vector Laboratories, </w:t>
      </w:r>
      <w:proofErr w:type="spellStart"/>
      <w:r w:rsidR="00E55496" w:rsidRPr="00E55496">
        <w:t>Inc</w:t>
      </w:r>
      <w:proofErr w:type="spellEnd"/>
      <w:r w:rsidR="00E55496" w:rsidRPr="00E55496">
        <w:t>) was applied, slides were cover slipped, and allowed to dry overnight.</w:t>
      </w:r>
    </w:p>
    <w:p w14:paraId="18CA2185" w14:textId="77777777" w:rsidR="00E55496" w:rsidRPr="00E55496" w:rsidRDefault="00E55496" w:rsidP="00E55496"/>
    <w:p w14:paraId="1D7498A7" w14:textId="6875F1F1" w:rsidR="00E55496" w:rsidRPr="00E55496" w:rsidRDefault="00E55496" w:rsidP="00740891">
      <w:pPr>
        <w:pStyle w:val="Heading3"/>
      </w:pPr>
      <w:bookmarkStart w:id="133" w:name="_Toc415341986"/>
      <w:r w:rsidRPr="00E55496">
        <w:t>Cell counting</w:t>
      </w:r>
      <w:bookmarkEnd w:id="133"/>
    </w:p>
    <w:p w14:paraId="1D10EE06" w14:textId="52639C88" w:rsidR="00E55496" w:rsidRPr="00E55496" w:rsidRDefault="008B6CB2" w:rsidP="00E55496">
      <w:r>
        <w:tab/>
      </w:r>
      <w:r w:rsidR="00E55496" w:rsidRPr="00E55496">
        <w:t xml:space="preserve">The number of </w:t>
      </w:r>
      <w:proofErr w:type="spellStart"/>
      <w:r w:rsidR="00E55496" w:rsidRPr="00E55496">
        <w:t>eYFP</w:t>
      </w:r>
      <w:proofErr w:type="spellEnd"/>
      <w:r w:rsidR="00E55496" w:rsidRPr="00E55496">
        <w:t>- or c-</w:t>
      </w:r>
      <w:proofErr w:type="spellStart"/>
      <w:r w:rsidR="00E55496" w:rsidRPr="00E55496">
        <w:t>Fos</w:t>
      </w:r>
      <w:proofErr w:type="spellEnd"/>
      <w:r w:rsidR="00E55496" w:rsidRPr="00E55496">
        <w:t>-</w:t>
      </w:r>
      <w:proofErr w:type="spellStart"/>
      <w:r w:rsidR="00E55496" w:rsidRPr="00E55496">
        <w:t>immunoreactive</w:t>
      </w:r>
      <w:proofErr w:type="spellEnd"/>
      <w:r w:rsidR="00E55496" w:rsidRPr="00E55496">
        <w:t xml:space="preserve"> neurons in the </w:t>
      </w:r>
      <w:r w:rsidR="0086545E">
        <w:t>DG</w:t>
      </w:r>
      <w:r w:rsidR="00E55496" w:rsidRPr="00E55496">
        <w:t xml:space="preserve"> and </w:t>
      </w:r>
      <w:r w:rsidR="0086545E">
        <w:t>BLA</w:t>
      </w:r>
      <w:r w:rsidR="00E55496" w:rsidRPr="00E55496">
        <w:t xml:space="preserve"> were counted to measure the number of active cells during defined behavioral tasks per mouse. Only animals that had accurate bilateral injections were selected for counting. Fluorescence images were acquired using a confocal microscope (</w:t>
      </w:r>
      <w:proofErr w:type="spellStart"/>
      <w:r w:rsidR="00E55496" w:rsidRPr="00E55496">
        <w:t>Zeise</w:t>
      </w:r>
      <w:proofErr w:type="spellEnd"/>
      <w:r w:rsidR="00E55496" w:rsidRPr="00E55496">
        <w:t xml:space="preserve"> LSM800, Germany) with a 20X objective. All animals were sacrificed 90 minutes post-assay or optical stimulation for </w:t>
      </w:r>
      <w:proofErr w:type="spellStart"/>
      <w:r w:rsidR="00E55496" w:rsidRPr="00E55496">
        <w:t>immunohistochemical</w:t>
      </w:r>
      <w:proofErr w:type="spellEnd"/>
      <w:r w:rsidR="00E55496" w:rsidRPr="00E55496">
        <w:t xml:space="preserve"> analyses. The number of </w:t>
      </w:r>
      <w:proofErr w:type="spellStart"/>
      <w:r w:rsidR="00E55496" w:rsidRPr="00E55496">
        <w:t>eYFP</w:t>
      </w:r>
      <w:proofErr w:type="spellEnd"/>
      <w:r w:rsidR="00E55496" w:rsidRPr="00E55496">
        <w:t>-positive and c-</w:t>
      </w:r>
      <w:proofErr w:type="spellStart"/>
      <w:r w:rsidR="00E55496" w:rsidRPr="00E55496">
        <w:t>Fos</w:t>
      </w:r>
      <w:proofErr w:type="spellEnd"/>
      <w:r w:rsidR="00E55496" w:rsidRPr="00E55496">
        <w:t xml:space="preserve">-positive cells in a set region of interest were quantified with </w:t>
      </w:r>
      <w:proofErr w:type="spellStart"/>
      <w:r w:rsidR="00E55496" w:rsidRPr="00E55496">
        <w:t>ImageJ</w:t>
      </w:r>
      <w:proofErr w:type="spellEnd"/>
      <w:r w:rsidR="00E55496" w:rsidRPr="00E55496">
        <w:t xml:space="preserve"> and averaged within each animal.</w:t>
      </w:r>
    </w:p>
    <w:p w14:paraId="2D882E3A" w14:textId="522BB3FC" w:rsidR="00E55496" w:rsidRPr="00E55496" w:rsidRDefault="008B6CB2" w:rsidP="00E55496">
      <w:r>
        <w:tab/>
      </w:r>
      <w:r w:rsidR="00E55496" w:rsidRPr="00E55496">
        <w:t xml:space="preserve">To calculate the percentage of re-activated cells we counted the number of </w:t>
      </w:r>
      <w:proofErr w:type="spellStart"/>
      <w:r w:rsidR="00E55496" w:rsidRPr="00E55496">
        <w:t>eYFP</w:t>
      </w:r>
      <w:proofErr w:type="spellEnd"/>
      <w:r w:rsidR="00E55496" w:rsidRPr="00E55496">
        <w:t>-positive, c-</w:t>
      </w:r>
      <w:proofErr w:type="spellStart"/>
      <w:r w:rsidR="00E55496" w:rsidRPr="00E55496">
        <w:t>Fos</w:t>
      </w:r>
      <w:proofErr w:type="spellEnd"/>
      <w:r w:rsidR="00E55496" w:rsidRPr="00E55496">
        <w:t xml:space="preserve">-positive cells, and both </w:t>
      </w:r>
      <w:proofErr w:type="spellStart"/>
      <w:r w:rsidR="00E55496" w:rsidRPr="00E55496">
        <w:t>eYFP</w:t>
      </w:r>
      <w:proofErr w:type="spellEnd"/>
      <w:r w:rsidR="00E55496" w:rsidRPr="00E55496">
        <w:t>- and c-</w:t>
      </w:r>
      <w:proofErr w:type="spellStart"/>
      <w:r w:rsidR="00E55496" w:rsidRPr="00E55496">
        <w:t>Fos</w:t>
      </w:r>
      <w:proofErr w:type="spellEnd"/>
      <w:r w:rsidR="00E55496" w:rsidRPr="00E55496">
        <w:t>-positive (Overlapped) cells. Re-</w:t>
      </w:r>
      <w:r w:rsidR="00E55496" w:rsidRPr="00E55496">
        <w:lastRenderedPageBreak/>
        <w:t>activation was calculated as either (Overlap/</w:t>
      </w:r>
      <w:proofErr w:type="spellStart"/>
      <w:r w:rsidR="00E55496" w:rsidRPr="00E55496">
        <w:t>eYFP</w:t>
      </w:r>
      <w:proofErr w:type="spellEnd"/>
      <w:r w:rsidR="00E55496" w:rsidRPr="00E55496">
        <w:t>*100) or (Overlap/Area). Overlap was compared across groups using unpaired t-test (two-groups) and one-way ANOVA (more than two groups).</w:t>
      </w:r>
    </w:p>
    <w:p w14:paraId="5C623CF0" w14:textId="77777777" w:rsidR="00E55496" w:rsidRPr="00E55496" w:rsidRDefault="00E55496" w:rsidP="00E55496"/>
    <w:p w14:paraId="3FC8A32C" w14:textId="0703331E" w:rsidR="00E55496" w:rsidRPr="00E55496" w:rsidRDefault="00E55496" w:rsidP="00B63EB2">
      <w:pPr>
        <w:pStyle w:val="Heading3"/>
      </w:pPr>
      <w:bookmarkStart w:id="134" w:name="_Toc415341987"/>
      <w:r w:rsidRPr="00E55496">
        <w:t>In vivo calcium imaging</w:t>
      </w:r>
      <w:bookmarkEnd w:id="134"/>
      <w:r w:rsidRPr="00E55496">
        <w:t xml:space="preserve"> </w:t>
      </w:r>
    </w:p>
    <w:p w14:paraId="0F289C9D" w14:textId="77777777" w:rsidR="00E55496" w:rsidRPr="00E55496" w:rsidRDefault="00E55496" w:rsidP="00E55496">
      <w:r w:rsidRPr="00E55496">
        <w:tab/>
        <w:t>A miniaturized microscope (</w:t>
      </w:r>
      <w:proofErr w:type="spellStart"/>
      <w:r w:rsidRPr="00E55496">
        <w:t>Inscopix</w:t>
      </w:r>
      <w:proofErr w:type="spellEnd"/>
      <w:r w:rsidRPr="00E55496">
        <w:t>) was used to collect Ca</w:t>
      </w:r>
      <w:r w:rsidRPr="00E55496">
        <w:rPr>
          <w:vertAlign w:val="superscript"/>
        </w:rPr>
        <w:t>2+</w:t>
      </w:r>
      <w:r w:rsidRPr="00E55496">
        <w:t xml:space="preserve"> imaging videos in mice undergoing the fear reinstatement schedule. Videos were captured using </w:t>
      </w:r>
      <w:proofErr w:type="spellStart"/>
      <w:r w:rsidRPr="00E55496">
        <w:t>nVista</w:t>
      </w:r>
      <w:proofErr w:type="spellEnd"/>
      <w:r w:rsidRPr="00E55496">
        <w:t xml:space="preserve"> (</w:t>
      </w:r>
      <w:proofErr w:type="spellStart"/>
      <w:r w:rsidRPr="00E55496">
        <w:t>Inscopix</w:t>
      </w:r>
      <w:proofErr w:type="spellEnd"/>
      <w:r w:rsidRPr="00E55496">
        <w:t xml:space="preserve">) at 20 Hz in a 720 x 540 pixel field of view (1.1 microns/pixel). Microscope attachments were done while the mice were awake and restrained.  </w:t>
      </w:r>
    </w:p>
    <w:p w14:paraId="240CED68" w14:textId="24934533" w:rsidR="00E55496" w:rsidRPr="00E55496" w:rsidRDefault="00E55496" w:rsidP="00E55496">
      <w:r w:rsidRPr="00E55496">
        <w:tab/>
        <w:t>Ca</w:t>
      </w:r>
      <w:r w:rsidRPr="00E55496">
        <w:rPr>
          <w:vertAlign w:val="superscript"/>
        </w:rPr>
        <w:t>2+</w:t>
      </w:r>
      <w:r w:rsidRPr="00E55496">
        <w:t xml:space="preserve"> imaging videos were cropped, spatially </w:t>
      </w:r>
      <w:proofErr w:type="spellStart"/>
      <w:r w:rsidRPr="00E55496">
        <w:t>bandpass</w:t>
      </w:r>
      <w:proofErr w:type="spellEnd"/>
      <w:r w:rsidRPr="00E55496">
        <w:t xml:space="preserve"> filtered, and motion corrected offline using </w:t>
      </w:r>
      <w:proofErr w:type="spellStart"/>
      <w:r w:rsidRPr="00E55496">
        <w:t>Inscopix</w:t>
      </w:r>
      <w:proofErr w:type="spellEnd"/>
      <w:r w:rsidRPr="00E55496">
        <w:t xml:space="preserve"> Data Processing Software v1.1. A ΔF/F movie was computed using the mean fluorescence of the movie as the baseline and PCA/ICA was used for automated segmentation of cell masks</w:t>
      </w:r>
      <w:r w:rsidR="0042375E">
        <w:t xml:space="preserve"> </w:t>
      </w:r>
      <w:r w:rsidR="0042375E">
        <w:fldChar w:fldCharType="begin" w:fldLock="1"/>
      </w:r>
      <w:r w:rsidR="0042375E">
        <w:instrText>ADDIN CSL_CITATION {"citationItems":[{"id":"ITEM-1","itemData":{"DOI":"10.1016/j.neuron.2009.08.009","ISSN":"1097-4199","PMID":"19778505","abstract":"Recent advances in fluorescence imaging permit studies of Ca(2+) dynamics in large numbers of cells, in anesthetized and awake behaving animals. However, unlike for electrophysiological signals, standardized algorithms for assigning optically recorded signals to individual cells have not yet emerged. Here, we describe an automated sorting procedure that combines independent component analysis and image segmentation for extracting cells' locations and their dynamics with minimal human supervision. In validation studies using simulated data, automated sorting significantly improved estimation of cellular signals compared to conventional analysis based on image regions of interest. We used automated procedures to analyze data recorded by two-photon Ca(2+) imaging in the cerebellar vermis of awake behaving mice. Our analysis yielded simultaneous Ca(2+) activity traces for up to &gt;100 Purkinje cells and Bergmann glia from single recordings. Using this approach, we found microzones of Purkinje cells that were stable across behavioral states and in which synchronous Ca(2+) spiking rose significantly during locomotion.","author":[{"dropping-particle":"","family":"Mukamel","given":"Eran A","non-dropping-particle":"","parse-names":false,"suffix":""},{"dropping-particle":"","family":"Nimmerjahn","given":"Axel","non-dropping-particle":"","parse-names":false,"suffix":""},{"dropping-particle":"","family":"Schnitzer","given":"Mark J","non-dropping-particle":"","parse-names":false,"suffix":""}],"container-title":"Neuron","id":"ITEM-1","issue":"6","issued":{"date-parts":[["2009","9","24"]]},"page":"747-60","publisher":"NIH Public Access","title":"Automated analysis of cellular signals from large-scale calcium imaging data.","type":"article-journal","volume":"63"},"uris":["http://www.mendeley.com/documents/?uuid=245d3baf-f74f-3e0c-a019-596906d932f7"]}],"mendeley":{"formattedCitation":"(Mukamel et al., 2009)","plainTextFormattedCitation":"(Mukamel et al., 2009)","previouslyFormattedCitation":"(Mukamel et al., 2009)"},"properties":{"noteIndex":0},"schema":"https://github.com/citation-style-language/schema/raw/master/csl-citation.json"}</w:instrText>
      </w:r>
      <w:r w:rsidR="0042375E">
        <w:fldChar w:fldCharType="separate"/>
      </w:r>
      <w:r w:rsidR="0042375E" w:rsidRPr="0042375E">
        <w:rPr>
          <w:noProof/>
        </w:rPr>
        <w:t>(Mukamel et al., 2009)</w:t>
      </w:r>
      <w:r w:rsidR="0042375E">
        <w:fldChar w:fldCharType="end"/>
      </w:r>
      <w:r w:rsidRPr="00E55496">
        <w:t xml:space="preserve">. PCA/ICA putative cell masks were each manually inspected to verify that cells were accurately captured with high fidelity. Cells across imaging sessions were aligned and registered to each other using the automated </w:t>
      </w:r>
      <w:proofErr w:type="spellStart"/>
      <w:r w:rsidRPr="00E55496">
        <w:t>CellReg</w:t>
      </w:r>
      <w:proofErr w:type="spellEnd"/>
      <w:r w:rsidRPr="00E55496">
        <w:t xml:space="preserve"> software in </w:t>
      </w:r>
      <w:proofErr w:type="spellStart"/>
      <w:r w:rsidRPr="00E55496">
        <w:t>Matlab</w:t>
      </w:r>
      <w:proofErr w:type="spellEnd"/>
      <w:r w:rsidR="0042375E">
        <w:t xml:space="preserve"> </w:t>
      </w:r>
      <w:r w:rsidR="0042375E">
        <w:fldChar w:fldCharType="begin" w:fldLock="1"/>
      </w:r>
      <w:r w:rsidR="00D93C4F">
        <w:instrText>ADDIN CSL_CITATION {"citationItems":[{"id":"ITEM-1","itemData":{"DOI":"10.1016/j.celrep.2017.10.013","ISSN":"2211-1247","PMID":"29069591","abstract":"Ca2+ imaging techniques permit time-lapse recordings of neuronal activity from large populations over weeks. However, without identifying the same neurons across imaging sessions (cell registration), longitudinal analysis of the neural code is restricted to population-level statistics. Accurate cell registration becomes challenging with increased numbers of cells, sessions, and inter-session intervals. Current cell registration practices, whether manual or automatic, do not quantitatively evaluate registration accuracy, possibly leading to data misinterpretation. We developed a probabilistic method that automatically registers cells across multiple sessions and estimates the registration confidence for each registered cell. Using large-scale Ca2+ imaging data recorded over weeks from the hippocampus and cortex of freely behaving mice, we show that our method performs more accurate registration than previously used routines, yielding estimated error rates &lt;5%, and that the registration is scalable for many sessions. Thus, our method allows reliable longitudinal analysis of the same neurons over long time periods.","author":[{"dropping-particle":"","family":"Sheintuch","given":"Liron","non-dropping-particle":"","parse-names":false,"suffix":""},{"dropping-particle":"","family":"Rubin","given":"Alon","non-dropping-particle":"","parse-names":false,"suffix":""},{"dropping-particle":"","family":"Brande-Eilat","given":"Noa","non-dropping-particle":"","parse-names":false,"suffix":""},{"dropping-particle":"","family":"Geva","given":"Nitzan","non-dropping-particle":"","parse-names":false,"suffix":""},{"dropping-particle":"","family":"Sadeh","given":"Noa","non-dropping-particle":"","parse-names":false,"suffix":""},{"dropping-particle":"","family":"Pinchasof","given":"Or","non-dropping-particle":"","parse-names":false,"suffix":""},{"dropping-particle":"","family":"Ziv","given":"Yaniv","non-dropping-particle":"","parse-names":false,"suffix":""}],"container-title":"Cell reports","id":"ITEM-1","issue":"4","issued":{"date-parts":[["2017","10","24"]]},"page":"1102-1115","publisher":"Elsevier","title":"Tracking the Same Neurons across Multiple Days in Ca2+ Imaging Data.","type":"article-journal","volume":"21"},"uris":["http://www.mendeley.com/documents/?uuid=daa5922e-64aa-3ad0-a0ca-13d59ead76a1"]}],"mendeley":{"formattedCitation":"(Sheintuch et al., 2017)","plainTextFormattedCitation":"(Sheintuch et al., 2017)","previouslyFormattedCitation":"(Sheintuch et al., 2017)"},"properties":{"noteIndex":0},"schema":"https://github.com/citation-style-language/schema/raw/master/csl-citation.json"}</w:instrText>
      </w:r>
      <w:r w:rsidR="0042375E">
        <w:fldChar w:fldCharType="separate"/>
      </w:r>
      <w:r w:rsidR="0042375E" w:rsidRPr="0042375E">
        <w:rPr>
          <w:noProof/>
        </w:rPr>
        <w:t>(Sheintuch et al., 2017)</w:t>
      </w:r>
      <w:r w:rsidR="0042375E">
        <w:fldChar w:fldCharType="end"/>
      </w:r>
      <w:r w:rsidRPr="00E55496">
        <w:t>.</w:t>
      </w:r>
    </w:p>
    <w:p w14:paraId="1EFC755E" w14:textId="77777777" w:rsidR="00E55496" w:rsidRPr="00E55496" w:rsidRDefault="00E55496" w:rsidP="00E55496">
      <w:r w:rsidRPr="00E55496">
        <w:tab/>
        <w:t>Population vectors (PVs) were computed for the entirety of the CFC session by taking the average Ca</w:t>
      </w:r>
      <w:r w:rsidRPr="00E55496">
        <w:rPr>
          <w:vertAlign w:val="superscript"/>
        </w:rPr>
        <w:t>2+</w:t>
      </w:r>
      <w:r w:rsidRPr="00E55496">
        <w:t xml:space="preserve"> transient rate for each cell while the mouse was in the </w:t>
      </w:r>
      <w:proofErr w:type="gramStart"/>
      <w:r w:rsidRPr="00E55496">
        <w:t>fear conditioning</w:t>
      </w:r>
      <w:proofErr w:type="gramEnd"/>
      <w:r w:rsidRPr="00E55496">
        <w:t xml:space="preserve"> chamber. PVs for EXT1, EXT2, and Recall were defined as the average Ca</w:t>
      </w:r>
      <w:r w:rsidRPr="00E55496">
        <w:rPr>
          <w:vertAlign w:val="superscript"/>
        </w:rPr>
        <w:t>2+</w:t>
      </w:r>
      <w:r w:rsidRPr="00E55496">
        <w:t xml:space="preserve"> transient rate for each 30 s time bin while the mouse was in the chamber. As a measure of the similarity of the population to the CFC network state, Pearson correlations </w:t>
      </w:r>
      <w:r w:rsidRPr="00E55496">
        <w:lastRenderedPageBreak/>
        <w:t>were performed between each 30 s PV to the CFC PV. As a control, we also performed correlations between PVs from a neutral context to the CFC PV.</w:t>
      </w:r>
    </w:p>
    <w:p w14:paraId="562F4EAB" w14:textId="77777777" w:rsidR="00E55496" w:rsidRPr="00E55496" w:rsidRDefault="00E55496" w:rsidP="00E55496"/>
    <w:p w14:paraId="6FE9E6D0" w14:textId="6BF9D39E" w:rsidR="00E55496" w:rsidRPr="00E55496" w:rsidRDefault="000A2F0F" w:rsidP="000A2F0F">
      <w:pPr>
        <w:pStyle w:val="Heading3"/>
      </w:pPr>
      <w:bookmarkStart w:id="135" w:name="_Toc415341988"/>
      <w:r>
        <w:t>Data Analysis</w:t>
      </w:r>
      <w:bookmarkEnd w:id="135"/>
    </w:p>
    <w:p w14:paraId="7B489A97" w14:textId="77777777" w:rsidR="00E55496" w:rsidRPr="00E55496" w:rsidRDefault="00E55496" w:rsidP="00E55496">
      <w:r w:rsidRPr="00E55496">
        <w:t>Data were analyzed using Prism (</w:t>
      </w:r>
      <w:proofErr w:type="spellStart"/>
      <w:r w:rsidRPr="00E55496">
        <w:t>GraphPad</w:t>
      </w:r>
      <w:proofErr w:type="spellEnd"/>
      <w:r w:rsidRPr="00E55496">
        <w:t xml:space="preserve">) as well as </w:t>
      </w:r>
      <w:proofErr w:type="spellStart"/>
      <w:r w:rsidRPr="00E55496">
        <w:t>Inscopix</w:t>
      </w:r>
      <w:proofErr w:type="spellEnd"/>
      <w:r w:rsidRPr="00E55496">
        <w:t xml:space="preserve"> </w:t>
      </w:r>
      <w:proofErr w:type="spellStart"/>
      <w:r w:rsidRPr="00E55496">
        <w:t>nVista</w:t>
      </w:r>
      <w:proofErr w:type="spellEnd"/>
      <w:r w:rsidRPr="00E55496">
        <w:t xml:space="preserve"> in conjunction with custom-made Python and </w:t>
      </w:r>
      <w:proofErr w:type="spellStart"/>
      <w:r w:rsidRPr="00E55496">
        <w:t>Matlab</w:t>
      </w:r>
      <w:proofErr w:type="spellEnd"/>
      <w:r w:rsidRPr="00E55496">
        <w:t xml:space="preserve"> scripts. Data were analyzed using paired t-tests (two factors) or with one-way and repeated measures ANOVAs (more than two factors), and Mann-Whitney U tests (two-tailed, corrected for multiple comparisons using false discovery rate adjustments). Post-hoc analyses (Newman-</w:t>
      </w:r>
      <w:proofErr w:type="spellStart"/>
      <w:r w:rsidRPr="00E55496">
        <w:t>Keuls</w:t>
      </w:r>
      <w:proofErr w:type="spellEnd"/>
      <w:r w:rsidRPr="00E55496">
        <w:t>) were used to characterize treatment and interaction effects, when statistically significant (alpha set at p&lt;0.05, two-tailed).</w:t>
      </w:r>
    </w:p>
    <w:p w14:paraId="4DEBB752" w14:textId="77777777" w:rsidR="00E55496" w:rsidRPr="00E55496" w:rsidRDefault="00E55496" w:rsidP="00E55496"/>
    <w:p w14:paraId="7D9F5F87" w14:textId="56BFF971" w:rsidR="00582824" w:rsidRDefault="00582824" w:rsidP="00582824">
      <w:pPr>
        <w:pStyle w:val="Heading2"/>
      </w:pPr>
      <w:bookmarkStart w:id="136" w:name="_Toc415341989"/>
      <w:r>
        <w:t>Results</w:t>
      </w:r>
      <w:bookmarkEnd w:id="136"/>
      <w:r>
        <w:tab/>
      </w:r>
      <w:r>
        <w:tab/>
      </w:r>
    </w:p>
    <w:p w14:paraId="4426C2BD" w14:textId="4D34B429" w:rsidR="00833823" w:rsidRPr="00833823" w:rsidRDefault="00833823" w:rsidP="00833823">
      <w:pPr>
        <w:pStyle w:val="Heading3"/>
      </w:pPr>
      <w:bookmarkStart w:id="137" w:name="_Toc415341990"/>
      <w:r>
        <w:t>Behavioral Model of Fear Relapse</w:t>
      </w:r>
      <w:bookmarkEnd w:id="137"/>
    </w:p>
    <w:p w14:paraId="4CD19049" w14:textId="49CE4DC5" w:rsidR="00582824" w:rsidRDefault="00DD4C35" w:rsidP="00582824">
      <w:r>
        <w:tab/>
      </w:r>
      <w:r w:rsidR="00582824">
        <w:t>W</w:t>
      </w:r>
      <w:r w:rsidR="00582824" w:rsidRPr="00582824">
        <w:t xml:space="preserve">e first developed a behavioral </w:t>
      </w:r>
      <w:r w:rsidR="006B2779">
        <w:t xml:space="preserve">protocol for fear reinstatement, </w:t>
      </w:r>
      <w:r w:rsidR="00582824" w:rsidRPr="00582824">
        <w:t>a model of fear relapse in rodents</w:t>
      </w:r>
      <w:r w:rsidR="008861FB">
        <w:t xml:space="preserve"> </w:t>
      </w:r>
      <w:r w:rsidR="008861FB">
        <w:fldChar w:fldCharType="begin" w:fldLock="1"/>
      </w:r>
      <w:r w:rsidR="008861FB">
        <w:instrText>ADDIN CSL_CITATION {"citationItems":[{"id":"ITEM-1","itemData":{"ISSN":"0097-7403","PMID":"1151290","abstract":"Four experiments are reported which demonstrate the ability of an unconditioned stimulus (UCS) presentation following extinction to partially reinstate the conditioned response. These experiments are interpreted in terms of the strengthening of an extinction-reduced UCS representation. The first two experiments address alternative interpretations in terms of sensitization, reinstating the stimulus conditions of acquisition, conditioning of background cues, and stimulus generalization. Experiment 3 suggests that reinstatement is possible with a UCS qualitatively different from that used in conditioning. Experiment 4 explores an alternative extinction procedure which especially preserves the conditioned stimulus-unconditioned stimulus association while encouraging modification of the UCS representation. The results are discussed both in terms of related empirical phenomena, such as spontaneous recovery and sensory preconditioning, and in relation to the general role of the UCS representation in conditioning.","author":[{"dropping-particle":"","family":"Rescorla","given":"R A","non-dropping-particle":"","parse-names":false,"suffix":""},{"dropping-particle":"","family":"Heth","given":"C D","non-dropping-particle":"","parse-names":false,"suffix":""}],"container-title":"Journal of experimental psychology. Animal behavior processes","id":"ITEM-1","issue":"1","issued":{"date-parts":[["1975","1"]]},"page":"88-96","title":"Reinstatement of fear to an extinguished conditioned stimulus.","type":"article-journal","volume":"1"},"uris":["http://www.mendeley.com/documents/?uuid=940b8b48-fcd5-36db-930d-b2972b6a2023"]}],"mendeley":{"formattedCitation":"(Rescorla and Heth, 1975)","plainTextFormattedCitation":"(Rescorla and Heth, 1975)","previouslyFormattedCitation":"(Rescorla and Heth, 1975)"},"properties":{"noteIndex":0},"schema":"https://github.com/citation-style-language/schema/raw/master/csl-citation.json"}</w:instrText>
      </w:r>
      <w:r w:rsidR="008861FB">
        <w:fldChar w:fldCharType="separate"/>
      </w:r>
      <w:r w:rsidR="008861FB" w:rsidRPr="008861FB">
        <w:rPr>
          <w:noProof/>
        </w:rPr>
        <w:t>(Rescorla and Heth, 1975)</w:t>
      </w:r>
      <w:r w:rsidR="008861FB">
        <w:fldChar w:fldCharType="end"/>
      </w:r>
      <w:r w:rsidR="00582824" w:rsidRPr="00582824">
        <w:t xml:space="preserve">. Mice underwent </w:t>
      </w:r>
      <w:r w:rsidR="00582824" w:rsidRPr="00F82338">
        <w:rPr>
          <w:highlight w:val="yellow"/>
          <w:rPrChange w:id="138" w:author="Michael Hasselmo" w:date="2019-04-09T13:35:00Z">
            <w:rPr/>
          </w:rPrChange>
        </w:rPr>
        <w:t>CFC</w:t>
      </w:r>
      <w:r w:rsidR="00582824" w:rsidRPr="00582824">
        <w:t xml:space="preserve"> </w:t>
      </w:r>
      <w:r w:rsidR="00582824" w:rsidRPr="00F82338">
        <w:rPr>
          <w:highlight w:val="yellow"/>
          <w:rPrChange w:id="139" w:author="Michael Hasselmo" w:date="2019-04-09T13:34:00Z">
            <w:rPr/>
          </w:rPrChange>
        </w:rPr>
        <w:t xml:space="preserve">and </w:t>
      </w:r>
      <w:r w:rsidR="006B2779" w:rsidRPr="00F82338">
        <w:rPr>
          <w:highlight w:val="yellow"/>
          <w:rPrChange w:id="140" w:author="Michael Hasselmo" w:date="2019-04-09T13:34:00Z">
            <w:rPr/>
          </w:rPrChange>
        </w:rPr>
        <w:t xml:space="preserve">two subsequently </w:t>
      </w:r>
      <w:r w:rsidR="00582824" w:rsidRPr="00F82338">
        <w:rPr>
          <w:highlight w:val="yellow"/>
          <w:rPrChange w:id="141" w:author="Michael Hasselmo" w:date="2019-04-09T13:34:00Z">
            <w:rPr/>
          </w:rPrChange>
        </w:rPr>
        <w:t>extinction (EXT) sessions</w:t>
      </w:r>
      <w:r w:rsidR="00582824" w:rsidRPr="00582824">
        <w:t xml:space="preserve"> over two days, followed by an immediate shock (IS) in a novel context to reinstate the original fear memory</w:t>
      </w:r>
      <w:r w:rsidR="006B2779">
        <w:t xml:space="preserve">, and a </w:t>
      </w:r>
      <w:r w:rsidR="00244747">
        <w:t>post-reinstatement recall test (IS-Recall) the following day to measure the return of fear</w:t>
      </w:r>
      <w:r w:rsidR="00582824" w:rsidRPr="00582824">
        <w:t xml:space="preserve"> (</w:t>
      </w:r>
      <w:r w:rsidR="00582824" w:rsidRPr="0086545E">
        <w:rPr>
          <w:b/>
        </w:rPr>
        <w:t xml:space="preserve">Figure </w:t>
      </w:r>
      <w:r w:rsidR="00EA4836">
        <w:rPr>
          <w:b/>
        </w:rPr>
        <w:t>3.</w:t>
      </w:r>
      <w:r w:rsidR="00582824" w:rsidRPr="0086545E">
        <w:rPr>
          <w:b/>
        </w:rPr>
        <w:t>1a</w:t>
      </w:r>
      <w:r w:rsidR="00582824" w:rsidRPr="00582824">
        <w:t>, bottom behavioral schedule). Reinstatement led to an increase in freezing in the original conditioned context (</w:t>
      </w:r>
      <w:r w:rsidR="00582824" w:rsidRPr="00EA4836">
        <w:rPr>
          <w:b/>
        </w:rPr>
        <w:t xml:space="preserve">Figure </w:t>
      </w:r>
      <w:r w:rsidR="00EA4836">
        <w:rPr>
          <w:b/>
        </w:rPr>
        <w:t>S3.</w:t>
      </w:r>
      <w:r w:rsidR="00582824" w:rsidRPr="00EA4836">
        <w:rPr>
          <w:b/>
        </w:rPr>
        <w:t>1a-e</w:t>
      </w:r>
      <w:r w:rsidR="00582824" w:rsidRPr="00582824">
        <w:t>) and was largely context specific (</w:t>
      </w:r>
      <w:r w:rsidR="00582824" w:rsidRPr="003E05E6">
        <w:rPr>
          <w:b/>
        </w:rPr>
        <w:t xml:space="preserve">Figure </w:t>
      </w:r>
      <w:r w:rsidR="003E05E6" w:rsidRPr="003E05E6">
        <w:rPr>
          <w:b/>
        </w:rPr>
        <w:t>S3.</w:t>
      </w:r>
      <w:r w:rsidR="00582824" w:rsidRPr="003E05E6">
        <w:rPr>
          <w:b/>
        </w:rPr>
        <w:t>2a</w:t>
      </w:r>
      <w:proofErr w:type="gramStart"/>
      <w:r w:rsidR="00582824" w:rsidRPr="003E05E6">
        <w:rPr>
          <w:b/>
        </w:rPr>
        <w:t>,b</w:t>
      </w:r>
      <w:proofErr w:type="gramEnd"/>
      <w:r w:rsidR="00582824" w:rsidRPr="00582824">
        <w:t>), but was not produced when an alternative stressor was utilized (</w:t>
      </w:r>
      <w:r w:rsidR="00582824" w:rsidRPr="003E05E6">
        <w:rPr>
          <w:b/>
        </w:rPr>
        <w:t xml:space="preserve">Figure </w:t>
      </w:r>
      <w:r w:rsidR="00EB18A8">
        <w:rPr>
          <w:b/>
        </w:rPr>
        <w:t>S3.</w:t>
      </w:r>
      <w:r w:rsidR="00582824" w:rsidRPr="003E05E6">
        <w:rPr>
          <w:b/>
        </w:rPr>
        <w:t>1f-h</w:t>
      </w:r>
      <w:r w:rsidR="00582824" w:rsidRPr="00582824">
        <w:t>).</w:t>
      </w:r>
    </w:p>
    <w:p w14:paraId="39BB0D2D" w14:textId="77777777" w:rsidR="00E04C2E" w:rsidRDefault="00E04C2E" w:rsidP="00582824"/>
    <w:p w14:paraId="4845ED6E" w14:textId="486BB39E" w:rsidR="00915838" w:rsidRDefault="00915838" w:rsidP="00915838">
      <w:pPr>
        <w:pStyle w:val="Heading3"/>
      </w:pPr>
      <w:bookmarkStart w:id="142" w:name="_Toc415341991"/>
      <w:r>
        <w:t xml:space="preserve">Reactivation of DG and BLA Ensembles </w:t>
      </w:r>
      <w:r w:rsidR="00F95172">
        <w:t>d</w:t>
      </w:r>
      <w:r>
        <w:t>uring Fear Relapse</w:t>
      </w:r>
      <w:bookmarkEnd w:id="142"/>
    </w:p>
    <w:p w14:paraId="1E990DA0" w14:textId="3BAA3991" w:rsidR="00582824" w:rsidRPr="00582824" w:rsidRDefault="00582824" w:rsidP="00582824">
      <w:r w:rsidRPr="00582824">
        <w:tab/>
        <w:t xml:space="preserve">Next, we determined if the cells active during fear conditioning were preferentially re-activated </w:t>
      </w:r>
      <w:r w:rsidR="00244747">
        <w:t>after mice underwent extinction and subsequent reinstatement</w:t>
      </w:r>
      <w:r w:rsidRPr="00582824">
        <w:t xml:space="preserve">. </w:t>
      </w:r>
      <w:r w:rsidR="00244747">
        <w:t>To do this, w</w:t>
      </w:r>
      <w:r w:rsidRPr="00582824">
        <w:t>e tagged cells active during fear conditioning by expressing an activity-dependent viral cocktail of AAV9-c-Fos-tTA and AAV9-TRE-eYFP in the DG and BLA of adult male mice (</w:t>
      </w:r>
      <w:r w:rsidRPr="003E05E6">
        <w:rPr>
          <w:b/>
        </w:rPr>
        <w:t xml:space="preserve">Figure </w:t>
      </w:r>
      <w:r w:rsidR="003E05E6" w:rsidRPr="003E05E6">
        <w:rPr>
          <w:b/>
        </w:rPr>
        <w:t>3.</w:t>
      </w:r>
      <w:r w:rsidRPr="003E05E6">
        <w:rPr>
          <w:b/>
        </w:rPr>
        <w:t>1b,c</w:t>
      </w:r>
      <w:r w:rsidRPr="00582824">
        <w:t xml:space="preserve">). </w:t>
      </w:r>
      <w:r w:rsidR="00244747" w:rsidRPr="00F82338">
        <w:rPr>
          <w:highlight w:val="yellow"/>
          <w:rPrChange w:id="143" w:author="Michael Hasselmo" w:date="2019-04-09T13:39:00Z">
            <w:rPr/>
          </w:rPrChange>
        </w:rPr>
        <w:t>This virus enable</w:t>
      </w:r>
      <w:r w:rsidR="00A418D6" w:rsidRPr="00F82338">
        <w:rPr>
          <w:highlight w:val="yellow"/>
          <w:rPrChange w:id="144" w:author="Michael Hasselmo" w:date="2019-04-09T13:39:00Z">
            <w:rPr/>
          </w:rPrChange>
        </w:rPr>
        <w:t>d</w:t>
      </w:r>
      <w:r w:rsidR="00244747" w:rsidRPr="00F82338">
        <w:rPr>
          <w:highlight w:val="yellow"/>
          <w:rPrChange w:id="145" w:author="Michael Hasselmo" w:date="2019-04-09T13:39:00Z">
            <w:rPr/>
          </w:rPrChange>
        </w:rPr>
        <w:t xml:space="preserve"> expression of </w:t>
      </w:r>
      <w:proofErr w:type="spellStart"/>
      <w:r w:rsidR="00244747" w:rsidRPr="00F82338">
        <w:rPr>
          <w:highlight w:val="yellow"/>
          <w:rPrChange w:id="146" w:author="Michael Hasselmo" w:date="2019-04-09T13:39:00Z">
            <w:rPr/>
          </w:rPrChange>
        </w:rPr>
        <w:t>eYFP</w:t>
      </w:r>
      <w:proofErr w:type="spellEnd"/>
      <w:r w:rsidR="00244747" w:rsidRPr="00F82338">
        <w:rPr>
          <w:highlight w:val="yellow"/>
          <w:rPrChange w:id="147" w:author="Michael Hasselmo" w:date="2019-04-09T13:39:00Z">
            <w:rPr/>
          </w:rPrChange>
        </w:rPr>
        <w:t xml:space="preserve"> in cells sufficiently active to express the immediate early gene c-</w:t>
      </w:r>
      <w:proofErr w:type="spellStart"/>
      <w:r w:rsidR="00244747" w:rsidRPr="00F82338">
        <w:rPr>
          <w:highlight w:val="yellow"/>
          <w:rPrChange w:id="148" w:author="Michael Hasselmo" w:date="2019-04-09T13:39:00Z">
            <w:rPr/>
          </w:rPrChange>
        </w:rPr>
        <w:t>Fos</w:t>
      </w:r>
      <w:proofErr w:type="spellEnd"/>
      <w:r w:rsidR="00244747" w:rsidRPr="00F82338">
        <w:rPr>
          <w:highlight w:val="yellow"/>
          <w:rPrChange w:id="149" w:author="Michael Hasselmo" w:date="2019-04-09T13:39:00Z">
            <w:rPr/>
          </w:rPrChange>
        </w:rPr>
        <w:t xml:space="preserve">, which is under the repressive control of the antibiotic doxycycline (DOX). </w:t>
      </w:r>
      <w:r w:rsidRPr="00F82338">
        <w:rPr>
          <w:highlight w:val="yellow"/>
          <w:rPrChange w:id="150" w:author="Michael Hasselmo" w:date="2019-04-09T13:39:00Z">
            <w:rPr/>
          </w:rPrChange>
        </w:rPr>
        <w:t>We then measured c-</w:t>
      </w:r>
      <w:proofErr w:type="spellStart"/>
      <w:r w:rsidRPr="00F82338">
        <w:rPr>
          <w:highlight w:val="yellow"/>
          <w:rPrChange w:id="151" w:author="Michael Hasselmo" w:date="2019-04-09T13:39:00Z">
            <w:rPr/>
          </w:rPrChange>
        </w:rPr>
        <w:t>Fos</w:t>
      </w:r>
      <w:proofErr w:type="spellEnd"/>
      <w:r w:rsidRPr="00F82338">
        <w:rPr>
          <w:highlight w:val="yellow"/>
          <w:rPrChange w:id="152" w:author="Michael Hasselmo" w:date="2019-04-09T13:39:00Z">
            <w:rPr/>
          </w:rPrChange>
        </w:rPr>
        <w:t xml:space="preserve"> </w:t>
      </w:r>
      <w:proofErr w:type="spellStart"/>
      <w:r w:rsidRPr="00F82338">
        <w:rPr>
          <w:highlight w:val="yellow"/>
          <w:rPrChange w:id="153" w:author="Michael Hasselmo" w:date="2019-04-09T13:39:00Z">
            <w:rPr/>
          </w:rPrChange>
        </w:rPr>
        <w:t>immunoreactivity</w:t>
      </w:r>
      <w:proofErr w:type="spellEnd"/>
      <w:r w:rsidRPr="00F82338">
        <w:rPr>
          <w:highlight w:val="yellow"/>
          <w:rPrChange w:id="154" w:author="Michael Hasselmo" w:date="2019-04-09T13:39:00Z">
            <w:rPr/>
          </w:rPrChange>
        </w:rPr>
        <w:t xml:space="preserve"> and calculated overlap between the set of cells active during CFC (</w:t>
      </w:r>
      <w:proofErr w:type="spellStart"/>
      <w:r w:rsidRPr="00F82338">
        <w:rPr>
          <w:highlight w:val="yellow"/>
          <w:rPrChange w:id="155" w:author="Michael Hasselmo" w:date="2019-04-09T13:39:00Z">
            <w:rPr/>
          </w:rPrChange>
        </w:rPr>
        <w:t>eYFP</w:t>
      </w:r>
      <w:proofErr w:type="spellEnd"/>
      <w:r w:rsidRPr="00F82338">
        <w:rPr>
          <w:highlight w:val="yellow"/>
          <w:vertAlign w:val="superscript"/>
          <w:rPrChange w:id="156" w:author="Michael Hasselmo" w:date="2019-04-09T13:39:00Z">
            <w:rPr>
              <w:vertAlign w:val="superscript"/>
            </w:rPr>
          </w:rPrChange>
        </w:rPr>
        <w:t>+</w:t>
      </w:r>
      <w:r w:rsidRPr="00F82338">
        <w:rPr>
          <w:highlight w:val="yellow"/>
          <w:rPrChange w:id="157" w:author="Michael Hasselmo" w:date="2019-04-09T13:39:00Z">
            <w:rPr/>
          </w:rPrChange>
        </w:rPr>
        <w:t xml:space="preserve"> cells)</w:t>
      </w:r>
      <w:r w:rsidRPr="00582824">
        <w:t xml:space="preserve"> and </w:t>
      </w:r>
      <w:r w:rsidR="00244747">
        <w:t>during different stages of the behavioral schedule</w:t>
      </w:r>
      <w:r w:rsidRPr="00582824">
        <w:t xml:space="preserve"> (c-</w:t>
      </w:r>
      <w:proofErr w:type="spellStart"/>
      <w:r w:rsidRPr="00582824">
        <w:t>Fos</w:t>
      </w:r>
      <w:proofErr w:type="spellEnd"/>
      <w:r w:rsidRPr="00582824">
        <w:rPr>
          <w:vertAlign w:val="superscript"/>
        </w:rPr>
        <w:t>+</w:t>
      </w:r>
      <w:r w:rsidRPr="00582824">
        <w:t xml:space="preserve"> cells) (</w:t>
      </w:r>
      <w:r w:rsidRPr="003E05E6">
        <w:rPr>
          <w:b/>
        </w:rPr>
        <w:t xml:space="preserve">Figure </w:t>
      </w:r>
      <w:r w:rsidR="003E05E6">
        <w:rPr>
          <w:b/>
        </w:rPr>
        <w:t>3.</w:t>
      </w:r>
      <w:r w:rsidRPr="003E05E6">
        <w:rPr>
          <w:b/>
        </w:rPr>
        <w:t>1d,e</w:t>
      </w:r>
      <w:r w:rsidRPr="00582824">
        <w:t>).</w:t>
      </w:r>
    </w:p>
    <w:p w14:paraId="73132A47" w14:textId="19F624CF" w:rsidR="00244747" w:rsidRPr="00244747" w:rsidRDefault="00582824" w:rsidP="00582824">
      <w:r w:rsidRPr="00582824">
        <w:tab/>
      </w:r>
      <w:r w:rsidR="00244747">
        <w:t xml:space="preserve">Previous reports have shown that the number of BLA cells active during both fear conditioning and fear memory recall correlates with freezing levels </w:t>
      </w:r>
      <w:r w:rsidR="00244747">
        <w:fldChar w:fldCharType="begin" w:fldLock="1"/>
      </w:r>
      <w:r w:rsidR="007E530C">
        <w:instrText>ADDIN CSL_CITATION {"citationItems":[{"id":"ITEM-1","itemData":{"DOI":"10.1126/science.1143839","ISSN":"0036-8075","PMID":"17761885","abstract":"Do learning and retrieval of a memory activate the same neurons? Does the number of reactivated neurons correlate with memory strength? We developed a transgenic mouse that enables the long-lasting genetic tagging of c-fos-active neurons. We found neurons in the basolateral amygdala that are activated during Pavlovian fear conditioning and are reactivated during memory retrieval. The number of reactivated neurons correlated positively with the behavioral expression of the fear memory, indicating a stable neural correlate of associative memory. The ability to manipulate these neurons genetically should allow a more precise dissection of the molecular mechanisms of memory encoding within a distributed neuronal network.","author":[{"dropping-particle":"","family":"Reijmers","given":"L. G.","non-dropping-particle":"","parse-names":false,"suffix":""},{"dropping-particle":"","family":"Perkins","given":"B. L.","non-dropping-particle":"","parse-names":false,"suffix":""},{"dropping-particle":"","family":"Matsuo","given":"N.","non-dropping-particle":"","parse-names":false,"suffix":""},{"dropping-particle":"","family":"Mayford","given":"M.","non-dropping-particle":"","parse-names":false,"suffix":""}],"container-title":"Science","id":"ITEM-1","issue":"5842","issued":{"date-parts":[["2007","8","31"]]},"page":"1230-1233","title":"Localization of a Stable Neural Correlate of Associative Memory","type":"article-journal","volume":"317"},"uris":["http://www.mendeley.com/documents/?uuid=c995a40f-57e8-3a58-a0f8-8ab30620d523"]}],"mendeley":{"formattedCitation":"(Reijmers et al., 2007)","plainTextFormattedCitation":"(Reijmers et al., 2007)","previouslyFormattedCitation":"(Reijmers et al., 2007)"},"properties":{"noteIndex":0},"schema":"https://github.com/citation-style-language/schema/raw/master/csl-citation.json"}</w:instrText>
      </w:r>
      <w:r w:rsidR="00244747">
        <w:fldChar w:fldCharType="separate"/>
      </w:r>
      <w:r w:rsidR="00244747" w:rsidRPr="00244747">
        <w:rPr>
          <w:noProof/>
        </w:rPr>
        <w:t>(Reijmers et al., 2007)</w:t>
      </w:r>
      <w:r w:rsidR="00244747">
        <w:fldChar w:fldCharType="end"/>
      </w:r>
      <w:r w:rsidR="00244747">
        <w:t xml:space="preserve">. Thus, we reasoned that if reinstatement re-engages the fear ensemble, the set of cells active during fear conditioning would be active again following reinstatement, and freezing during recall would correlate with cell overlap. We found that, as expected, cells active during CFC were highly re-active during Recall the following day, and this overlap significantly decreased after EXT. Interestingly, compared to EXT-Recall, mice exhibited </w:t>
      </w:r>
      <w:r w:rsidR="00244747" w:rsidRPr="00F82338">
        <w:rPr>
          <w:highlight w:val="yellow"/>
          <w:rPrChange w:id="158" w:author="Michael Hasselmo" w:date="2019-04-09T13:39:00Z">
            <w:rPr/>
          </w:rPrChange>
        </w:rPr>
        <w:t xml:space="preserve">more overlap in the BLA after reinstatement during a post-reinstatement recall session (IS-Recall; </w:t>
      </w:r>
      <w:r w:rsidR="00244747" w:rsidRPr="00F82338">
        <w:rPr>
          <w:b/>
          <w:highlight w:val="yellow"/>
          <w:rPrChange w:id="159" w:author="Michael Hasselmo" w:date="2019-04-09T13:39:00Z">
            <w:rPr>
              <w:b/>
            </w:rPr>
          </w:rPrChange>
        </w:rPr>
        <w:t>Figure 3.1f</w:t>
      </w:r>
      <w:r w:rsidR="00244747">
        <w:t xml:space="preserve">). Furthermore, we found that freezing behavior during Recall sessions </w:t>
      </w:r>
      <w:r w:rsidR="00244747" w:rsidRPr="00F82338">
        <w:rPr>
          <w:highlight w:val="yellow"/>
          <w:rPrChange w:id="160" w:author="Michael Hasselmo" w:date="2019-04-09T13:39:00Z">
            <w:rPr/>
          </w:rPrChange>
        </w:rPr>
        <w:t xml:space="preserve">highly correlated with BLA fear ensemble re-activation across the FC-Recall, </w:t>
      </w:r>
      <w:r w:rsidR="00244747" w:rsidRPr="00F82338">
        <w:rPr>
          <w:highlight w:val="yellow"/>
          <w:rPrChange w:id="161" w:author="Michael Hasselmo" w:date="2019-04-09T13:39:00Z">
            <w:rPr/>
          </w:rPrChange>
        </w:rPr>
        <w:lastRenderedPageBreak/>
        <w:t>EXT-Recall, and IS-Recall groups</w:t>
      </w:r>
      <w:r w:rsidR="00244747">
        <w:t>, indicating that BLA fear ensemble activity is predictive of freezing (</w:t>
      </w:r>
      <w:r w:rsidR="00244747">
        <w:rPr>
          <w:b/>
        </w:rPr>
        <w:t>Figure 3.1g</w:t>
      </w:r>
      <w:r w:rsidR="00244747">
        <w:t xml:space="preserve">). </w:t>
      </w:r>
    </w:p>
    <w:p w14:paraId="5B08273C" w14:textId="059A2852" w:rsidR="00F95172" w:rsidRDefault="00244747" w:rsidP="00582824">
      <w:r>
        <w:tab/>
      </w:r>
      <w:r w:rsidR="00072274">
        <w:t>In the DG, w</w:t>
      </w:r>
      <w:r w:rsidR="00582824" w:rsidRPr="00582824">
        <w:t>e</w:t>
      </w:r>
      <w:r w:rsidR="00072274">
        <w:t xml:space="preserve"> similarly</w:t>
      </w:r>
      <w:r w:rsidR="00582824" w:rsidRPr="00582824">
        <w:t xml:space="preserve"> observed significant overlap between the set of cells active during </w:t>
      </w:r>
      <w:r w:rsidR="00582824" w:rsidRPr="00F82338">
        <w:rPr>
          <w:highlight w:val="yellow"/>
          <w:rPrChange w:id="162" w:author="Michael Hasselmo" w:date="2019-04-09T13:40:00Z">
            <w:rPr/>
          </w:rPrChange>
        </w:rPr>
        <w:t>CFC and cells active during fear memory recall in the DG</w:t>
      </w:r>
      <w:r w:rsidR="008861FB">
        <w:t xml:space="preserve"> </w:t>
      </w:r>
      <w:r w:rsidR="008861FB">
        <w:fldChar w:fldCharType="begin" w:fldLock="1"/>
      </w:r>
      <w:r w:rsidR="00CA73E0">
        <w:instrText>ADDIN CSL_CITATION {"citationItems":[{"id":"ITEM-1","itemData":{"DOI":"10.1126/science.1239073","ISBN":"1095-9203 (Electronic)\\r0036-8075 (Linking)","ISSN":"10959203","PMID":"23888038","abstract":"Memories can be unreliable. We created a false memory in mice by optogenetically manipulating memory engram-bearing cells in the hippocampus. Dentate gyrus (DG) or CA1 neurons activated by exposure to a particular context were labeled with channelrhodopsin-2. These neurons were later optically reactivated during fear conditioning in a different context. The DG experimental group showed increased freezing in the original context, in which a foot shock was never delivered. The recall of this false memory was context-specific, activated similar downstream regions engaged during natural fear memory recall, and was also capable of driving an active fear response. Our data demonstrate that it is possible to generate an internally represented and behaviorally expressed fear memory via artificial means.","author":[{"dropping-particle":"","family":"Ramirez","given":"Steve","non-dropping-particle":"","parse-names":false,"suffix":""},{"dropping-particle":"","family":"Liu","given":"Xu","non-dropping-particle":"","parse-names":false,"suffix":""},{"dropping-particle":"","family":"Lin","given":"Pei Ann","non-dropping-particle":"","parse-names":false,"suffix":""},{"dropping-particle":"","family":"Suh","given":"Junghyup","non-dropping-particle":"","parse-names":false,"suffix":""},{"dropping-particle":"","family":"Pignatelli","given":"Michele","non-dropping-particle":"","parse-names":false,"suffix":""},{"dropping-particle":"","family":"Redondo","given":"Roger L.","non-dropping-particle":"","parse-names":false,"suffix":""},{"dropping-particle":"","family":"Ryan","given":"Tomás J.","non-dropping-particle":"","parse-names":false,"suffix":""},{"dropping-particle":"","family":"Tonegawa","given":"Susumu","non-dropping-particle":"","parse-names":false,"suffix":""}],"container-title":"Science","id":"ITEM-1","issue":"6144","issued":{"date-parts":[["2013","7","26"]]},"page":"387-391","title":"Creating a false memory in the hippocampus","type":"article-journal","volume":"341"},"uris":["http://www.mendeley.com/documents/?uuid=d435f9a5-e602-37c6-8565-86d6365763ad"]}],"mendeley":{"formattedCitation":"(Ramirez et al., 2013)","manualFormatting":"(Ramirez et al., 2013; ","plainTextFormattedCitation":"(Ramirez et al., 2013)","previouslyFormattedCitation":"(Ramirez et al., 2013)"},"properties":{"noteIndex":0},"schema":"https://github.com/citation-style-language/schema/raw/master/csl-citation.json"}</w:instrText>
      </w:r>
      <w:r w:rsidR="008861FB">
        <w:fldChar w:fldCharType="separate"/>
      </w:r>
      <w:r w:rsidR="008861FB" w:rsidRPr="008861FB">
        <w:rPr>
          <w:noProof/>
        </w:rPr>
        <w:t>(Ramirez et al., 2013</w:t>
      </w:r>
      <w:r w:rsidR="00F2213E">
        <w:rPr>
          <w:noProof/>
        </w:rPr>
        <w:t xml:space="preserve">; </w:t>
      </w:r>
      <w:r w:rsidR="008861FB">
        <w:fldChar w:fldCharType="end"/>
      </w:r>
      <w:r w:rsidR="00582824" w:rsidRPr="0077226D">
        <w:rPr>
          <w:b/>
        </w:rPr>
        <w:t xml:space="preserve">Figure </w:t>
      </w:r>
      <w:r w:rsidR="0077226D" w:rsidRPr="0077226D">
        <w:rPr>
          <w:b/>
        </w:rPr>
        <w:t>3.</w:t>
      </w:r>
      <w:r w:rsidR="00582824" w:rsidRPr="0077226D">
        <w:rPr>
          <w:b/>
        </w:rPr>
        <w:t>1</w:t>
      </w:r>
      <w:r w:rsidR="00072274">
        <w:rPr>
          <w:b/>
        </w:rPr>
        <w:t>h</w:t>
      </w:r>
      <w:r w:rsidR="00582824" w:rsidRPr="00582824">
        <w:t>). In support of the notion that the dorsal hippocampus processes changes in environmental contingencies</w:t>
      </w:r>
      <w:r w:rsidR="008861FB">
        <w:t xml:space="preserve"> </w:t>
      </w:r>
      <w:r w:rsidR="008861FB">
        <w:fldChar w:fldCharType="begin" w:fldLock="1"/>
      </w:r>
      <w:r w:rsidR="008861FB">
        <w:instrText>ADDIN CSL_CITATION {"citationItems":[{"id":"ITEM-1","itemData":{"DOI":"10.1016/j.neuron.2009.11.031","ISSN":"1097-4199","PMID":"20152109","abstract":"One literature treats the hippocampus as a purely cognitive structure involved in memory; another treats it as a regulator of emotion whose dysfunction leads to psychopathology. We review behavioral, anatomical, and gene expression studies that together support a functional segmentation into three hippocampal compartments: dorsal, intermediate, and ventral. The dorsal hippocampus, which corresponds to the posterior hippocampus in primates, performs primarily cognitive functions. The ventral (anterior in primates) relates to stress, emotion, and affect. Strikingly, gene expression in the dorsal hippocampus correlates with cortical regions involved in information processing, while genes expressed in the ventral hippocampus correlate with regions involved in emotion and stress (amygdala and hypothalamus).","author":[{"dropping-particle":"","family":"Fanselow","given":"Michael S","non-dropping-particle":"","parse-names":false,"suffix":""},{"dropping-particle":"","family":"Dong","given":"Hong-Wei","non-dropping-particle":"","parse-names":false,"suffix":""}],"container-title":"Neuron","id":"ITEM-1","issue":"1","issued":{"date-parts":[["2010","1","14"]]},"page":"7-19","publisher":"NIH Public Access","title":"Are the dorsal and ventral hippocampus functionally distinct structures?","type":"article-journal","volume":"65"},"uris":["http://www.mendeley.com/documents/?uuid=98ab8a0a-c267-3883-a8ba-d307fbf27509"]}],"mendeley":{"formattedCitation":"(Fanselow and Dong, 2010)","plainTextFormattedCitation":"(Fanselow and Dong, 2010)","previouslyFormattedCitation":"(Fanselow and Dong, 2010)"},"properties":{"noteIndex":0},"schema":"https://github.com/citation-style-language/schema/raw/master/csl-citation.json"}</w:instrText>
      </w:r>
      <w:r w:rsidR="008861FB">
        <w:fldChar w:fldCharType="separate"/>
      </w:r>
      <w:r w:rsidR="008861FB" w:rsidRPr="008861FB">
        <w:rPr>
          <w:noProof/>
        </w:rPr>
        <w:t>(Fanselow and Dong, 2010)</w:t>
      </w:r>
      <w:r w:rsidR="008861FB">
        <w:fldChar w:fldCharType="end"/>
      </w:r>
      <w:r w:rsidR="00582824" w:rsidRPr="00582824">
        <w:t xml:space="preserve">, this overlap substantially decreased after EXT. While overlap remained low after IS, it significantly increased when mice were given the IS and placed back into the original conditioned context the following day, suggesting that fear reinstatement may re-engage the set of cells originally active during </w:t>
      </w:r>
      <w:r w:rsidR="00072274">
        <w:t>fear conditioning</w:t>
      </w:r>
      <w:r w:rsidR="00582824" w:rsidRPr="00582824">
        <w:t xml:space="preserve"> (</w:t>
      </w:r>
      <w:r w:rsidR="00582824" w:rsidRPr="00A54DF6">
        <w:rPr>
          <w:b/>
        </w:rPr>
        <w:t xml:space="preserve">Figure </w:t>
      </w:r>
      <w:r w:rsidR="00A54DF6">
        <w:rPr>
          <w:b/>
        </w:rPr>
        <w:t>3.</w:t>
      </w:r>
      <w:r w:rsidR="00582824" w:rsidRPr="00A54DF6">
        <w:rPr>
          <w:b/>
        </w:rPr>
        <w:t>1</w:t>
      </w:r>
      <w:r w:rsidR="00072274">
        <w:rPr>
          <w:b/>
        </w:rPr>
        <w:t>h</w:t>
      </w:r>
      <w:r w:rsidR="00582824" w:rsidRPr="00582824">
        <w:t xml:space="preserve">). Additionally, </w:t>
      </w:r>
      <w:r w:rsidR="00072274">
        <w:t xml:space="preserve">as with BLA overlaps, </w:t>
      </w:r>
      <w:r w:rsidR="00582824" w:rsidRPr="00582824">
        <w:t xml:space="preserve">freezing behavior correlated with overlaps </w:t>
      </w:r>
      <w:r w:rsidR="00072274">
        <w:t>in the DG across all groups (</w:t>
      </w:r>
      <w:r w:rsidR="00072274">
        <w:rPr>
          <w:b/>
        </w:rPr>
        <w:t>Figure 3.1i</w:t>
      </w:r>
      <w:r w:rsidR="00072274">
        <w:t xml:space="preserve">) indicating that DG fear ensemble re-activation is also predictive of freezing. </w:t>
      </w:r>
    </w:p>
    <w:p w14:paraId="3D1A33BF" w14:textId="77777777" w:rsidR="00673F89" w:rsidRDefault="00673F89" w:rsidP="00582824"/>
    <w:p w14:paraId="62D60FAC" w14:textId="73A84501" w:rsidR="00F95172" w:rsidRPr="00582824" w:rsidRDefault="00BC53C2" w:rsidP="002E1076">
      <w:pPr>
        <w:pStyle w:val="Heading3"/>
      </w:pPr>
      <w:bookmarkStart w:id="163" w:name="_Toc415341992"/>
      <w:r>
        <w:t xml:space="preserve">Relapse-Associated </w:t>
      </w:r>
      <w:r w:rsidR="00F95172">
        <w:t xml:space="preserve">Longitudinal Population Dynamics </w:t>
      </w:r>
      <w:r w:rsidR="002E1076">
        <w:t>with Calcium Imaging</w:t>
      </w:r>
      <w:bookmarkEnd w:id="163"/>
      <w:r w:rsidR="002E1076">
        <w:t xml:space="preserve"> </w:t>
      </w:r>
    </w:p>
    <w:p w14:paraId="415AE7F9" w14:textId="05E0E6FF" w:rsidR="00582824" w:rsidRDefault="00582824" w:rsidP="00582824">
      <w:pPr>
        <w:rPr>
          <w:noProof/>
        </w:rPr>
      </w:pPr>
      <w:r w:rsidRPr="00582824">
        <w:tab/>
        <w:t>Whereas our c-</w:t>
      </w:r>
      <w:proofErr w:type="spellStart"/>
      <w:r w:rsidRPr="00582824">
        <w:t>Fos</w:t>
      </w:r>
      <w:proofErr w:type="spellEnd"/>
      <w:r w:rsidRPr="00582824">
        <w:t xml:space="preserve">-based labeling system allowed comparisons between </w:t>
      </w:r>
      <w:proofErr w:type="gramStart"/>
      <w:r w:rsidRPr="00582824">
        <w:t>activity</w:t>
      </w:r>
      <w:proofErr w:type="gramEnd"/>
      <w:r w:rsidRPr="00582824">
        <w:t xml:space="preserve"> of cells across two discrete </w:t>
      </w:r>
      <w:proofErr w:type="spellStart"/>
      <w:r w:rsidRPr="00582824">
        <w:t>timepoints</w:t>
      </w:r>
      <w:proofErr w:type="spellEnd"/>
      <w:r w:rsidR="007E530C">
        <w:t xml:space="preserve"> with high spatial resolution</w:t>
      </w:r>
      <w:r w:rsidRPr="00582824">
        <w:t xml:space="preserve">, </w:t>
      </w:r>
      <w:r w:rsidR="007E530C">
        <w:t xml:space="preserve">it was incapable of measuring activity at finer timescales. To overcome this weakness, </w:t>
      </w:r>
      <w:r w:rsidRPr="00582824">
        <w:t xml:space="preserve">we next utilized an </w:t>
      </w:r>
      <w:r w:rsidRPr="00582824">
        <w:rPr>
          <w:i/>
        </w:rPr>
        <w:t>in vivo</w:t>
      </w:r>
      <w:r w:rsidRPr="00582824">
        <w:t xml:space="preserve"> calcium (Ca</w:t>
      </w:r>
      <w:r w:rsidRPr="00582824">
        <w:rPr>
          <w:vertAlign w:val="superscript"/>
        </w:rPr>
        <w:t>2+</w:t>
      </w:r>
      <w:r w:rsidRPr="00582824">
        <w:t>) imaging approach</w:t>
      </w:r>
      <w:r w:rsidR="008861FB">
        <w:t xml:space="preserve"> </w:t>
      </w:r>
      <w:r w:rsidRPr="00582824">
        <w:t xml:space="preserve">to record real-time neuronal activity in an intact hippocampus (dorsal CA1) and BLA in freely moving mice </w:t>
      </w:r>
      <w:r w:rsidR="008861FB">
        <w:fldChar w:fldCharType="begin" w:fldLock="1"/>
      </w:r>
      <w:r w:rsidR="00CA73E0">
        <w:instrText xml:space="preserve">ADDIN CSL_CITATION {"citationItems":[{"id":"ITEM-1","itemData":{"DOI":"10.1038/nmeth.1694","ISSN":"1548-7091","PMID":"21909102","abstract":"The light microscope is traditionally an instrument of substantial size and expense. Its miniaturized integration would enable many new applications based on mass-producible, tiny microscopes. Key prospective usages include brain imaging in behaving animals for relating cellular dynamics to animal behavior. Here we introduce a miniature (1.9 g) integrated fluorescence microscope made from mass-producible parts, including a semiconductor light source and sensor. This device enables high-speed cellular imaging across </w:instrText>
      </w:r>
      <w:r w:rsidR="00CA73E0">
        <w:rPr>
          <w:rFonts w:ascii="Cambria Math" w:hAnsi="Cambria Math" w:cs="Cambria Math"/>
        </w:rPr>
        <w:instrText>∼</w:instrText>
      </w:r>
      <w:r w:rsidR="00CA73E0">
        <w:instrText>0.5 mm2 areas in active mice. This capability allowed concurrent tracking of Ca2+ spiking in &gt;200 Purkinje neurons across nine cerebellar microzones. During mouse locomotion, individual microzones exhibited large-scale, synchronized Ca2+ spiking. This is a mesoscopic neural dynamic missed by prior techniques for studying the brain at other length scales. Overall, the integrated microscope is a potentially transformative technology that permits distribution to many animals and enables diverse usages, such as portable diagnostics or microscope arrays for large-scale screens.","author":[{"dropping-particle":"","family":"Ghosh","given":"Kunal K","non-dropping-particle":"","parse-names":false,"suffix":""},{"dropping-particle":"","family":"Burns","given":"Laurie D","non-dropping-particle":"","parse-names":false,"suffix":""},{"dropping-particle":"","family":"Cocker","given":"Eric D","non-dropping-particle":"","parse-names":false,"suffix":""},{"dropping-particle":"","family":"Nimmerjahn","given":"Axel","non-dropping-particle":"","parse-names":false,"suffix":""},{"dropping-particle":"","family":"Ziv","given":"Yaniv","non-dropping-particle":"","parse-names":false,"suffix":""},{"dropping-particle":"El","family":"Gamal","given":"Abbas","non-dropping-particle":"","parse-names":false,"suffix":""},{"dropping-particle":"","family":"Schnitzer","given":"Mark J","non-dropping-particle":"","parse-names":false,"suffix":""}],"container-title":"Nature Methods","id":"ITEM-1","issue":"10","issued":{"date-parts":[["2011","9","11"]]},"page":"871-878","title":"Miniaturized integration of a fluorescence microscope","type":"article-journal","volume":"8"},"uris":["http://www.mendeley.com/documents/?uuid=380df327-8fd0-3247-b1fd-8b55e4c56a08"]}],"mendeley":{"formattedCitation":"(Ghosh et al., 2011)","manualFormatting":"(Ghosh et al., 2011;","plainTextFormattedCitation":"(Ghosh et al., 2011)","previouslyFormattedCitation":"(Ghosh et al., 2011)"},"properties":{"noteIndex":0},"schema":"https://github.com/citation-style-language/schema/raw/master/csl-citation.json"}</w:instrText>
      </w:r>
      <w:r w:rsidR="008861FB">
        <w:fldChar w:fldCharType="separate"/>
      </w:r>
      <w:r w:rsidR="008861FB" w:rsidRPr="008861FB">
        <w:rPr>
          <w:noProof/>
        </w:rPr>
        <w:t>(Ghosh et al., 2011</w:t>
      </w:r>
      <w:r w:rsidR="008861FB">
        <w:rPr>
          <w:noProof/>
        </w:rPr>
        <w:t>;</w:t>
      </w:r>
      <w:r w:rsidR="008861FB">
        <w:fldChar w:fldCharType="end"/>
      </w:r>
      <w:r w:rsidR="008861FB">
        <w:t xml:space="preserve"> </w:t>
      </w:r>
      <w:r w:rsidRPr="00673F89">
        <w:rPr>
          <w:b/>
        </w:rPr>
        <w:t xml:space="preserve">Figure </w:t>
      </w:r>
      <w:r w:rsidR="00673F89" w:rsidRPr="00673F89">
        <w:rPr>
          <w:b/>
        </w:rPr>
        <w:t>3.</w:t>
      </w:r>
      <w:r w:rsidRPr="00673F89">
        <w:rPr>
          <w:b/>
        </w:rPr>
        <w:t>2a-d</w:t>
      </w:r>
      <w:r w:rsidRPr="00582824">
        <w:t>). We tracked these cells longitudinally over the course of the reinstatement schedule</w:t>
      </w:r>
      <w:r w:rsidR="007E530C">
        <w:t xml:space="preserve"> in order to determine whether shared population dynamics are associated with </w:t>
      </w:r>
      <w:r w:rsidR="007E530C">
        <w:lastRenderedPageBreak/>
        <w:t>both fear conditioning and reinstatement</w:t>
      </w:r>
      <w:r w:rsidR="00CA73E0">
        <w:t xml:space="preserve"> </w:t>
      </w:r>
      <w:r w:rsidR="00CA73E0">
        <w:fldChar w:fldCharType="begin" w:fldLock="1"/>
      </w:r>
      <w:r w:rsidR="005C1B6E">
        <w:instrText>ADDIN CSL_CITATION {"citationItems":[{"id":"ITEM-1","itemData":{"DOI":"10.1016/j.celrep.2017.10.013","ISSN":"2211-1247","PMID":"29069591","abstract":"Ca2+ imaging techniques permit time-lapse recordings of neuronal activity from large populations over weeks. However, without identifying the same neurons across imaging sessions (cell registration), longitudinal analysis of the neural code is restricted to population-level statistics. Accurate cell registration becomes challenging with increased numbers of cells, sessions, and inter-session intervals. Current cell registration practices, whether manual or automatic, do not quantitatively evaluate registration accuracy, possibly leading to data misinterpretation. We developed a probabilistic method that automatically registers cells across multiple sessions and estimates the registration confidence for each registered cell. Using large-scale Ca2+ imaging data recorded over weeks from the hippocampus and cortex of freely behaving mice, we show that our method performs more accurate registration than previously used routines, yielding estimated error rates &lt;5%, and that the registration is scalable for many sessions. Thus, our method allows reliable longitudinal analysis of the same neurons over long time periods.","author":[{"dropping-particle":"","family":"Sheintuch","given":"Liron","non-dropping-particle":"","parse-names":false,"suffix":""},{"dropping-particle":"","family":"Rubin","given":"Alon","non-dropping-particle":"","parse-names":false,"suffix":""},{"dropping-particle":"","family":"Brande-Eilat","given":"Noa","non-dropping-particle":"","parse-names":false,"suffix":""},{"dropping-particle":"","family":"Geva","given":"Nitzan","non-dropping-particle":"","parse-names":false,"suffix":""},{"dropping-particle":"","family":"Sadeh","given":"Noa","non-dropping-particle":"","parse-names":false,"suffix":""},{"dropping-particle":"","family":"Pinchasof","given":"Or","non-dropping-particle":"","parse-names":false,"suffix":""},{"dropping-particle":"","family":"Ziv","given":"Yaniv","non-dropping-particle":"","parse-names":false,"suffix":""}],"container-title":"Cell reports","id":"ITEM-1","issue":"4","issued":{"date-parts":[["2017","10","24"]]},"page":"1102-1115","publisher":"Elsevier","title":"Tracking the Same Neurons across Multiple Days in Ca2+ Imaging Data.","type":"article-journal","volume":"21"},"uris":["http://www.mendeley.com/documents/?uuid=daa5922e-64aa-3ad0-a0ca-13d59ead76a1"]}],"mendeley":{"formattedCitation":"(Sheintuch et al., 2017)","manualFormatting":"(Sheintuch et al., 2017; ","plainTextFormattedCitation":"(Sheintuch et al., 2017)","previouslyFormattedCitation":"(Sheintuch et al., 2017)"},"properties":{"noteIndex":0},"schema":"https://github.com/citation-style-language/schema/raw/master/csl-citation.json"}</w:instrText>
      </w:r>
      <w:r w:rsidR="00CA73E0">
        <w:fldChar w:fldCharType="separate"/>
      </w:r>
      <w:r w:rsidR="00CA73E0" w:rsidRPr="00CA73E0">
        <w:rPr>
          <w:noProof/>
        </w:rPr>
        <w:t>(Sheintuch et al., 2017</w:t>
      </w:r>
      <w:r w:rsidR="00CA73E0">
        <w:rPr>
          <w:noProof/>
        </w:rPr>
        <w:t xml:space="preserve">; </w:t>
      </w:r>
      <w:r w:rsidR="00CA73E0">
        <w:fldChar w:fldCharType="end"/>
      </w:r>
      <w:r w:rsidRPr="00673F89">
        <w:rPr>
          <w:b/>
        </w:rPr>
        <w:t xml:space="preserve">Figure </w:t>
      </w:r>
      <w:r w:rsidR="00673F89" w:rsidRPr="00673F89">
        <w:rPr>
          <w:b/>
        </w:rPr>
        <w:t>3.</w:t>
      </w:r>
      <w:r w:rsidRPr="00673F89">
        <w:rPr>
          <w:b/>
        </w:rPr>
        <w:t>2e</w:t>
      </w:r>
      <w:r w:rsidRPr="00582824">
        <w:t xml:space="preserve">; see also </w:t>
      </w:r>
      <w:r w:rsidRPr="00673F89">
        <w:rPr>
          <w:b/>
        </w:rPr>
        <w:t xml:space="preserve">Figure </w:t>
      </w:r>
      <w:r w:rsidR="00673F89" w:rsidRPr="00673F89">
        <w:rPr>
          <w:b/>
        </w:rPr>
        <w:t>S3.</w:t>
      </w:r>
      <w:r w:rsidRPr="00673F89">
        <w:rPr>
          <w:b/>
        </w:rPr>
        <w:t>3</w:t>
      </w:r>
      <w:r w:rsidRPr="00582824">
        <w:t>). To define initial population states, we constructed Ca</w:t>
      </w:r>
      <w:r w:rsidRPr="00582824">
        <w:rPr>
          <w:vertAlign w:val="superscript"/>
        </w:rPr>
        <w:t>2+</w:t>
      </w:r>
      <w:r w:rsidRPr="00582824">
        <w:t xml:space="preserve"> transient rate population vectors (PV) from the CFC session for each mouse (</w:t>
      </w:r>
      <w:r w:rsidRPr="00673F89">
        <w:rPr>
          <w:b/>
        </w:rPr>
        <w:t xml:space="preserve">Figure </w:t>
      </w:r>
      <w:r w:rsidR="00673F89" w:rsidRPr="00673F89">
        <w:rPr>
          <w:b/>
        </w:rPr>
        <w:t>3.</w:t>
      </w:r>
      <w:r w:rsidRPr="00673F89">
        <w:rPr>
          <w:b/>
        </w:rPr>
        <w:t>2f</w:t>
      </w:r>
      <w:r w:rsidRPr="00582824">
        <w:t>). Then, to compare extinction and post-reinstatement recall states to CFC, we correlated PVs from EXT and IS-Recall (in 30 s non-overlapping time windows) to the CFC PV. We found that over EXT, the population states in both CA1 and BLA gradually deviated from their states during CFC, supporting the idea of a network-wide transformation over EXT</w:t>
      </w:r>
      <w:r w:rsidR="005C1B6E">
        <w:t xml:space="preserve"> </w:t>
      </w:r>
      <w:r w:rsidR="005C1B6E">
        <w:fldChar w:fldCharType="begin" w:fldLock="1"/>
      </w:r>
      <w:r w:rsidR="007D5AA2">
        <w:instrText>ADDIN CSL_CITATION {"citationItems":[{"id":"ITEM-1","itemData":{"DOI":"10.1523/JNEUROSCI.5619-08.2009","ISSN":"0270-6474","PMID":"19295145","abstract":"Learning processes mediating conditioning and extinction of contextual fear require activation of several key signaling pathways in the hippocampus. Principal hippocampal CA1 neurons respond to fear conditioning by a coordinated activation of multiple protein kinases and immediate early genes, such as cFos, enabling rapid and lasting consolidation of contextual fear memory. The extracellular signal-regulated kinase (Erk) additionally acts as a central mediator of fear extinction. It is not known however, whether these molecular events take place in overlapping or nonoverlapping neuronal populations. By using mouse models of conditioning and extinction of fear, we set out to determine the time course of cFos and Erk activity, their cellular overlap, and regulation by afferent cholinergic input from the medial septum. Analyses of cFos(+) and pErk(+) cells by immunofluorescence revealed predominant nuclear activation of either protein during conditioning and extinction of fear, respectively. Transgenic cFos-LacZ mice were further used to label in vivo Fos(+) hippocampal cells during conditioning followed by pErk immunostaining after extinction. The results showed that these signaling molecules were activated in segregated populations of hippocampal principal neurons. Furthermore, immunotoxin-induced lesions of medial septal neurons, providing cholinergic input into the hippocampus, selectively abolished Erk activation and extinction of fear without affecting cFos responses and conditioning. These results demonstrate that extinction mechanisms based on Erk signaling involve a specific population of CA1 principal neurons distinctively regulated by afferent cholinergic input from the medial septum.","author":[{"dropping-particle":"","family":"Tronson","given":"N. C.","non-dropping-particle":"","parse-names":false,"suffix":""},{"dropping-particle":"","family":"Schrick","given":"C.","non-dropping-particle":"","parse-names":false,"suffix":""},{"dropping-particle":"","family":"Guzman","given":"Y. F.","non-dropping-particle":"","parse-names":false,"suffix":""},{"dropping-particle":"","family":"Huh","given":"K. H.","non-dropping-particle":"","parse-names":false,"suffix":""},{"dropping-particle":"","family":"Srivastava","given":"D. P.","non-dropping-particle":"","parse-names":false,"suffix":""},{"dropping-particle":"","family":"Penzes","given":"P.","non-dropping-particle":"","parse-names":false,"suffix":""},{"dropping-particle":"","family":"Guedea","given":"A. L.","non-dropping-particle":"","parse-names":false,"suffix":""},{"dropping-particle":"","family":"Gao","given":"C.","non-dropping-particle":"","parse-names":false,"suffix":""},{"dropping-particle":"","family":"Radulovic","given":"J.","non-dropping-particle":"","parse-names":false,"suffix":""}],"container-title":"Journal of Neuroscience","id":"ITEM-1","issue":"11","issued":{"date-parts":[["2009","3","18"]]},"page":"3387-3394","title":"Segregated Populations of Hippocampal Principal CA1 Neurons Mediating Conditioning and Extinction of Contextual Fear","type":"article-journal","volume":"29"},"uris":["http://www.mendeley.com/documents/?uuid=49e5774b-ca6a-3412-8858-b90f83917068"]},{"id":"ITEM-2","itemData":{"DOI":"10.1038/nature07166","ISSN":"0028-0836","abstract":"Changes in the balance of activity of two distinct neuronal populations in the basolateral amygdala trigger transitions between states of high and low fear in mice. The two populations of neurons tend to participate in different anatomical circuits, suggesting that even within a single brain area, selective activation of specific neuronal circuits can trigger large changes in behavioral state.","author":[{"dropping-particle":"","family":"Herry","given":"Cyril","non-dropping-particle":"","parse-names":false,"suffix":""},{"dropping-particle":"","family":"Ciocchi","given":"Stephane","non-dropping-particle":"","parse-names":false,"suffix":""},{"dropping-particle":"","family":"Senn","given":"Verena","non-dropping-particle":"","parse-names":false,"suffix":""},{"dropping-particle":"","family":"Demmou","given":"Lynda","non-dropping-particle":"","parse-names":false,"suffix":""},{"dropping-particle":"","family":"Müller","given":"Christian","non-dropping-particle":"","parse-names":false,"suffix":""},{"dropping-particle":"","family":"Lüthi","given":"Andreas","non-dropping-particle":"","parse-names":false,"suffix":""}],"container-title":"Nature","id":"ITEM-2","issue":"7204","issued":{"date-parts":[["2008","7","9"]]},"page":"600-606","publisher":"Nature Publishing Group","title":"Switching on and off fear by distinct neuronal circuits","type":"article-journal","volume":"454"},"uris":["http://www.mendeley.com/documents/?uuid=fec995a5-69ec-397d-9ffc-196c26d9e81c"]},{"id":"ITEM-3","itemData":{"DOI":"10.1038/nature21682","ISSN":"0028-0836","PMID":"28329757","abstract":"The brain's ability to associate different stimuli is vital for long-term memory, but how neural ensembles encode associative memories is unknown. Here we studied how cell ensembles in the basal and lateral amygdala encode associations between conditioned and unconditioned stimuli (CS and US, respectively). Using a miniature fluorescence microscope, we tracked the Ca2+ dynamics of ensembles of amygdalar neurons during fear learning and extinction over 6 days in behaving mice. Fear conditioning induced both up- and down-regulation of individual cells' CS-evoked responses. This bi-directional plasticity mainly occurred after conditioning, and reshaped the neural ensemble representation of the CS to become more similar to the US representation. During extinction training with repetitive CS presentations, the CS representation became more distinctive without reverting to its original form. Throughout the experiments, the strength of the ensemble-encoded CS-US association predicted the level of behavioural conditioning in each mouse. These findings support a supervised learning model in which activation of the US representation guides the transformation of the CS representation.","author":[{"dropping-particle":"","family":"Grewe","given":"Benjamin F.","non-dropping-particle":"","parse-names":false,"suffix":""},{"dropping-particle":"","family":"Gründemann","given":"Jan","non-dropping-particle":"","parse-names":false,"suffix":""},{"dropping-particle":"","family":"Kitch","given":"Lacey J.","non-dropping-particle":"","parse-names":false,"suffix":""},{"dropping-particle":"","family":"Lecoq","given":"Jerome A.","non-dropping-particle":"","parse-names":false,"suffix":""},{"dropping-particle":"","family":"Parker","given":"Jones G.","non-dropping-particle":"","parse-names":false,"suffix":""},{"dropping-particle":"","family":"Marshall","given":"Jesse D.","non-dropping-particle":"","parse-names":false,"suffix":""},{"dropping-particle":"","family":"Larkin","given":"Margaret C.","non-dropping-particle":"","parse-names":false,"suffix":""},{"dropping-particle":"","family":"Jercog","given":"Pablo E.","non-dropping-particle":"","parse-names":false,"suffix":""},{"dropping-particle":"","family":"Grenier","given":"Francois","non-dropping-particle":"","parse-names":false,"suffix":""},{"dropping-particle":"","family":"Li","given":"Jin Zhong","non-dropping-particle":"","parse-names":false,"suffix":""},{"dropping-particle":"","family":"Lüthi","given":"Andreas","non-dropping-particle":"","parse-names":false,"suffix":""},{"dropping-particle":"","family":"Schnitzer","given":"Mark J.","non-dropping-particle":"","parse-names":false,"suffix":""}],"container-title":"Nature","id":"ITEM-3","issue":"7647","issued":{"date-parts":[["2017","3","22"]]},"page":"670-675","title":"Neural ensemble dynamics underlying a long-term associative memory","type":"article-journal","volume":"543"},"uris":["http://www.mendeley.com/documents/?uuid=8595f4f1-61bf-3cdf-94f0-88c4830add2c"]}],"mendeley":{"formattedCitation":"(Grewe et al., 2017; Herry et al., 2008; Tronson et al., 2009)","manualFormatting":"(Grewe et al., 2017; Herry et al., 2008; Tronson et al., 2009; ","plainTextFormattedCitation":"(Grewe et al., 2017; Herry et al., 2008; Tronson et al., 2009)","previouslyFormattedCitation":"(Grewe et al., 2017; Herry et al., 2008; Tronson et al., 2009)"},"properties":{"noteIndex":0},"schema":"https://github.com/citation-style-language/schema/raw/master/csl-citation.json"}</w:instrText>
      </w:r>
      <w:r w:rsidR="005C1B6E">
        <w:fldChar w:fldCharType="separate"/>
      </w:r>
      <w:r w:rsidR="005C1B6E" w:rsidRPr="005C1B6E">
        <w:rPr>
          <w:noProof/>
        </w:rPr>
        <w:t>(Grewe et al., 2017; Herry et al., 2008; Tronson et al., 2009</w:t>
      </w:r>
      <w:r w:rsidR="005C1B6E">
        <w:rPr>
          <w:noProof/>
        </w:rPr>
        <w:t xml:space="preserve">; </w:t>
      </w:r>
      <w:r w:rsidR="005C1B6E">
        <w:fldChar w:fldCharType="end"/>
      </w:r>
      <w:r w:rsidRPr="0025778A">
        <w:rPr>
          <w:b/>
        </w:rPr>
        <w:t xml:space="preserve">Figure </w:t>
      </w:r>
      <w:r w:rsidR="0025778A" w:rsidRPr="0025778A">
        <w:rPr>
          <w:b/>
        </w:rPr>
        <w:t>3.</w:t>
      </w:r>
      <w:r w:rsidRPr="0025778A">
        <w:rPr>
          <w:b/>
        </w:rPr>
        <w:t>2g,h</w:t>
      </w:r>
      <w:r w:rsidRPr="00582824">
        <w:t>).</w:t>
      </w:r>
      <w:r w:rsidR="007E530C">
        <w:t xml:space="preserve"> However, during IS-Recall, both CA1 and BLA </w:t>
      </w:r>
      <w:r w:rsidRPr="00582824">
        <w:t>population</w:t>
      </w:r>
      <w:r w:rsidR="007E530C">
        <w:t>s</w:t>
      </w:r>
      <w:r w:rsidRPr="00582824">
        <w:t xml:space="preserve"> rebounded towards the CFC network state after the reinstatement shock. These effects were absent during exposure to a neutral context, demonstrating that the conditioned context drove these dynamics (</w:t>
      </w:r>
      <w:r w:rsidRPr="0025778A">
        <w:rPr>
          <w:b/>
        </w:rPr>
        <w:t xml:space="preserve">Figure </w:t>
      </w:r>
      <w:r w:rsidR="0025778A" w:rsidRPr="0025778A">
        <w:rPr>
          <w:b/>
        </w:rPr>
        <w:t>S3.</w:t>
      </w:r>
      <w:r w:rsidRPr="0025778A">
        <w:rPr>
          <w:b/>
        </w:rPr>
        <w:t>4</w:t>
      </w:r>
      <w:r w:rsidRPr="00582824">
        <w:t xml:space="preserve">). </w:t>
      </w:r>
      <w:r w:rsidR="007E530C">
        <w:t xml:space="preserve">Overall, these data indicate that context-specific reinstated fear is associated with the emergence of network states in the hippocampus and amygdala that resemble network states during fear conditioning, suggesting that a relapsed far memory may be represented by a similar trace as the original fear memory. </w:t>
      </w:r>
    </w:p>
    <w:p w14:paraId="4C063BA0" w14:textId="77777777" w:rsidR="00CC6A6E" w:rsidRDefault="00CC6A6E" w:rsidP="00582824"/>
    <w:p w14:paraId="262A5027" w14:textId="358BF234" w:rsidR="00CC6A6E" w:rsidRPr="00582824" w:rsidRDefault="00CC6A6E" w:rsidP="00F75698">
      <w:pPr>
        <w:pStyle w:val="Heading3"/>
      </w:pPr>
      <w:bookmarkStart w:id="164" w:name="_Toc415341993"/>
      <w:r>
        <w:t>Optogenetic Manipulation of Ensembles Controlling Fear Reinstatement and Relapse</w:t>
      </w:r>
      <w:bookmarkEnd w:id="164"/>
    </w:p>
    <w:p w14:paraId="5782112D" w14:textId="7F4429E6" w:rsidR="00582824" w:rsidRPr="00582824" w:rsidRDefault="00582824" w:rsidP="00582824">
      <w:r w:rsidRPr="00582824">
        <w:tab/>
        <w:t xml:space="preserve">Finally, we sought to determine whether the activity of cells active during fear conditioning was necessary for expression of reinstated fear. To do this, we bilaterally injected mice in either the DG or the BLA with a virus cocktail of AAV9-c-Fos-tTA and AAV9-TRE-ArchT-eYFP to drive expression of the light-sensitive protein </w:t>
      </w:r>
      <w:proofErr w:type="spellStart"/>
      <w:r w:rsidRPr="00582824">
        <w:lastRenderedPageBreak/>
        <w:t>archaerhodopsin</w:t>
      </w:r>
      <w:proofErr w:type="spellEnd"/>
      <w:r w:rsidRPr="00582824">
        <w:t xml:space="preserve"> (</w:t>
      </w:r>
      <w:proofErr w:type="spellStart"/>
      <w:r w:rsidRPr="00582824">
        <w:t>ArchT</w:t>
      </w:r>
      <w:proofErr w:type="spellEnd"/>
      <w:r w:rsidRPr="00582824">
        <w:t>) in cells active during CFC, and subsequently implanted optic fibers above the injection sites (</w:t>
      </w:r>
      <w:r w:rsidRPr="0068373A">
        <w:rPr>
          <w:b/>
        </w:rPr>
        <w:t xml:space="preserve">Figure </w:t>
      </w:r>
      <w:r w:rsidR="0068373A">
        <w:rPr>
          <w:b/>
        </w:rPr>
        <w:t>3.</w:t>
      </w:r>
      <w:r w:rsidRPr="0068373A">
        <w:rPr>
          <w:b/>
        </w:rPr>
        <w:t>3a,b</w:t>
      </w:r>
      <w:r w:rsidRPr="00582824">
        <w:t>). Mice then underwent two EXT sessions, the reinstating shock, and recall the following day (</w:t>
      </w:r>
      <w:r w:rsidRPr="0068373A">
        <w:rPr>
          <w:b/>
        </w:rPr>
        <w:t xml:space="preserve">Figure </w:t>
      </w:r>
      <w:r w:rsidR="0068373A" w:rsidRPr="0068373A">
        <w:rPr>
          <w:b/>
        </w:rPr>
        <w:t>3.</w:t>
      </w:r>
      <w:r w:rsidRPr="0068373A">
        <w:rPr>
          <w:b/>
        </w:rPr>
        <w:t>3c</w:t>
      </w:r>
      <w:r w:rsidRPr="00DE7DDA">
        <w:rPr>
          <w:highlight w:val="yellow"/>
          <w:rPrChange w:id="165" w:author="Michael Hasselmo" w:date="2019-04-09T13:47:00Z">
            <w:rPr/>
          </w:rPrChange>
        </w:rPr>
        <w:t>). Mice in both the DG and BLA experimental groups showed significant suppression of freezing during optical inhibition.</w:t>
      </w:r>
      <w:r w:rsidRPr="00582824">
        <w:t xml:space="preserve"> This manipulation was reversible, as freezing increased again in the following light-off epoch (</w:t>
      </w:r>
      <w:r w:rsidRPr="0068373A">
        <w:rPr>
          <w:b/>
        </w:rPr>
        <w:t xml:space="preserve">Figure </w:t>
      </w:r>
      <w:r w:rsidR="0068373A" w:rsidRPr="0068373A">
        <w:rPr>
          <w:b/>
        </w:rPr>
        <w:t>3.</w:t>
      </w:r>
      <w:r w:rsidRPr="0068373A">
        <w:rPr>
          <w:b/>
        </w:rPr>
        <w:t>3d,e</w:t>
      </w:r>
      <w:r w:rsidRPr="00582824">
        <w:t xml:space="preserve">). </w:t>
      </w:r>
      <w:proofErr w:type="spellStart"/>
      <w:proofErr w:type="gramStart"/>
      <w:r w:rsidRPr="00582824">
        <w:t>eYFP</w:t>
      </w:r>
      <w:proofErr w:type="spellEnd"/>
      <w:proofErr w:type="gramEnd"/>
      <w:r w:rsidRPr="00582824">
        <w:t xml:space="preserve"> controls did not show this decrease in freezing during optical inhibition, confirming that the behavioral effect was dependent on expression of </w:t>
      </w:r>
      <w:proofErr w:type="spellStart"/>
      <w:r w:rsidRPr="00582824">
        <w:t>ArchT</w:t>
      </w:r>
      <w:proofErr w:type="spellEnd"/>
      <w:r w:rsidRPr="00582824">
        <w:t xml:space="preserve"> (</w:t>
      </w:r>
      <w:r w:rsidRPr="0068373A">
        <w:rPr>
          <w:b/>
        </w:rPr>
        <w:t xml:space="preserve">Figure </w:t>
      </w:r>
      <w:r w:rsidR="0068373A" w:rsidRPr="0068373A">
        <w:rPr>
          <w:b/>
        </w:rPr>
        <w:t>3.</w:t>
      </w:r>
      <w:r w:rsidRPr="0068373A">
        <w:rPr>
          <w:b/>
        </w:rPr>
        <w:t>3f,g</w:t>
      </w:r>
      <w:r w:rsidRPr="00582824">
        <w:t>).</w:t>
      </w:r>
    </w:p>
    <w:p w14:paraId="33D9BD65" w14:textId="2B2458AA" w:rsidR="00582824" w:rsidRPr="00582824" w:rsidRDefault="000B6BA2" w:rsidP="00582824">
      <w:r>
        <w:tab/>
      </w:r>
      <w:r w:rsidR="00582824" w:rsidRPr="00582824">
        <w:t>Since the BLA</w:t>
      </w:r>
      <w:r w:rsidR="007E530C">
        <w:t xml:space="preserve"> is widely acknowledged as a necessary hub for fear learning </w:t>
      </w:r>
      <w:r w:rsidR="007E530C">
        <w:fldChar w:fldCharType="begin" w:fldLock="1"/>
      </w:r>
      <w:r w:rsidR="008E03B3">
        <w:instrText>ADDIN CSL_CITATION {"citationItems":[{"id":"ITEM-1","itemData":{"DOI":"10.1016/J.NEURON.2017.03.022","ISSN":"0896-6273","abstract":"The neuronal circuits of the basolateral amygdala (BLA) are crucial for acquisition, consolidation, retrieval, and extinction of associative emotional memories. Synaptic plasticity in BLA neurons is essential for associative emotional learning and is a candidate mechanism through which subsets of BLA neurons (commonly termed “engram”) are recruited during learning and reactivated during memory retrieval. In parallel, synchronous oscillations in the theta and gamma bands between the BLA and interconnected structures have been shown to occur during consolidation and retrieval of emotional memories. Understanding how these cellular and network phenomena interact is vital to decipher the roles of emotional memory formation and storage in the healthy and pathological brain. Here, we review data on synaptic plasticity, engrams, and network oscillations in the rodent BLA. We explore mechanisms through which synaptic plasticity, engrams, and long-range synchrony might be interconnected.","author":[{"dropping-particle":"","family":"Bocchio","given":"Marco","non-dropping-particle":"","parse-names":false,"suffix":""},{"dropping-particle":"","family":"Nabavi","given":"Sadegh","non-dropping-particle":"","parse-names":false,"suffix":""},{"dropping-particle":"","family":"Capogna","given":"Marco","non-dropping-particle":"","parse-names":false,"suffix":""}],"container-title":"Neuron","id":"ITEM-1","issue":"4","issued":{"date-parts":[["2017","5","17"]]},"page":"731-743","publisher":"Cell Press","title":"Synaptic Plasticity, Engrams, and Network Oscillations in Amygdala Circuits for Storage and Retrieval of Emotional Memories","type":"article-journal","volume":"94"},"uris":["http://www.mendeley.com/documents/?uuid=00a92218-4bc9-30f3-b084-c61cd3fe148b"]}],"mendeley":{"formattedCitation":"(Bocchio et al., 2017)","plainTextFormattedCitation":"(Bocchio et al., 2017)","previouslyFormattedCitation":"(Bocchio et al., 2017)"},"properties":{"noteIndex":0},"schema":"https://github.com/citation-style-language/schema/raw/master/csl-citation.json"}</w:instrText>
      </w:r>
      <w:r w:rsidR="007E530C">
        <w:fldChar w:fldCharType="separate"/>
      </w:r>
      <w:r w:rsidR="007E530C" w:rsidRPr="007E530C">
        <w:rPr>
          <w:noProof/>
        </w:rPr>
        <w:t>(Bocchio et al., 2017)</w:t>
      </w:r>
      <w:r w:rsidR="007E530C">
        <w:fldChar w:fldCharType="end"/>
      </w:r>
      <w:r w:rsidR="007E530C">
        <w:t>, we next probed whether activity of the</w:t>
      </w:r>
      <w:r w:rsidR="00582824" w:rsidRPr="00582824">
        <w:t xml:space="preserve"> BLA fear ensemble during the reinstating shock is necessary or sufficient for fear reinstatement. To test necessity, we adopted a similar approach as above in order to express </w:t>
      </w:r>
      <w:proofErr w:type="spellStart"/>
      <w:r w:rsidR="00582824" w:rsidRPr="00582824">
        <w:t>ArchT</w:t>
      </w:r>
      <w:proofErr w:type="spellEnd"/>
      <w:r w:rsidR="00582824" w:rsidRPr="00582824">
        <w:t xml:space="preserve"> selectively within the BLA fear ensemble, and then implanted optic fibers bilaterally above BLA (</w:t>
      </w:r>
      <w:r w:rsidR="00582824" w:rsidRPr="008E17A8">
        <w:rPr>
          <w:b/>
        </w:rPr>
        <w:t xml:space="preserve">Figure </w:t>
      </w:r>
      <w:r w:rsidR="008E17A8" w:rsidRPr="008E17A8">
        <w:rPr>
          <w:b/>
        </w:rPr>
        <w:t>S3.</w:t>
      </w:r>
      <w:r w:rsidR="00582824" w:rsidRPr="008E17A8">
        <w:rPr>
          <w:b/>
        </w:rPr>
        <w:t>5a</w:t>
      </w:r>
      <w:proofErr w:type="gramStart"/>
      <w:r w:rsidR="00582824" w:rsidRPr="008E17A8">
        <w:rPr>
          <w:b/>
        </w:rPr>
        <w:t>,b</w:t>
      </w:r>
      <w:proofErr w:type="gramEnd"/>
      <w:r w:rsidR="00582824" w:rsidRPr="00582824">
        <w:t>). Mice underwent FC and EXT, had the BLA fear ensemble inhibited during the reinstating shock, and were returned to the original conditioned context to assess whether reinstatement could be prevented (</w:t>
      </w:r>
      <w:r w:rsidR="00582824" w:rsidRPr="009B7A26">
        <w:rPr>
          <w:b/>
        </w:rPr>
        <w:t xml:space="preserve">Figure </w:t>
      </w:r>
      <w:r w:rsidR="009B7A26" w:rsidRPr="009B7A26">
        <w:rPr>
          <w:b/>
        </w:rPr>
        <w:t>S3.</w:t>
      </w:r>
      <w:r w:rsidR="00582824" w:rsidRPr="009B7A26">
        <w:rPr>
          <w:b/>
        </w:rPr>
        <w:t>5c</w:t>
      </w:r>
      <w:r w:rsidR="00582824" w:rsidRPr="00582824">
        <w:t xml:space="preserve">). Surprisingly, mice that had the BLA fear ensemble inhibited did not freeze any less during </w:t>
      </w:r>
      <w:r w:rsidR="007E530C">
        <w:t>post-reinstatement r</w:t>
      </w:r>
      <w:r w:rsidR="00582824" w:rsidRPr="00582824">
        <w:t xml:space="preserve">ecall than </w:t>
      </w:r>
      <w:proofErr w:type="spellStart"/>
      <w:r w:rsidR="00582824" w:rsidRPr="00582824">
        <w:t>eYFP</w:t>
      </w:r>
      <w:proofErr w:type="spellEnd"/>
      <w:r w:rsidR="00582824" w:rsidRPr="00582824">
        <w:t xml:space="preserve"> controls (</w:t>
      </w:r>
      <w:r w:rsidR="00582824" w:rsidRPr="009B7A26">
        <w:rPr>
          <w:b/>
        </w:rPr>
        <w:t xml:space="preserve">Figure </w:t>
      </w:r>
      <w:r w:rsidR="009B7A26" w:rsidRPr="009B7A26">
        <w:rPr>
          <w:b/>
        </w:rPr>
        <w:t>S3.</w:t>
      </w:r>
      <w:r w:rsidR="00582824" w:rsidRPr="009B7A26">
        <w:rPr>
          <w:b/>
        </w:rPr>
        <w:t>5d</w:t>
      </w:r>
      <w:r w:rsidR="00582824" w:rsidRPr="00582824">
        <w:t xml:space="preserve">). To test sufficiency, we selectively expressed </w:t>
      </w:r>
      <w:r w:rsidR="007E530C">
        <w:t>ChR2</w:t>
      </w:r>
      <w:r w:rsidR="00582824" w:rsidRPr="00582824">
        <w:t xml:space="preserve"> in the BLA fear ensemble in a separate group of mice. Mice underwent FC and EXT, were then placed in a novel chamber, and rather than receiving the reinstating shock, mice had the BLA fear ensemble stimulated for 60 seconds. The next day, they were placed back in the original conditioned context to assess whether the stimulation could mimic reinstatement </w:t>
      </w:r>
      <w:r w:rsidR="00582824" w:rsidRPr="00582824">
        <w:lastRenderedPageBreak/>
        <w:t>(</w:t>
      </w:r>
      <w:r w:rsidR="00582824" w:rsidRPr="001B3DEE">
        <w:rPr>
          <w:b/>
        </w:rPr>
        <w:t xml:space="preserve">Figure </w:t>
      </w:r>
      <w:r w:rsidR="001B3DEE" w:rsidRPr="001B3DEE">
        <w:rPr>
          <w:b/>
        </w:rPr>
        <w:t>S3.</w:t>
      </w:r>
      <w:r w:rsidR="00582824" w:rsidRPr="001B3DEE">
        <w:rPr>
          <w:b/>
        </w:rPr>
        <w:t>6a</w:t>
      </w:r>
      <w:r w:rsidR="00582824" w:rsidRPr="00582824">
        <w:t xml:space="preserve">). Mice that had the BLA fear ensemble stimulated did not freeze any more than </w:t>
      </w:r>
      <w:proofErr w:type="spellStart"/>
      <w:r w:rsidR="00582824" w:rsidRPr="00582824">
        <w:t>eYFP</w:t>
      </w:r>
      <w:proofErr w:type="spellEnd"/>
      <w:r w:rsidR="00582824" w:rsidRPr="00582824">
        <w:t xml:space="preserve"> controls (</w:t>
      </w:r>
      <w:r w:rsidR="00582824" w:rsidRPr="001B3DEE">
        <w:rPr>
          <w:b/>
        </w:rPr>
        <w:t xml:space="preserve">Figure </w:t>
      </w:r>
      <w:r w:rsidR="001B3DEE" w:rsidRPr="001B3DEE">
        <w:rPr>
          <w:b/>
        </w:rPr>
        <w:t>S3.</w:t>
      </w:r>
      <w:r w:rsidR="00582824" w:rsidRPr="001B3DEE">
        <w:rPr>
          <w:b/>
        </w:rPr>
        <w:t>6b</w:t>
      </w:r>
      <w:proofErr w:type="gramStart"/>
      <w:r w:rsidR="00582824" w:rsidRPr="001B3DEE">
        <w:rPr>
          <w:b/>
        </w:rPr>
        <w:t>,c</w:t>
      </w:r>
      <w:proofErr w:type="gramEnd"/>
      <w:r w:rsidR="00582824" w:rsidRPr="00582824">
        <w:t>). These results indicate that despite heightened activity of the BLA fear ensemble during shock reinstatement, activity of that population is neither necessary nor sufficient for fear reinstatement.</w:t>
      </w:r>
    </w:p>
    <w:p w14:paraId="4343A18F" w14:textId="46291A3B" w:rsidR="00582824" w:rsidRPr="00582824" w:rsidRDefault="00150AA2" w:rsidP="00582824">
      <w:r>
        <w:tab/>
      </w:r>
      <w:r w:rsidR="00582824" w:rsidRPr="00582824">
        <w:t>To test whether the functional role for these cells emerged only after reinstatement or if inhibition of the fear ensemble could suppress freezing after extinction, we inhibited the DG or BLA fear ensemble during an extinction recall session—when low levels of freezing were still present—and observed that inhibition of the DG fear ensemble led to a mild reduction in freezing, while inhibition of the BLA fear ensemble did not disrupt freezing (</w:t>
      </w:r>
      <w:r w:rsidR="00582824" w:rsidRPr="001B3DEE">
        <w:rPr>
          <w:b/>
        </w:rPr>
        <w:t>Figure</w:t>
      </w:r>
      <w:r w:rsidR="001B3DEE" w:rsidRPr="001B3DEE">
        <w:rPr>
          <w:b/>
        </w:rPr>
        <w:t xml:space="preserve"> S3.</w:t>
      </w:r>
      <w:r w:rsidR="00582824" w:rsidRPr="001B3DEE">
        <w:rPr>
          <w:b/>
        </w:rPr>
        <w:t>7</w:t>
      </w:r>
      <w:r w:rsidR="00582824" w:rsidRPr="00582824">
        <w:t xml:space="preserve">). These results suggest that extinction </w:t>
      </w:r>
      <w:r w:rsidR="007E530C">
        <w:t xml:space="preserve">differentially </w:t>
      </w:r>
      <w:r w:rsidR="00582824" w:rsidRPr="00582824">
        <w:t xml:space="preserve">modifies the BLA and DG fear ensembles, such that BLA ensemble </w:t>
      </w:r>
      <w:r w:rsidR="00E550FA">
        <w:t xml:space="preserve">inhibition does not disrupt freezing during extinction, while DG ensemble activity may be actively involved in contextual fear expression during extinction. </w:t>
      </w:r>
    </w:p>
    <w:p w14:paraId="1499CAEF" w14:textId="4B25ABD3" w:rsidR="00582824" w:rsidRPr="00582824" w:rsidRDefault="00582824" w:rsidP="00582824">
      <w:r w:rsidRPr="00582824">
        <w:tab/>
        <w:t>To determine whether nonspecific manipulation of DG or BLA cells can reduce freezing responses, as opposed to being driven by discrete neuronal populations, we tagged cells either in the DG or the BLA that were active during female e</w:t>
      </w:r>
      <w:r w:rsidR="008952D3">
        <w:t>xposure—an unrelated experience of opposing valence,</w:t>
      </w:r>
      <w:r w:rsidRPr="00582824">
        <w:t xml:space="preserve"> which has previously been shown to label similar proportions of neurons in both the DG and BLA</w:t>
      </w:r>
      <w:r w:rsidR="007D5AA2">
        <w:t xml:space="preserve"> </w:t>
      </w:r>
      <w:r w:rsidR="007D5AA2">
        <w:fldChar w:fldCharType="begin" w:fldLock="1"/>
      </w:r>
      <w:r w:rsidR="007D5AA2">
        <w:instrText>ADDIN CSL_CITATION {"citationItems":[{"id":"ITEM-1","itemData":{"DOI":"10.1126/science.1239073","ISBN":"1095-9203 (Electronic)\\r0036-8075 (Linking)","ISSN":"10959203","PMID":"23888038","abstract":"Memories can be unreliable. We created a false memory in mice by optogenetically manipulating memory engram-bearing cells in the hippocampus. Dentate gyrus (DG) or CA1 neurons activated by exposure to a particular context were labeled with channelrhodopsin-2. These neurons were later optically reactivated during fear conditioning in a different context. The DG experimental group showed increased freezing in the original context, in which a foot shock was never delivered. The recall of this false memory was context-specific, activated similar downstream regions engaged during natural fear memory recall, and was also capable of driving an active fear response. Our data demonstrate that it is possible to generate an internally represented and behaviorally expressed fear memory via artificial means.","author":[{"dropping-particle":"","family":"Ramirez","given":"Steve","non-dropping-particle":"","parse-names":false,"suffix":""},{"dropping-particle":"","family":"Liu","given":"Xu","non-dropping-particle":"","parse-names":false,"suffix":""},{"dropping-particle":"","family":"Lin","given":"Pei Ann","non-dropping-particle":"","parse-names":false,"suffix":""},{"dropping-particle":"","family":"Suh","given":"Junghyup","non-dropping-particle":"","parse-names":false,"suffix":""},{"dropping-particle":"","family":"Pignatelli","given":"Michele","non-dropping-particle":"","parse-names":false,"suffix":""},{"dropping-particle":"","family":"Redondo","given":"Roger L.","non-dropping-particle":"","parse-names":false,"suffix":""},{"dropping-particle":"","family":"Ryan","given":"Tomás J.","non-dropping-particle":"","parse-names":false,"suffix":""},{"dropping-particle":"","family":"Tonegawa","given":"Susumu","non-dropping-particle":"","parse-names":false,"suffix":""}],"container-title":"Science","id":"ITEM-1","issue":"6144","issued":{"date-parts":[["2013","7","26"]]},"page":"387-391","title":"Creating a false memory in the hippocampus","type":"article-journal","volume":"341"},"uris":["http://www.mendeley.com/documents/?uuid=d435f9a5-e602-37c6-8565-86d6365763ad"]},{"id":"ITEM-2","itemData":{"DOI":"10.1038/nature13725","ISSN":"0028-0836","abstract":"An optogenetic approach in mice was used to investigate the neural mechanisms underlying memory valence association; dentate gyrus, but not amygdala, memory engram cells exhibit plasticity in valence associations, suggesting that emotional memory associations can be changed at the circuit level.","author":[{"dropping-particle":"","family":"Redondo","given":"Roger L.","non-dropping-particle":"","parse-names":false,"suffix":""},{"dropping-particle":"","family":"Kim","given":"Joshua","non-dropping-particle":"","parse-names":false,"suffix":""},{"dropping-particle":"","family":"Arons","given":"Autumn L.","non-dropping-particle":"","parse-names":false,"suffix":""},{"dropping-particle":"","family":"Ramirez","given":"Steve","non-dropping-particle":"","parse-names":false,"suffix":""},{"dropping-particle":"","family":"Liu","given":"Xu","non-dropping-particle":"","parse-names":false,"suffix":""},{"dropping-particle":"","family":"Tonegawa","given":"Susumu","non-dropping-particle":"","parse-names":false,"suffix":""}],"container-title":"Nature","id":"ITEM-2","issue":"7518","issued":{"date-parts":[["2014","9","27"]]},"page":"426-430","publisher":"Nature Publishing Group","title":"Bidirectional switch of the valence associated with a hippocampal contextual memory engram","type":"article-journal","volume":"513"},"uris":["http://www.mendeley.com/documents/?uuid=18b099b8-3a5d-3382-ab96-f6364a43cae6"]}],"mendeley":{"formattedCitation":"(Ramirez et al., 2013; Redondo et al., 2014)","plainTextFormattedCitation":"(Ramirez et al., 2013; Redondo et al., 2014)","previouslyFormattedCitation":"(Ramirez et al., 2013; Redondo et al., 2014)"},"properties":{"noteIndex":0},"schema":"https://github.com/citation-style-language/schema/raw/master/csl-citation.json"}</w:instrText>
      </w:r>
      <w:r w:rsidR="007D5AA2">
        <w:fldChar w:fldCharType="separate"/>
      </w:r>
      <w:r w:rsidR="007D5AA2" w:rsidRPr="007D5AA2">
        <w:rPr>
          <w:noProof/>
        </w:rPr>
        <w:t>(Ramirez et al., 2013; Redondo et al., 2014)</w:t>
      </w:r>
      <w:r w:rsidR="007D5AA2">
        <w:fldChar w:fldCharType="end"/>
      </w:r>
      <w:r w:rsidRPr="00582824">
        <w:t>—and inhibited those cells during post-reinstatement recall (</w:t>
      </w:r>
      <w:r w:rsidRPr="001B3DEE">
        <w:rPr>
          <w:b/>
        </w:rPr>
        <w:t xml:space="preserve">Figure </w:t>
      </w:r>
      <w:r w:rsidR="001B3DEE" w:rsidRPr="001B3DEE">
        <w:rPr>
          <w:b/>
        </w:rPr>
        <w:t>3.</w:t>
      </w:r>
      <w:r w:rsidRPr="001B3DEE">
        <w:rPr>
          <w:b/>
        </w:rPr>
        <w:t>3h</w:t>
      </w:r>
      <w:r w:rsidRPr="00582824">
        <w:t>). Interestingly, whereas this manipulation in the BLA did not cause behavioral changes, inhibition of non-fear cells in the DG led to a modest light-induced reduction in freezing (</w:t>
      </w:r>
      <w:r w:rsidRPr="001B3DEE">
        <w:rPr>
          <w:b/>
        </w:rPr>
        <w:t xml:space="preserve">Figure </w:t>
      </w:r>
      <w:r w:rsidR="001B3DEE">
        <w:rPr>
          <w:b/>
        </w:rPr>
        <w:t>3.</w:t>
      </w:r>
      <w:r w:rsidRPr="001B3DEE">
        <w:rPr>
          <w:b/>
        </w:rPr>
        <w:t>3i,j</w:t>
      </w:r>
      <w:r w:rsidRPr="00582824">
        <w:t xml:space="preserve">). </w:t>
      </w:r>
      <w:r w:rsidRPr="00DE7DDA">
        <w:rPr>
          <w:highlight w:val="yellow"/>
          <w:rPrChange w:id="166" w:author="Michael Hasselmo" w:date="2019-04-09T13:48:00Z">
            <w:rPr/>
          </w:rPrChange>
        </w:rPr>
        <w:t xml:space="preserve">These results are consistent with the notion that perturbing DG dynamics </w:t>
      </w:r>
      <w:r w:rsidRPr="00DE7DDA">
        <w:rPr>
          <w:highlight w:val="yellow"/>
          <w:rPrChange w:id="167" w:author="Michael Hasselmo" w:date="2019-04-09T13:48:00Z">
            <w:rPr/>
          </w:rPrChange>
        </w:rPr>
        <w:lastRenderedPageBreak/>
        <w:t>can produce a general modulation of freezing responses</w:t>
      </w:r>
      <w:r w:rsidRPr="00582824">
        <w:t xml:space="preserve">, while only inhibition of BLA fear cells </w:t>
      </w:r>
      <w:r w:rsidR="008952D3">
        <w:t xml:space="preserve">directly </w:t>
      </w:r>
      <w:r w:rsidRPr="00582824">
        <w:t>disrupts freezing. Difference scores bet</w:t>
      </w:r>
      <w:r w:rsidR="001B3DEE">
        <w:t>ween freezing during light-on versus</w:t>
      </w:r>
      <w:r w:rsidRPr="00582824">
        <w:t xml:space="preserve"> light-off epochs revealed that inhibition of DG fear cells led to moderately less freezing during light-on epochs compared to </w:t>
      </w:r>
      <w:proofErr w:type="spellStart"/>
      <w:r w:rsidRPr="00582824">
        <w:t>eYFP</w:t>
      </w:r>
      <w:proofErr w:type="spellEnd"/>
      <w:r w:rsidRPr="00582824">
        <w:t xml:space="preserve"> controls (</w:t>
      </w:r>
      <w:r w:rsidRPr="0000126F">
        <w:rPr>
          <w:b/>
        </w:rPr>
        <w:t xml:space="preserve">Figure </w:t>
      </w:r>
      <w:r w:rsidR="0000126F" w:rsidRPr="0000126F">
        <w:rPr>
          <w:b/>
        </w:rPr>
        <w:t>3.</w:t>
      </w:r>
      <w:r w:rsidRPr="0000126F">
        <w:rPr>
          <w:b/>
        </w:rPr>
        <w:t>3k</w:t>
      </w:r>
      <w:r w:rsidRPr="00582824">
        <w:t>), while inhibition of BLA fear cells led to significantly less freezing during light-on epochs (</w:t>
      </w:r>
      <w:r w:rsidRPr="0000126F">
        <w:rPr>
          <w:b/>
        </w:rPr>
        <w:t>Figure 3</w:t>
      </w:r>
      <w:r w:rsidR="0000126F" w:rsidRPr="0000126F">
        <w:rPr>
          <w:b/>
        </w:rPr>
        <w:t>.3</w:t>
      </w:r>
      <w:r w:rsidRPr="0000126F">
        <w:rPr>
          <w:b/>
        </w:rPr>
        <w:t>l</w:t>
      </w:r>
      <w:r w:rsidRPr="00582824">
        <w:t>).</w:t>
      </w:r>
    </w:p>
    <w:p w14:paraId="2FFCCE62" w14:textId="77777777" w:rsidR="00582824" w:rsidRDefault="00582824" w:rsidP="0044199E"/>
    <w:p w14:paraId="65D18C94" w14:textId="0DC4FEC0" w:rsidR="00097DF6" w:rsidRDefault="00097DF6" w:rsidP="00097DF6">
      <w:pPr>
        <w:pStyle w:val="Heading2"/>
      </w:pPr>
      <w:bookmarkStart w:id="168" w:name="_Toc415341994"/>
      <w:r>
        <w:t>Discussion</w:t>
      </w:r>
      <w:bookmarkEnd w:id="168"/>
    </w:p>
    <w:p w14:paraId="62EE22D6" w14:textId="2F4AE4C5" w:rsidR="008952D3" w:rsidRDefault="00097DF6" w:rsidP="00097DF6">
      <w:r>
        <w:tab/>
      </w:r>
      <w:r w:rsidR="008952D3">
        <w:t xml:space="preserve">The dynamic nature of fear memory expression constitutes a difficult problem for mitigating fear in the clinic: patients with fear-related disorders who have undergone successful treatment are still prone to relapse, and its underlying etiology is unknown. A commonly held view is that fear extinction is not an unlearning of the original trauma; </w:t>
      </w:r>
      <w:r w:rsidR="008952D3" w:rsidRPr="00DE7DDA">
        <w:rPr>
          <w:highlight w:val="yellow"/>
          <w:rPrChange w:id="169" w:author="Michael Hasselmo" w:date="2019-04-09T13:49:00Z">
            <w:rPr/>
          </w:rPrChange>
        </w:rPr>
        <w:t>rather, a second memory develops that suppresses the original aversive memory</w:t>
      </w:r>
      <w:r w:rsidR="008952D3">
        <w:t>. This raises an important notion about the nature of the ensemble regulating fear expression post-reinstatement. One idea is that the original ensemble</w:t>
      </w:r>
      <w:r w:rsidR="008E03B3">
        <w:t xml:space="preserve"> driving fear expression and a new ensemble driving fear suppression actively compete to influence behavioral output. Under this framework, fear relapse might be driven by recruitment of a new, discrete cellular population that does not involve the original fear ensemble. A likely scenario is a mixture of the two, where fear relapse materializes from a partial re-emergence of the original ensemble in parallel with recruitment of new neuronal connections </w:t>
      </w:r>
      <w:r w:rsidR="008E03B3">
        <w:fldChar w:fldCharType="begin" w:fldLock="1"/>
      </w:r>
      <w:r w:rsidR="008E03B3">
        <w:instrText>ADDIN CSL_CITATION {"citationItems":[{"id":"ITEM-1","itemData":{"DOI":"10.1016/j.tins.2016.03.003","ISSN":"01662236","PMID":"27079843","abstract":"To achieve greatest efficacy, therapies for attenuating fear and anxiety should preclude the re-emergence of emotional responses. Of relevance to this aim, preclinical models of threat memory reduction are considered to engage one of two discrete neural processes: either establishment of a new behavioral response that competes with, and thereby temporarily interferes with the expression of, threat memory (new learning) or one that modifies and thereby disrupts threat memory (unlearning). We contend that a strict dichotomy of new learning and unlearning does not provide a compelling explanation for current data. Instead, we suggest that the evidence warrants consideration of alternative models that assume cooperation rather than competition between formation of new cellular traces and the modification of preexisting ones.","author":[{"dropping-particle":"","family":"Clem","given":"Roger L.","non-dropping-particle":"","parse-names":false,"suffix":""},{"dropping-particle":"","family":"Schiller","given":"Daniela","non-dropping-particle":"","parse-names":false,"suffix":""}],"container-title":"Trends in Neurosciences","id":"ITEM-1","issue":"5","issued":{"date-parts":[["2016","5"]]},"page":"340-351","title":"New Learning and Unlearning: Strangers or Accomplices in Threat Memory Attenuation?","type":"article-journal","volume":"39"},"uris":["http://www.mendeley.com/documents/?uuid=33f63db6-7816-3e1d-aa54-34f97f5d9c6d"]}],"mendeley":{"formattedCitation":"(Clem and Schiller, 2016)","plainTextFormattedCitation":"(Clem and Schiller, 2016)","previouslyFormattedCitation":"(Clem and Schiller, 2016)"},"properties":{"noteIndex":0},"schema":"https://github.com/citation-style-language/schema/raw/master/csl-citation.json"}</w:instrText>
      </w:r>
      <w:r w:rsidR="008E03B3">
        <w:fldChar w:fldCharType="separate"/>
      </w:r>
      <w:r w:rsidR="008E03B3" w:rsidRPr="008E03B3">
        <w:rPr>
          <w:noProof/>
        </w:rPr>
        <w:t>(Clem and Schiller, 2016)</w:t>
      </w:r>
      <w:r w:rsidR="008E03B3">
        <w:fldChar w:fldCharType="end"/>
      </w:r>
      <w:r w:rsidR="008E03B3">
        <w:t>.</w:t>
      </w:r>
    </w:p>
    <w:p w14:paraId="4D6AC363" w14:textId="22A8C128" w:rsidR="008E03B3" w:rsidRDefault="008E03B3" w:rsidP="00097DF6">
      <w:r>
        <w:lastRenderedPageBreak/>
        <w:tab/>
        <w:t>Ca</w:t>
      </w:r>
      <w:r>
        <w:rPr>
          <w:vertAlign w:val="superscript"/>
        </w:rPr>
        <w:t>2+</w:t>
      </w:r>
      <w:r>
        <w:t xml:space="preserve"> imaging during the fear reinstatement schedule enabled us to capture network dynamics from the hippocampus and amygdala over multiple timescales, shedding light on the activity of these regions over fear reinstatement. Consistent with prior reports of BLA cell populations up- and down-regulating their activity during extinction learning </w:t>
      </w:r>
      <w:r>
        <w:fldChar w:fldCharType="begin" w:fldLock="1"/>
      </w:r>
      <w:r>
        <w:instrText>ADDIN CSL_CITATION {"citationItems":[{"id":"ITEM-1","itemData":{"DOI":"10.1038/nature21682","ISSN":"0028-0836","PMID":"28329757","abstract":"The brain's ability to associate different stimuli is vital for long-term memory, but how neural ensembles encode associative memories is unknown. Here we studied how cell ensembles in the basal and lateral amygdala encode associations between conditioned and unconditioned stimuli (CS and US, respectively). Using a miniature fluorescence microscope, we tracked the Ca2+ dynamics of ensembles of amygdalar neurons during fear learning and extinction over 6 days in behaving mice. Fear conditioning induced both up- and down-regulation of individual cells' CS-evoked responses. This bi-directional plasticity mainly occurred after conditioning, and reshaped the neural ensemble representation of the CS to become more similar to the US representation. During extinction training with repetitive CS presentations, the CS representation became more distinctive without reverting to its original form. Throughout the experiments, the strength of the ensemble-encoded CS-US association predicted the level of behavioural conditioning in each mouse. These findings support a supervised learning model in which activation of the US representation guides the transformation of the CS representation.","author":[{"dropping-particle":"","family":"Grewe","given":"Benjamin F.","non-dropping-particle":"","parse-names":false,"suffix":""},{"dropping-particle":"","family":"Gründemann","given":"Jan","non-dropping-particle":"","parse-names":false,"suffix":""},{"dropping-particle":"","family":"Kitch","given":"Lacey J.","non-dropping-particle":"","parse-names":false,"suffix":""},{"dropping-particle":"","family":"Lecoq","given":"Jerome A.","non-dropping-particle":"","parse-names":false,"suffix":""},{"dropping-particle":"","family":"Parker","given":"Jones G.","non-dropping-particle":"","parse-names":false,"suffix":""},{"dropping-particle":"","family":"Marshall","given":"Jesse D.","non-dropping-particle":"","parse-names":false,"suffix":""},{"dropping-particle":"","family":"Larkin","given":"Margaret C.","non-dropping-particle":"","parse-names":false,"suffix":""},{"dropping-particle":"","family":"Jercog","given":"Pablo E.","non-dropping-particle":"","parse-names":false,"suffix":""},{"dropping-particle":"","family":"Grenier","given":"Francois","non-dropping-particle":"","parse-names":false,"suffix":""},{"dropping-particle":"","family":"Li","given":"Jin Zhong","non-dropping-particle":"","parse-names":false,"suffix":""},{"dropping-particle":"","family":"Lüthi","given":"Andreas","non-dropping-particle":"","parse-names":false,"suffix":""},{"dropping-particle":"","family":"Schnitzer","given":"Mark J.","non-dropping-particle":"","parse-names":false,"suffix":""}],"container-title":"Nature","id":"ITEM-1","issue":"7647","issued":{"date-parts":[["2017","3","22"]]},"page":"670-675","title":"Neural ensemble dynamics underlying a long-term associative memory","type":"article-journal","volume":"543"},"uris":["http://www.mendeley.com/documents/?uuid=8595f4f1-61bf-3cdf-94f0-88c4830add2c"]},{"id":"ITEM-2","itemData":{"DOI":"10.1038/nature07166","ISSN":"0028-0836","abstract":"Changes in the balance of activity of two distinct neuronal populations in the basolateral amygdala trigger transitions between states of high and low fear in mice. The two populations of neurons tend to participate in different anatomical circuits, suggesting that even within a single brain area, selective activation of specific neuronal circuits can trigger large changes in behavioral state.","author":[{"dropping-particle":"","family":"Herry","given":"Cyril","non-dropping-particle":"","parse-names":false,"suffix":""},{"dropping-particle":"","family":"Ciocchi","given":"Stephane","non-dropping-particle":"","parse-names":false,"suffix":""},{"dropping-particle":"","family":"Senn","given":"Verena","non-dropping-particle":"","parse-names":false,"suffix":""},{"dropping-particle":"","family":"Demmou","given":"Lynda","non-dropping-particle":"","parse-names":false,"suffix":""},{"dropping-particle":"","family":"Müller","given":"Christian","non-dropping-particle":"","parse-names":false,"suffix":""},{"dropping-particle":"","family":"Lüthi","given":"Andreas","non-dropping-particle":"","parse-names":false,"suffix":""}],"container-title":"Nature","id":"ITEM-2","issue":"7204","issued":{"date-parts":[["2008","7","9"]]},"page":"600-606","publisher":"Nature Publishing Group","title":"Switching on and off fear by distinct neuronal circuits","type":"article-journal","volume":"454"},"uris":["http://www.mendeley.com/documents/?uuid=fec995a5-69ec-397d-9ffc-196c26d9e81c"]}],"mendeley":{"formattedCitation":"(Grewe et al., 2017; Herry et al., 2008)","plainTextFormattedCitation":"(Grewe et al., 2017; Herry et al., 2008)","previouslyFormattedCitation":"(Grewe et al., 2017; Herry et al., 2008)"},"properties":{"noteIndex":0},"schema":"https://github.com/citation-style-language/schema/raw/master/csl-citation.json"}</w:instrText>
      </w:r>
      <w:r>
        <w:fldChar w:fldCharType="separate"/>
      </w:r>
      <w:r w:rsidRPr="008E03B3">
        <w:rPr>
          <w:noProof/>
        </w:rPr>
        <w:t>(Grewe et al., 2017; Herry et al., 2008)</w:t>
      </w:r>
      <w:r>
        <w:fldChar w:fldCharType="end"/>
      </w:r>
      <w:r>
        <w:t xml:space="preserve">, we observed </w:t>
      </w:r>
      <w:proofErr w:type="spellStart"/>
      <w:r>
        <w:t>decorrelation</w:t>
      </w:r>
      <w:proofErr w:type="spellEnd"/>
      <w:r>
        <w:t xml:space="preserve"> of the BLA PV from the initial fear-encoding state over repeated exposures to the conditioned context. Additionally, CA1 displayed similar patterns of evolution. This time-dependent transformation (“drift”) has previously been described in the context of spatiotemporal representations in the hippocampus </w:t>
      </w:r>
      <w:r>
        <w:fldChar w:fldCharType="begin" w:fldLock="1"/>
      </w:r>
      <w:r>
        <w:instrText>ADDIN CSL_CITATION {"citationItems":[{"id":"ITEM-1","itemData":{"DOI":"10.1073/pnas.1214107109","ISSN":"1091-6490","PMID":"23132944","abstract":"The time when an event occurs can become part of autobiographical memories. In brain structures that support such memories, a neural code should exist that represents when or how long ago events occurred. Here we describe a neuronal coding mechanism in hippocampus that can be used to represent the recency of an experience over intervals of hours to days. When the same event is repeated after such time periods, the activity patterns of hippocampal CA1 cell populations progressively differ with increasing temporal distances. Coding for space and context is nonetheless preserved. Compared with CA1, the firing patterns of hippocampal CA3 cell populations are highly reproducible, irrespective of the time interval, and thus provide a stable memory code over time. Therefore, the neuronal activity patterns in CA1 but not CA3 include a code that can be used to distinguish between time intervals on an extended scale, consistent with behavioral studies showing that the CA1 area is selectively required for temporal coding over such periods.","author":[{"dropping-particle":"","family":"Mankin","given":"Emily A","non-dropping-particle":"","parse-names":false,"suffix":""},{"dropping-particle":"","family":"Sparks","given":"Fraser T","non-dropping-particle":"","parse-names":false,"suffix":""},{"dropping-particle":"","family":"Slayyeh","given":"Begum","non-dropping-particle":"","parse-names":false,"suffix":""},{"dropping-particle":"","family":"Sutherland","given":"Robert J","non-dropping-particle":"","parse-names":false,"suffix":""},{"dropping-particle":"","family":"Leutgeb","given":"Stefan","non-dropping-particle":"","parse-names":false,"suffix":""},{"dropping-particle":"","family":"Leutgeb","given":"Jill K","non-dropping-particle":"","parse-names":false,"suffix":""}],"container-title":"Proceedings of the National Academy of Sciences of the United States of America","id":"ITEM-1","issue":"47","issued":{"date-parts":[["2012","11","20"]]},"page":"19462-7","publisher":"National Academy of Sciences","title":"Neuronal code for extended time in the hippocampus.","type":"article-journal","volume":"109"},"uris":["http://www.mendeley.com/documents/?uuid=bdf3b692-8d27-3387-881b-fae9ce37341a"]},{"id":"ITEM-2","itemData":{"DOI":"10.1016/j.cub.2018.03.051","ISSN":"09609822","abstract":"© 2018 Elsevier Ltd It has long been hypothesized that a primary function of the hippocampus is to discover and exploit temporal relationships between events. Previously, it has been reported that sequences of “time cells” in the hippocampus extend for tens of seconds. Other studies have shown that neuronal firing in the hippocampus fluctuates over hours and days. Both of these mechanisms could enable temporal encoding of events over very different timescales. However, thus far, these two classes of phenomena have never been observed simultaneously, which is necessary to ascribe broad-range temporal coding to the hippocampus. Using in vivo calcium imaging in unrestrained mice, we observed sequences of hippocampal neurons that bridged a 10 s delay. Similar sequences were observed over multiple days, but the set of neurons participating in those sequences changed gradually. Thus, the same population of neurons that encodes temporal information over seconds can also be used to distinguish periods of time over much longer timescales. These results unify two previously separate paradigms of temporal processing in the hippocampus that support episodic memory. Episodic memories span timescales of seconds, minutes, and days. Mau et al. use calcium imaging to longitudinally monitor cell sequences in hippocampal CA1. Bayesian decoder analyses show that the same population of neurons carries information about time across all three scales.","author":[{"dropping-particle":"","family":"Mau","given":"W.","non-dropping-particle":"","parse-names":false,"suffix":""},{"dropping-particle":"","family":"Sullivan","given":"D.W.","non-dropping-particle":"","parse-names":false,"suffix":""},{"dropping-particle":"","family":"Kinsky","given":"N.R.","non-dropping-particle":"","parse-names":false,"suffix":""},{"dropping-particle":"","family":"Hasselmo","given":"M.E.","non-dropping-particle":"","parse-names":false,"suffix":""},{"dropping-particle":"","family":"Howard","given":"M.W.","non-dropping-particle":"","parse-names":false,"suffix":""},{"dropping-particle":"","family":"Eichenbaum","given":"Howard","non-dropping-particle":"","parse-names":false,"suffix":""}],"container-title":"Current Biology","id":"ITEM-2","issued":{"date-parts":[["2018"]]},"title":"The Same Hippocampal CA1 Population Simultaneously Codes Temporal Information over Multiple Timescales","type":"article-journal"},"uris":["http://www.mendeley.com/documents/?uuid=f64d6ef3-6f17-311a-ac5d-54b276e0e9af"]},{"id":"ITEM-3","itemData":{"DOI":"10.7554/eLife.12247","ISSN":"2050-084X","PMID":"26682652","abstract":"The capacity to remember temporal relationships between different events is essential to episodic memory, but little is currently known about its underlying mechanisms. We performed time-lapse imaging of thousands of neurons over weeks in the hippocampal CA1 of mice as they repeatedly visited two distinct environments. Longitudinal analysis exposed ongoing environment-independent evolution of episodic representations, despite stable place field locations and constant remapping between the two environments. These dynamics time-stamped experienced events via neuronal ensembles that had cellular composition and activity patterns unique to specific points in time. Temporally close episodes shared a common timestamp regardless of the spatial context in which they occurred. Temporally remote episodes had distinct timestamps, even if they occurred within the same spatial context. Our results suggest that days-scale hippocampal ensemble dynamics could support the formation of a mental timeline in which experienced events could be mnemonically associated or dissociated based on their temporal distance.","author":[{"dropping-particle":"","family":"Rubin","given":"Alon","non-dropping-particle":"","parse-names":false,"suffix":""},{"dropping-particle":"","family":"Geva","given":"Nitzan","non-dropping-particle":"","parse-names":false,"suffix":""},{"dropping-particle":"","family":"Sheintuch","given":"Liron","non-dropping-particle":"","parse-names":false,"suffix":""},{"dropping-particle":"","family":"Ziv","given":"Yaniv","non-dropping-particle":"","parse-names":false,"suffix":""}],"container-title":"eLife","id":"ITEM-3","issued":{"date-parts":[["2015","12","18"]]},"page":"e12247","publisher":"eLife Sciences Publications Limited","title":"Hippocampal ensemble dynamics timestamp events in long-term memory.","type":"article-journal","volume":"4"},"uris":["http://www.mendeley.com/documents/?uuid=532d97d6-6c5f-48a3-9e56-38e39368f238"]}],"mendeley":{"formattedCitation":"(Mankin et al., 2012; Mau et al., 2018; Rubin et al., 2015)","plainTextFormattedCitation":"(Mankin et al., 2012; Mau et al., 2018; Rubin et al., 2015)","previouslyFormattedCitation":"(Mankin et al., 2012; Mau et al., 2018; Rubin et al., 2015)"},"properties":{"noteIndex":0},"schema":"https://github.com/citation-style-language/schema/raw/master/csl-citation.json"}</w:instrText>
      </w:r>
      <w:r>
        <w:fldChar w:fldCharType="separate"/>
      </w:r>
      <w:r w:rsidRPr="008E03B3">
        <w:rPr>
          <w:noProof/>
        </w:rPr>
        <w:t>(Mankin et al., 2012; Mau et al., 2018; Rubin et al., 2015)</w:t>
      </w:r>
      <w:r>
        <w:fldChar w:fldCharType="end"/>
      </w:r>
      <w:r>
        <w:t xml:space="preserve">, but these studies all featured population states that monotonically drifted </w:t>
      </w:r>
      <w:r>
        <w:rPr>
          <w:i/>
        </w:rPr>
        <w:t xml:space="preserve">away </w:t>
      </w:r>
      <w:r>
        <w:t xml:space="preserve">from a reference session. In the present study, the hippocampal and amygdala representations indeed demonstrated this drift, but in contrast to past work, regressed their neural trajectories </w:t>
      </w:r>
      <w:r>
        <w:rPr>
          <w:i/>
        </w:rPr>
        <w:t>back towards</w:t>
      </w:r>
      <w:r>
        <w:t xml:space="preserve"> the initial representation after fear reinstatement. Thus, fear reinstatement may be restoring a remote memory trace similar to how related optogenetic studies artificially induce memory retrieval </w:t>
      </w:r>
      <w:r>
        <w:fldChar w:fldCharType="begin" w:fldLock="1"/>
      </w:r>
      <w:r w:rsidR="006207FA">
        <w:instrText>ADDIN CSL_CITATION {"citationItems":[{"id":"ITEM-1","itemData":{"DOI":"10.1038/nature11028","ISSN":"0028-0836","abstract":"Several studies have used ablation strategies to demonstrate that certain neuronal populations in the brain are needed for memory expression, but whether a particular ensemble is sufficient to elicit a behavioural outcome from a particular memory has remained unexplored. Now, Susumu Tonegawa and colleagues use optogenetics to demonstrate that a particular, targeted memory 'engram', or group of cells, that was active during fear-learning is sufficient to drive freezing behaviour in mice during subsequent reactivations.","author":[{"dropping-particle":"","family":"Liu","given":"Xu","non-dropping-particle":"","parse-names":false,"suffix":""},{"dropping-particle":"","family":"Ramirez","given":"Steve","non-dropping-particle":"","parse-names":false,"suffix":""},{"dropping-particle":"","family":"Pang","given":"Petti T.","non-dropping-particle":"","parse-names":false,"suffix":""},{"dropping-particle":"","family":"Puryear","given":"Corey B.","non-dropping-particle":"","parse-names":false,"suffix":""},{"dropping-particle":"","family":"Govindarajan","given":"Arvind","non-dropping-particle":"","parse-names":false,"suffix":""},{"dropping-particle":"","family":"Deisseroth","given":"Karl","non-dropping-particle":"","parse-names":false,"suffix":""},{"dropping-particle":"","family":"Tonegawa","given":"Susumu","non-dropping-particle":"","parse-names":false,"suffix":""}],"container-title":"Nature","id":"ITEM-1","issue":"7394","issued":{"date-parts":[["2012","3","22"]]},"page":"381-385","publisher":"Nature Publishing Group","title":"Optogenetic stimulation of a hippocampal engram activates fear memory recall","type":"article-journal","volume":"484"},"uris":["http://www.mendeley.com/documents/?uuid=37e21eb4-1eec-32f0-b66c-2441c3b92b5d"]},{"id":"ITEM-2","itemData":{"DOI":"10.1126/science.1239073","ISBN":"1095-9203 (Electronic)\\r0036-8075 (Linking)","ISSN":"10959203","PMID":"23888038","abstract":"Memories can be unreliable. We created a false memory in mice by optogenetically manipulating memory engram-bearing cells in the hippocampus. Dentate gyrus (DG) or CA1 neurons activated by exposure to a particular context were labeled with channelrhodopsin-2. These neurons were later optically reactivated during fear conditioning in a different context. The DG experimental group showed increased freezing in the original context, in which a foot shock was never delivered. The recall of this false memory was context-specific, activated similar downstream regions engaged during natural fear memory recall, and was also capable of driving an active fear response. Our data demonstrate that it is possible to generate an internally represented and behaviorally expressed fear memory via artificial means.","author":[{"dropping-particle":"","family":"Ramirez","given":"Steve","non-dropping-particle":"","parse-names":false,"suffix":""},{"dropping-particle":"","family":"Liu","given":"Xu","non-dropping-particle":"","parse-names":false,"suffix":""},{"dropping-particle":"","family":"Lin","given":"Pei Ann","non-dropping-particle":"","parse-names":false,"suffix":""},{"dropping-particle":"","family":"Suh","given":"Junghyup","non-dropping-particle":"","parse-names":false,"suffix":""},{"dropping-particle":"","family":"Pignatelli","given":"Michele","non-dropping-particle":"","parse-names":false,"suffix":""},{"dropping-particle":"","family":"Redondo","given":"Roger L.","non-dropping-particle":"","parse-names":false,"suffix":""},{"dropping-particle":"","family":"Ryan","given":"Tomás J.","non-dropping-particle":"","parse-names":false,"suffix":""},{"dropping-particle":"","family":"Tonegawa","given":"Susumu","non-dropping-particle":"","parse-names":false,"suffix":""}],"container-title":"Science","id":"ITEM-2","issue":"6144","issued":{"date-parts":[["2013","7","26"]]},"page":"387-391","title":"Creating a false memory in the hippocampus","type":"article-journal","volume":"341"},"uris":["http://www.mendeley.com/documents/?uuid=d435f9a5-e602-37c6-8565-86d6365763ad"]},{"id":"ITEM-3","itemData":{"DOI":"10.1038/nature13725","ISSN":"0028-0836","abstract":"An optogenetic approach in mice was used to investigate the neural mechanisms underlying memory valence association; dentate gyrus, but not amygdala, memory engram cells exhibit plasticity in valence associations, suggesting that emotional memory associations can be changed at the circuit level.","author":[{"dropping-particle":"","family":"Redondo","given":"Roger L.","non-dropping-particle":"","parse-names":false,"suffix":""},{"dropping-particle":"","family":"Kim","given":"Joshua","non-dropping-particle":"","parse-names":false,"suffix":""},{"dropping-particle":"","family":"Arons","given":"Autumn L.","non-dropping-particle":"","parse-names":false,"suffix":""},{"dropping-particle":"","family":"Ramirez","given":"Steve","non-dropping-particle":"","parse-names":false,"suffix":""},{"dropping-particle":"","family":"Liu","given":"Xu","non-dropping-particle":"","parse-names":false,"suffix":""},{"dropping-particle":"","family":"Tonegawa","given":"Susumu","non-dropping-particle":"","parse-names":false,"suffix":""}],"container-title":"Nature","id":"ITEM-3","issue":"7518","issued":{"date-parts":[["2014","9","27"]]},"page":"426-430","publisher":"Nature Publishing Group","title":"Bidirectional switch of the valence associated with a hippocampal contextual memory engram","type":"article-journal","volume":"513"},"uris":["http://www.mendeley.com/documents/?uuid=18b099b8-3a5d-3382-ab96-f6364a43cae6"]}],"mendeley":{"formattedCitation":"(Liu et al., 2012; Ramirez et al., 2013; Redondo et al., 2014)","plainTextFormattedCitation":"(Liu et al., 2012; Ramirez et al., 2013; Redondo et al., 2014)","previouslyFormattedCitation":"(Liu et al., 2012; Ramirez et al., 2013; Redondo et al., 2014)"},"properties":{"noteIndex":0},"schema":"https://github.com/citation-style-language/schema/raw/master/csl-citation.json"}</w:instrText>
      </w:r>
      <w:r>
        <w:fldChar w:fldCharType="separate"/>
      </w:r>
      <w:r w:rsidRPr="008E03B3">
        <w:rPr>
          <w:noProof/>
        </w:rPr>
        <w:t>(Liu et al., 2012; Ramirez et al., 2013; Redondo et al., 2014)</w:t>
      </w:r>
      <w:r>
        <w:fldChar w:fldCharType="end"/>
      </w:r>
      <w:r>
        <w:t xml:space="preserve">. </w:t>
      </w:r>
    </w:p>
    <w:p w14:paraId="0E7F3274" w14:textId="032A5E6B" w:rsidR="008E03B3" w:rsidRDefault="008E03B3" w:rsidP="00097DF6">
      <w:r>
        <w:tab/>
        <w:t xml:space="preserve">Interestingly, the neural patterns associated with fear expression are still retrievable after putative circuit remodeling over extinction learning </w:t>
      </w:r>
      <w:r w:rsidR="006207FA">
        <w:fldChar w:fldCharType="begin" w:fldLock="1"/>
      </w:r>
      <w:r w:rsidR="006207FA">
        <w:instrText>ADDIN CSL_CITATION {"citationItems":[{"id":"ITEM-1","itemData":{"DOI":"10.1016/J.NEURON.2017.03.022","ISSN":"0896-6273","abstract":"The neuronal circuits of the basolateral amygdala (BLA) are crucial for acquisition, consolidation, retrieval, and extinction of associative emotional memories. Synaptic plasticity in BLA neurons is essential for associative emotional learning and is a candidate mechanism through which subsets of BLA neurons (commonly termed “engram”) are recruited during learning and reactivated during memory retrieval. In parallel, synchronous oscillations in the theta and gamma bands between the BLA and interconnected structures have been shown to occur during consolidation and retrieval of emotional memories. Understanding how these cellular and network phenomena interact is vital to decipher the roles of emotional memory formation and storage in the healthy and pathological brain. Here, we review data on synaptic plasticity, engrams, and network oscillations in the rodent BLA. We explore mechanisms through which synaptic plasticity, engrams, and long-range synchrony might be interconnected.","author":[{"dropping-particle":"","family":"Bocchio","given":"Marco","non-dropping-particle":"","parse-names":false,"suffix":""},{"dropping-particle":"","family":"Nabavi","given":"Sadegh","non-dropping-particle":"","parse-names":false,"suffix":""},{"dropping-particle":"","family":"Capogna","given":"Marco","non-dropping-particle":"","parse-names":false,"suffix":""}],"container-title":"Neuron","id":"ITEM-1","issue":"4","issued":{"date-parts":[["2017","5","17"]]},"page":"731-743","publisher":"Cell Press","title":"Synaptic Plasticity, Engrams, and Network Oscillations in Amygdala Circuits for Storage and Retrieval of Emotional Memories","type":"article-journal","volume":"94"},"uris":["http://www.mendeley.com/documents/?uuid=00a92218-4bc9-30f3-b084-c61cd3fe148b"]},{"id":"ITEM-2","itemData":{"DOI":"10.1016/J.BRAINRES.2014.10.010","ISSN":"0006-8993","abstract":"Considerable research indicates that long-term synaptic plasticity in the amygdala underlies the acquisition of emotional memories, including those learned during Pavlovian fear conditioning. Much less is known about the synaptic mechanisms involved in other forms of associative learning, including extinction, that update fear memories. Extinction learning might reverse conditioning-related changes (e.g., depotentiation) or induce plasticity at inhibitory synapses (e.g., long-term potentiation) to suppress conditioned fear responses. Either mechanism must account for fear recovery phenomena after extinction, as well as savings of extinction after fear recovery. This article is part of a Special Issue entitled SI: Brain and Memory.","author":[{"dropping-particle":"","family":"Maren","given":"Stephen","non-dropping-particle":"","parse-names":false,"suffix":""}],"container-title":"Brain Research","id":"ITEM-2","issued":{"date-parts":[["2015","9","24"]]},"page":"231-238","publisher":"Elsevier","title":"Out with the old and in with the new: Synaptic mechanisms of extinction in the amygdala","type":"article-journal","volume":"1621"},"uris":["http://www.mendeley.com/documents/?uuid=48401da6-6a8d-3894-94a2-71f5632e0615"]}],"mendeley":{"formattedCitation":"(Bocchio et al., 2017; Maren, 2015)","plainTextFormattedCitation":"(Bocchio et al., 2017; Maren, 2015)","previouslyFormattedCitation":"(Bocchio et al., 2017; Maren, 2015)"},"properties":{"noteIndex":0},"schema":"https://github.com/citation-style-language/schema/raw/master/csl-citation.json"}</w:instrText>
      </w:r>
      <w:r w:rsidR="006207FA">
        <w:fldChar w:fldCharType="separate"/>
      </w:r>
      <w:r w:rsidR="006207FA" w:rsidRPr="006207FA">
        <w:rPr>
          <w:noProof/>
        </w:rPr>
        <w:t>(Bocchio et al., 2017; Maren, 2015)</w:t>
      </w:r>
      <w:r w:rsidR="006207FA">
        <w:fldChar w:fldCharType="end"/>
      </w:r>
      <w:r w:rsidR="006207FA">
        <w:t xml:space="preserve">. Our ability to observe and manipulate the original fear ensemble is suggestive of a latent representation of the original memory that coexists with the new extinction memory post-reinstatement </w:t>
      </w:r>
      <w:r w:rsidR="006207FA">
        <w:fldChar w:fldCharType="begin" w:fldLock="1"/>
      </w:r>
      <w:r w:rsidR="006207FA">
        <w:instrText>ADDIN CSL_CITATION {"citationItems":[{"id":"ITEM-1","itemData":{"DOI":"10.1016/j.neuron.2011.04.023","ISSN":"1097-4199","PMID":"21658578","abstract":"Learning to contend with threats in the environment is essential to survival, but dysregulation of memories for traumatic events can lead to disabling psychopathology. Recent years have witnessed an impressive growth in our understanding of the neural systems and synaptic mechanisms underlying emotional memory formation. As a consequence, interest has emerged in developing strategies for suppressing, if not eliminating, fear memories. Here, I review recent work employing sophisticated behavioral, pharmacological, and molecular tools to target fear memories, placing these memories firmly behind the crosshairs of neurobiologically informed interventions.","author":[{"dropping-particle":"","family":"Maren","given":"Stephen","non-dropping-particle":"","parse-names":false,"suffix":""}],"container-title":"Neuron","id":"ITEM-1","issue":"5","issued":{"date-parts":[["2011","6","9"]]},"page":"830-45","publisher":"NIH Public Access","title":"Seeking a spotless mind: extinction, deconsolidation, and erasure of fear memory.","type":"article-journal","volume":"70"},"uris":["http://www.mendeley.com/documents/?uuid=6940aa12-4b8e-32da-b7f2-8eeed6e979c7"]}],"mendeley":{"formattedCitation":"(Maren, 2011)","plainTextFormattedCitation":"(Maren, 2011)","previouslyFormattedCitation":"(Maren, 2011)"},"properties":{"noteIndex":0},"schema":"https://github.com/citation-style-language/schema/raw/master/csl-citation.json"}</w:instrText>
      </w:r>
      <w:r w:rsidR="006207FA">
        <w:fldChar w:fldCharType="separate"/>
      </w:r>
      <w:r w:rsidR="006207FA" w:rsidRPr="006207FA">
        <w:rPr>
          <w:noProof/>
        </w:rPr>
        <w:t>(Maren, 2011)</w:t>
      </w:r>
      <w:r w:rsidR="006207FA">
        <w:fldChar w:fldCharType="end"/>
      </w:r>
      <w:r w:rsidR="006207FA">
        <w:t xml:space="preserve">. Importantly, however, while inhibition of the fear ensemble in DG and BLA decreased freezing after reinstatement, it </w:t>
      </w:r>
      <w:r w:rsidR="006207FA">
        <w:lastRenderedPageBreak/>
        <w:t xml:space="preserve">was insufficient to fully eliminate freezing. </w:t>
      </w:r>
      <w:r w:rsidR="006207FA" w:rsidRPr="00DE7DDA">
        <w:rPr>
          <w:highlight w:val="yellow"/>
          <w:rPrChange w:id="170" w:author="Michael Hasselmo" w:date="2019-04-09T13:50:00Z">
            <w:rPr/>
          </w:rPrChange>
        </w:rPr>
        <w:t>Moreover, we failed to optically induce relapse through stimulation of the BLA fear ensemble after extinction</w:t>
      </w:r>
      <w:r w:rsidR="006207FA">
        <w:t xml:space="preserve"> (</w:t>
      </w:r>
      <w:r w:rsidR="006207FA">
        <w:rPr>
          <w:b/>
        </w:rPr>
        <w:t>Figure S3.6</w:t>
      </w:r>
      <w:r w:rsidR="006207FA">
        <w:t xml:space="preserve">). These results suggest that the endogenous fear reinstatement process might involve a mechanism for modifying the original fear ensemble that could not be exogenously produced through our methods. One possibility is that fear reinstatement may be recruiting a subset of the original fear ensemble and forming new synaptic linkages with a novel cell population. Others have shown that unique memories reside in patterns of connectivity between memory-encoding – or engram – cells </w:t>
      </w:r>
      <w:r w:rsidR="006207FA">
        <w:fldChar w:fldCharType="begin" w:fldLock="1"/>
      </w:r>
      <w:r w:rsidR="006207FA">
        <w:instrText>ADDIN CSL_CITATION {"citationItems":[{"id":"ITEM-1","itemData":{"PMID":"29903972","author":[{"dropping-particle":"","family":"Abdou","given":"Kareem","non-dropping-particle":"","parse-names":false,"suffix":""},{"dropping-particle":"","family":"Shehata","given":"Mohammad","non-dropping-particle":"","parse-names":false,"suffix":""},{"dropping-particle":"","family":"Choko","given":"Kiriko","non-dropping-particle":"","parse-names":false,"suffix":""},{"dropping-particle":"","family":"Nishizono","given":"Hirofumi","non-dropping-particle":"","parse-names":false,"suffix":""},{"dropping-particle":"","family":"Matsuo","given":"Mina","non-dropping-particle":"","parse-names":false,"suffix":""},{"dropping-particle":"","family":"Muramatsu","given":"Shin-ichi","non-dropping-particle":"","parse-names":false,"suffix":""},{"dropping-particle":"","family":"Inokuchi","given":"Kaoru","non-dropping-particle":"","parse-names":false,"suffix":""}],"container-title":"Science","id":"ITEM-1","issue":"6394","issued":{"date-parts":[["2018","6","15"]]},"page":"1227-1231","publisher":"American Association for the Advancement of Science","title":"Synapse-specific representation of the identity of overlapping memory engrams.","type":"article-journal","volume":"360"},"uris":["http://www.mendeley.com/documents/?uuid=64080af2-98c6-4741-9057-1200ae5b7a96"]},{"id":"ITEM-2","itemData":{"DOI":"10.1126/science.aaa5542","PMID":"26023136","abstract":"Memory consolidation is the process by which a newly formed and unstable memory transforms into a stable long-term memory. It is unknown whether the process of memory consolidation occurs exclusively through the stabilization of memory engrams. By using learning-dependent cell labeling, we identified an increase of synaptic strength and dendritic spine density specifically in consolidated memory engram cells. Although these properties are lacking in engram cells under protein synthesis inhibitor-induced amnesia, direct optogenetic activation of these cells results in memory retrieval, and this correlates with retained engram cell-specific connectivity. We propose that a specific pattern of connectivity of engram cells may be crucial for memory information storage and that strengthened synapses in these cells critically contribute to the memory retrieval process.","author":[{"dropping-particle":"","family":"Ryan","given":"Tomás J","non-dropping-particle":"","parse-names":false,"suffix":""},{"dropping-particle":"","family":"Roy","given":"Dheeraj S","non-dropping-particle":"","parse-names":false,"suffix":""},{"dropping-particle":"","family":"Pignatelli","given":"Michele","non-dropping-particle":"","parse-names":false,"suffix":""},{"dropping-particle":"","family":"Arons","given":"Autumn","non-dropping-particle":"","parse-names":false,"suffix":""},{"dropping-particle":"","family":"Tonegawa","given":"Susumu","non-dropping-particle":"","parse-names":false,"suffix":""}],"container-title":"Science (New York, N.Y.)","id":"ITEM-2","issue":"6238","issued":{"date-parts":[["2015","5","29"]]},"page":"1007-13","publisher":"Howard Hughes Medical Institute","title":"Engram cells retain memory under retrograde amnesia.","type":"article-journal","volume":"348"},"uris":["http://www.mendeley.com/documents/?uuid=ce16d67f-89c3-3954-854a-b64641c73133"]},{"id":"ITEM-3","itemData":{"DOI":"10.1038/s41583-018-0031-2","ISSN":"1471-003X","abstract":"What happens to memories as days, weeks and years go by has long been a fundamental question in neuroscience and psychology. For decades, researchers have attempted to identify the brain regions in which memory is formed and to follow its changes across time. The theory of systems consolidation of memory (SCM) suggests that changes in circuitry and brain networks are required for the maintenance of a memory with time. Various mechanisms by which such changes may take place have been hypothesized. Recently, several studies have provided insight into the brain networks driving SCM through the characterization of memory engram cells, their biochemical and physiological changes and the circuits in which they operate. In this Review, we place these findings in the context of the field and describe how they have led to a revamped understanding of SCM in the brain.","author":[{"dropping-particle":"","family":"Tonegawa","given":"Susumu","non-dropping-particle":"","parse-names":false,"suffix":""},{"dropping-particle":"","family":"Morrissey","given":"Mark D.","non-dropping-particle":"","parse-names":false,"suffix":""},{"dropping-particle":"","family":"Kitamura","given":"Takashi","non-dropping-particle":"","parse-names":false,"suffix":""}],"container-title":"Nature Reviews Neuroscience","id":"ITEM-3","issue":"8","issued":{"date-parts":[["2018","8","3"]]},"page":"485-498","publisher":"Nature Publishing Group","title":"The role of engram cells in the systems consolidation of memory","type":"article-journal","volume":"19"},"uris":["http://www.mendeley.com/documents/?uuid=7467c4c0-0ac2-32f8-9104-b55a39af0201"]}],"mendeley":{"formattedCitation":"(Abdou et al., 2018; Ryan et al., 2015; Tonegawa et al., 2018)","plainTextFormattedCitation":"(Abdou et al., 2018; Ryan et al., 2015; Tonegawa et al., 2018)","previouslyFormattedCitation":"(Abdou et al., 2018; Ryan et al., 2015; Tonegawa et al., 2018)"},"properties":{"noteIndex":0},"schema":"https://github.com/citation-style-language/schema/raw/master/csl-citation.json"}</w:instrText>
      </w:r>
      <w:r w:rsidR="006207FA">
        <w:fldChar w:fldCharType="separate"/>
      </w:r>
      <w:r w:rsidR="006207FA" w:rsidRPr="006207FA">
        <w:rPr>
          <w:noProof/>
        </w:rPr>
        <w:t>(Abdou et al., 2018; Ryan et al., 2015; Tonegawa et al., 2018)</w:t>
      </w:r>
      <w:r w:rsidR="006207FA">
        <w:fldChar w:fldCharType="end"/>
      </w:r>
      <w:r w:rsidR="006207FA">
        <w:t xml:space="preserve">. In the context of our study, reinstatement could be meticulously modifying these functional linkages to engage a new set of engram cells, possibly those that are highly excitable at the time of experience </w:t>
      </w:r>
      <w:r w:rsidR="006207FA">
        <w:fldChar w:fldCharType="begin" w:fldLock="1"/>
      </w:r>
      <w:r w:rsidR="00431B2F">
        <w:instrText>ADDIN CSL_CITATION {"citationItems":[{"id":"ITEM-1","itemData":{"PMID":"25102562","author":[{"dropping-particle":"","family":"Yiu","given":"Adelaide P.","non-dropping-particle":"","parse-names":false,"suffix":""},{"dropping-particle":"","family":"Mercaldo","given":"Valentina","non-dropping-particle":"","parse-names":false,"suffix":""},{"dropping-particle":"","family":"Yan","given":"Chen","non-dropping-particle":"","parse-names":false,"suffix":""},{"dropping-particle":"","family":"Richards","given":"Blake","non-dropping-particle":"","parse-names":false,"suffix":""},{"dropping-particle":"","family":"Rashid","given":"Asim J.","non-dropping-particle":"","parse-names":false,"suffix":""},{"dropping-particle":"","family":"Hsiang","given":"Hwa-Lin Liz","non-dropping-particle":"","parse-names":false,"suffix":""},{"dropping-particle":"","family":"Pressey","given":"Jessica","non-dropping-particle":"","parse-names":false,"suffix":""},{"dropping-particle":"","family":"Mahadevan","given":"Vivek","non-dropping-particle":"","parse-names":false,"suffix":""},{"dropping-particle":"","family":"Tran","given":"Matthew M.","non-dropping-particle":"","parse-names":false,"suffix":""},{"dropping-particle":"","family":"Kushner","given":"Steven A.","non-dropping-particle":"","parse-names":false,"suffix":""},{"dropping-particle":"","family":"Woodin","given":"Melanie A.","non-dropping-particle":"","parse-names":false,"suffix":""},{"dropping-particle":"","family":"Frankland","given":"Paul W.","non-dropping-particle":"","parse-names":false,"suffix":""},{"dropping-particle":"","family":"Josselyn","given":"Sheena A.","non-dropping-particle":"","parse-names":false,"suffix":""}],"container-title":"Neuron","id":"ITEM-1","issue":"3","issued":{"date-parts":[["2014","8","6"]]},"page":"722-735","publisher":"Cell Press","title":"Neurons Are Recruited to a Memory Trace Based on Relative Neuronal Excitability Immediately before Training","type":"article-journal","volume":"83"},"uris":["http://www.mendeley.com/documents/?uuid=71c57e01-f058-4d4a-9c1d-f74d554e8ab1"]}],"mendeley":{"formattedCitation":"(Yiu et al., 2014)","plainTextFormattedCitation":"(Yiu et al., 2014)","previouslyFormattedCitation":"(Yiu et al., 2014)"},"properties":{"noteIndex":0},"schema":"https://github.com/citation-style-language/schema/raw/master/csl-citation.json"}</w:instrText>
      </w:r>
      <w:r w:rsidR="006207FA">
        <w:fldChar w:fldCharType="separate"/>
      </w:r>
      <w:r w:rsidR="006207FA" w:rsidRPr="006207FA">
        <w:rPr>
          <w:noProof/>
        </w:rPr>
        <w:t>(Yiu et al., 2014)</w:t>
      </w:r>
      <w:r w:rsidR="006207FA">
        <w:fldChar w:fldCharType="end"/>
      </w:r>
      <w:r w:rsidR="006207FA">
        <w:t>, forming a reinstatement ensemble that is similar, but not identical, to the original fear ensemble. In accordance with this idea, post-reinstatement recall activates a large proportion, but not all, of the original fear ensemble (</w:t>
      </w:r>
      <w:r w:rsidR="006207FA">
        <w:rPr>
          <w:b/>
        </w:rPr>
        <w:t>Figure 3.1d,h</w:t>
      </w:r>
      <w:r w:rsidR="006207FA">
        <w:t xml:space="preserve">). </w:t>
      </w:r>
    </w:p>
    <w:p w14:paraId="4D9BCB83" w14:textId="177B70AC" w:rsidR="00A30D8F" w:rsidRPr="006207FA" w:rsidRDefault="00A30D8F" w:rsidP="00097DF6">
      <w:r>
        <w:tab/>
        <w:t xml:space="preserve">Further work exploring the competing interactions of cellular networks across fear learning and fear suppression could provide important insight into how the brain competes for the expression of fear throughout fear extinction and relapse. Moreover, a deeper understanding of how fear memories are modified by time and experience may help guide development of treatments for trauma-related disorders, and these findings point to hippocampal- and BLA-mediated engrams as key nodes contributing to the re-emergence of a contextual fear memory. </w:t>
      </w:r>
    </w:p>
    <w:p w14:paraId="194F4DCD" w14:textId="77777777" w:rsidR="00424B5B" w:rsidRDefault="00424B5B">
      <w:pPr>
        <w:tabs>
          <w:tab w:val="clear" w:pos="720"/>
        </w:tabs>
        <w:spacing w:line="240" w:lineRule="auto"/>
      </w:pPr>
      <w:r>
        <w:br w:type="page"/>
      </w:r>
    </w:p>
    <w:p w14:paraId="0C6F36B6" w14:textId="47C8EBEC" w:rsidR="00A418D6" w:rsidRDefault="00A418D6" w:rsidP="00A418D6">
      <w:pPr>
        <w:pStyle w:val="Heading2"/>
      </w:pPr>
      <w:bookmarkStart w:id="171" w:name="_Toc410040897"/>
      <w:r>
        <w:lastRenderedPageBreak/>
        <w:t>Chapter Three Figure List</w:t>
      </w:r>
    </w:p>
    <w:p w14:paraId="5F9BBE74" w14:textId="0F5FCE1B" w:rsidR="00140203" w:rsidRDefault="00140203" w:rsidP="00140203">
      <w:pPr>
        <w:pStyle w:val="BUFigureCaption"/>
      </w:pPr>
      <w:r w:rsidRPr="00480FA9">
        <w:t xml:space="preserve">Figure </w:t>
      </w:r>
      <w:r>
        <w:t>3.</w:t>
      </w:r>
      <w:r w:rsidRPr="00480FA9">
        <w:t xml:space="preserve">1. </w:t>
      </w:r>
      <w:proofErr w:type="gramStart"/>
      <w:r w:rsidRPr="00480FA9">
        <w:t>Histological characterization of fear reinstatement schedule.</w:t>
      </w:r>
      <w:bookmarkEnd w:id="171"/>
      <w:proofErr w:type="gramEnd"/>
      <w:r w:rsidRPr="00480FA9">
        <w:t xml:space="preserve"> </w:t>
      </w:r>
    </w:p>
    <w:p w14:paraId="7087A39F" w14:textId="038CE688" w:rsidR="00140203" w:rsidRDefault="006252E5">
      <w:pPr>
        <w:tabs>
          <w:tab w:val="clear" w:pos="720"/>
        </w:tabs>
        <w:spacing w:line="240" w:lineRule="auto"/>
      </w:pPr>
      <w:r>
        <w:rPr>
          <w:noProof/>
        </w:rPr>
        <w:drawing>
          <wp:inline distT="0" distB="0" distL="0" distR="0" wp14:anchorId="57A1326F" wp14:editId="45DF8D5E">
            <wp:extent cx="5139524" cy="6623778"/>
            <wp:effectExtent l="0" t="0" r="0" b="5715"/>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140411" cy="6624922"/>
                    </a:xfrm>
                    <a:prstGeom prst="rect">
                      <a:avLst/>
                    </a:prstGeom>
                    <a:noFill/>
                    <a:ln>
                      <a:noFill/>
                    </a:ln>
                  </pic:spPr>
                </pic:pic>
              </a:graphicData>
            </a:graphic>
          </wp:inline>
        </w:drawing>
      </w:r>
    </w:p>
    <w:p w14:paraId="294AE678" w14:textId="77777777" w:rsidR="00140203" w:rsidRDefault="00140203">
      <w:pPr>
        <w:tabs>
          <w:tab w:val="clear" w:pos="720"/>
        </w:tabs>
        <w:spacing w:line="240" w:lineRule="auto"/>
      </w:pPr>
      <w:r>
        <w:br w:type="page"/>
      </w:r>
    </w:p>
    <w:p w14:paraId="3BF8BD47" w14:textId="77777777" w:rsidR="00480FA9" w:rsidRDefault="00480FA9">
      <w:pPr>
        <w:tabs>
          <w:tab w:val="clear" w:pos="720"/>
        </w:tabs>
        <w:spacing w:line="240" w:lineRule="auto"/>
      </w:pPr>
    </w:p>
    <w:p w14:paraId="3A9F1F96" w14:textId="75697EAF" w:rsidR="00480FA9" w:rsidRDefault="00480FA9" w:rsidP="00E76B5C">
      <w:pPr>
        <w:pStyle w:val="ListParagraph"/>
        <w:numPr>
          <w:ilvl w:val="0"/>
          <w:numId w:val="11"/>
        </w:numPr>
      </w:pPr>
      <w:r w:rsidRPr="00480FA9">
        <w:t>Behavioral design for fear reinstatement. Mice underwent fear conditioning, and were then sacrificed at different points in the behavioral schedule and had tissue stained for c-</w:t>
      </w:r>
      <w:proofErr w:type="spellStart"/>
      <w:r w:rsidRPr="00480FA9">
        <w:t>Fos</w:t>
      </w:r>
      <w:proofErr w:type="spellEnd"/>
      <w:r w:rsidRPr="00480FA9">
        <w:t>.</w:t>
      </w:r>
    </w:p>
    <w:p w14:paraId="398727C1" w14:textId="77777777" w:rsidR="00140203" w:rsidRDefault="00480FA9" w:rsidP="00E76B5C">
      <w:pPr>
        <w:pStyle w:val="ListParagraph"/>
        <w:numPr>
          <w:ilvl w:val="0"/>
          <w:numId w:val="11"/>
        </w:numPr>
      </w:pPr>
      <w:r w:rsidRPr="00480FA9">
        <w:t xml:space="preserve">Schematic of viral strategy. A viral cocktail of AAV9-c-Fos-tTA and AAV9-TRE-eYFP was infused into the DG and BLA for activity-dependent induction of </w:t>
      </w:r>
      <w:proofErr w:type="spellStart"/>
      <w:r w:rsidRPr="00480FA9">
        <w:t>eYFP</w:t>
      </w:r>
      <w:proofErr w:type="spellEnd"/>
      <w:r w:rsidRPr="00480FA9">
        <w:t xml:space="preserve">. </w:t>
      </w:r>
    </w:p>
    <w:p w14:paraId="1E8280C6" w14:textId="77777777" w:rsidR="00140203" w:rsidRDefault="00480FA9" w:rsidP="00E76B5C">
      <w:pPr>
        <w:pStyle w:val="ListParagraph"/>
        <w:numPr>
          <w:ilvl w:val="0"/>
          <w:numId w:val="11"/>
        </w:numPr>
      </w:pPr>
      <w:r w:rsidRPr="00480FA9">
        <w:t xml:space="preserve">Representative microscope image for the injection sites. </w:t>
      </w:r>
    </w:p>
    <w:p w14:paraId="1EFA2E59" w14:textId="26F29FD6" w:rsidR="00140203" w:rsidRDefault="00480FA9" w:rsidP="00E76B5C">
      <w:pPr>
        <w:pStyle w:val="ListParagraph"/>
        <w:numPr>
          <w:ilvl w:val="0"/>
          <w:numId w:val="11"/>
        </w:numPr>
      </w:pPr>
      <w:r w:rsidRPr="00480FA9">
        <w:t>Example confocal images of DG sections. Images from left to right: virus-labeled cells (</w:t>
      </w:r>
      <w:proofErr w:type="spellStart"/>
      <w:r w:rsidRPr="00480FA9">
        <w:t>eYFP</w:t>
      </w:r>
      <w:proofErr w:type="spellEnd"/>
      <w:r w:rsidRPr="00480FA9">
        <w:t>), c-</w:t>
      </w:r>
      <w:proofErr w:type="spellStart"/>
      <w:r w:rsidRPr="00480FA9">
        <w:t>Fos</w:t>
      </w:r>
      <w:proofErr w:type="spellEnd"/>
      <w:r w:rsidRPr="00140203">
        <w:rPr>
          <w:vertAlign w:val="superscript"/>
        </w:rPr>
        <w:t>+</w:t>
      </w:r>
      <w:r w:rsidRPr="00480FA9">
        <w:t xml:space="preserve"> cells (c</w:t>
      </w:r>
      <w:r w:rsidR="00F46FC5">
        <w:t>-</w:t>
      </w:r>
      <w:proofErr w:type="spellStart"/>
      <w:r w:rsidRPr="00480FA9">
        <w:t>Fos</w:t>
      </w:r>
      <w:proofErr w:type="spellEnd"/>
      <w:r w:rsidRPr="00480FA9">
        <w:t xml:space="preserve">), merged green and red channels (Merge). Yellow arrows designate double-positive cells. Top images are representative of high overlap, and </w:t>
      </w:r>
      <w:proofErr w:type="gramStart"/>
      <w:r w:rsidRPr="00480FA9">
        <w:t>bottom are</w:t>
      </w:r>
      <w:proofErr w:type="gramEnd"/>
      <w:r w:rsidRPr="00480FA9">
        <w:t xml:space="preserve"> representative of low overlap. </w:t>
      </w:r>
    </w:p>
    <w:p w14:paraId="54543AD4" w14:textId="77777777" w:rsidR="00140203" w:rsidRDefault="00480FA9" w:rsidP="00E76B5C">
      <w:pPr>
        <w:pStyle w:val="ListParagraph"/>
        <w:numPr>
          <w:ilvl w:val="0"/>
          <w:numId w:val="11"/>
        </w:numPr>
      </w:pPr>
      <w:r w:rsidRPr="00480FA9">
        <w:t xml:space="preserve">Same as d but for BLA sections. </w:t>
      </w:r>
    </w:p>
    <w:p w14:paraId="71B6CFCE" w14:textId="708251FF" w:rsidR="00140203" w:rsidRDefault="00480FA9" w:rsidP="00E76B5C">
      <w:pPr>
        <w:pStyle w:val="ListParagraph"/>
        <w:numPr>
          <w:ilvl w:val="0"/>
          <w:numId w:val="11"/>
        </w:numPr>
      </w:pPr>
      <w:r w:rsidRPr="00480FA9">
        <w:t>Quantitative analysis of overlap between FC-tagged cells and c-</w:t>
      </w:r>
      <w:proofErr w:type="spellStart"/>
      <w:r w:rsidRPr="00480FA9">
        <w:t>Fos</w:t>
      </w:r>
      <w:proofErr w:type="spellEnd"/>
      <w:r w:rsidRPr="00140203">
        <w:rPr>
          <w:vertAlign w:val="superscript"/>
        </w:rPr>
        <w:t>+</w:t>
      </w:r>
      <w:r w:rsidRPr="00480FA9">
        <w:t xml:space="preserve"> cells in each group. Overlap between FC-tagged cells and c-</w:t>
      </w:r>
      <w:proofErr w:type="spellStart"/>
      <w:r w:rsidRPr="00480FA9">
        <w:t>Fos</w:t>
      </w:r>
      <w:proofErr w:type="spellEnd"/>
      <w:r w:rsidRPr="00140203">
        <w:rPr>
          <w:vertAlign w:val="superscript"/>
        </w:rPr>
        <w:t>+</w:t>
      </w:r>
      <w:r w:rsidR="006252E5">
        <w:t xml:space="preserve"> </w:t>
      </w:r>
      <w:proofErr w:type="gramStart"/>
      <w:r w:rsidR="006252E5">
        <w:t>cells was</w:t>
      </w:r>
      <w:proofErr w:type="gramEnd"/>
      <w:r w:rsidR="006252E5">
        <w:t xml:space="preserve"> high after FC, </w:t>
      </w:r>
      <w:r w:rsidRPr="00480FA9">
        <w:t>significantly decreased following EXT</w:t>
      </w:r>
      <w:r w:rsidR="006252E5">
        <w:t>, and significantly increased during Recall after reinstatement.</w:t>
      </w:r>
      <w:r w:rsidRPr="00480FA9">
        <w:t xml:space="preserve"> (</w:t>
      </w:r>
      <w:proofErr w:type="gramStart"/>
      <w:r w:rsidRPr="00480FA9">
        <w:t>n</w:t>
      </w:r>
      <w:proofErr w:type="gramEnd"/>
      <w:r w:rsidRPr="00480FA9">
        <w:t xml:space="preserve"> = 12 sections per group, i.e. 4 mice and 3 sections per mouse; *P &lt; 0.05, **P &lt; 0.01, ***P &lt; 0.001, ****P &lt; 0.0001; F</w:t>
      </w:r>
      <w:r w:rsidR="006252E5">
        <w:rPr>
          <w:vertAlign w:val="subscript"/>
        </w:rPr>
        <w:t>2,33</w:t>
      </w:r>
      <w:r w:rsidRPr="00140203">
        <w:rPr>
          <w:vertAlign w:val="subscript"/>
        </w:rPr>
        <w:t xml:space="preserve"> </w:t>
      </w:r>
      <w:r w:rsidRPr="00480FA9">
        <w:t xml:space="preserve">= </w:t>
      </w:r>
      <w:r w:rsidR="006252E5">
        <w:t>10.35</w:t>
      </w:r>
      <w:r w:rsidRPr="00480FA9">
        <w:t xml:space="preserve">; one-way ANOVA followed by </w:t>
      </w:r>
      <w:proofErr w:type="spellStart"/>
      <w:r w:rsidRPr="00480FA9">
        <w:t>Tukey’s</w:t>
      </w:r>
      <w:proofErr w:type="spellEnd"/>
      <w:r w:rsidRPr="00480FA9">
        <w:t xml:space="preserve"> test). Counts were normalized to % of </w:t>
      </w:r>
      <w:proofErr w:type="spellStart"/>
      <w:r w:rsidRPr="00480FA9">
        <w:t>eYFP</w:t>
      </w:r>
      <w:proofErr w:type="spellEnd"/>
      <w:r w:rsidRPr="006252E5">
        <w:rPr>
          <w:vertAlign w:val="superscript"/>
        </w:rPr>
        <w:t>+</w:t>
      </w:r>
      <w:r w:rsidRPr="00480FA9">
        <w:t xml:space="preserve"> cells </w:t>
      </w:r>
      <w:r w:rsidR="006252E5">
        <w:t>that were also c-</w:t>
      </w:r>
      <w:proofErr w:type="spellStart"/>
      <w:r w:rsidR="006252E5">
        <w:t>Fos</w:t>
      </w:r>
      <w:proofErr w:type="spellEnd"/>
      <w:r w:rsidR="006252E5">
        <w:rPr>
          <w:vertAlign w:val="superscript"/>
        </w:rPr>
        <w:t>+</w:t>
      </w:r>
      <w:r w:rsidRPr="00480FA9">
        <w:t xml:space="preserve">. </w:t>
      </w:r>
    </w:p>
    <w:p w14:paraId="6A13FD2D" w14:textId="53364797" w:rsidR="00140203" w:rsidRDefault="00480FA9" w:rsidP="00E76B5C">
      <w:pPr>
        <w:pStyle w:val="ListParagraph"/>
        <w:numPr>
          <w:ilvl w:val="0"/>
          <w:numId w:val="11"/>
        </w:numPr>
      </w:pPr>
      <w:r w:rsidRPr="00480FA9">
        <w:lastRenderedPageBreak/>
        <w:t xml:space="preserve">Linear regression between average freezing during Recall and overlap in the </w:t>
      </w:r>
      <w:r w:rsidR="006252E5">
        <w:t>BLA</w:t>
      </w:r>
      <w:r w:rsidRPr="00480FA9">
        <w:t xml:space="preserve"> demonstrates that overlap in the </w:t>
      </w:r>
      <w:r w:rsidR="006252E5">
        <w:t>BLA</w:t>
      </w:r>
      <w:r w:rsidRPr="00480FA9">
        <w:t xml:space="preserve"> is predictive of freezing (n = 12 mice; F</w:t>
      </w:r>
      <w:r w:rsidRPr="00140203">
        <w:rPr>
          <w:vertAlign w:val="subscript"/>
        </w:rPr>
        <w:t>1</w:t>
      </w:r>
      <w:proofErr w:type="gramStart"/>
      <w:r w:rsidRPr="00140203">
        <w:rPr>
          <w:vertAlign w:val="subscript"/>
        </w:rPr>
        <w:t>,10</w:t>
      </w:r>
      <w:proofErr w:type="gramEnd"/>
      <w:r w:rsidRPr="00480FA9">
        <w:t xml:space="preserve"> = </w:t>
      </w:r>
      <w:r w:rsidR="006252E5">
        <w:t>50.74</w:t>
      </w:r>
      <w:r w:rsidRPr="00480FA9">
        <w:t xml:space="preserve">; </w:t>
      </w:r>
      <w:r w:rsidR="006252E5">
        <w:t>***</w:t>
      </w:r>
      <w:r w:rsidRPr="00480FA9">
        <w:t>*P</w:t>
      </w:r>
      <w:r w:rsidR="006252E5">
        <w:t xml:space="preserve"> &lt; 0.0001</w:t>
      </w:r>
      <w:r w:rsidRPr="00480FA9">
        <w:t>; R</w:t>
      </w:r>
      <w:r w:rsidRPr="00140203">
        <w:rPr>
          <w:vertAlign w:val="superscript"/>
        </w:rPr>
        <w:t>2</w:t>
      </w:r>
      <w:r w:rsidRPr="00480FA9">
        <w:t xml:space="preserve"> = 0.</w:t>
      </w:r>
      <w:r w:rsidR="006252E5">
        <w:t>8354</w:t>
      </w:r>
      <w:r w:rsidRPr="00480FA9">
        <w:t xml:space="preserve">; linear regression). </w:t>
      </w:r>
    </w:p>
    <w:p w14:paraId="41525AE3" w14:textId="5FCEB7A9" w:rsidR="00140203" w:rsidRDefault="00480FA9" w:rsidP="00E76B5C">
      <w:pPr>
        <w:pStyle w:val="ListParagraph"/>
        <w:numPr>
          <w:ilvl w:val="0"/>
          <w:numId w:val="11"/>
        </w:numPr>
      </w:pPr>
      <w:r w:rsidRPr="00480FA9">
        <w:t xml:space="preserve">Same as quantification in f, but for </w:t>
      </w:r>
      <w:r w:rsidR="00641B54">
        <w:t>DG</w:t>
      </w:r>
      <w:r w:rsidRPr="00480FA9">
        <w:t xml:space="preserve">. </w:t>
      </w:r>
      <w:r w:rsidR="00641B54">
        <w:t xml:space="preserve">As in the BLA, overlap between FC-tagged cells and </w:t>
      </w:r>
      <w:proofErr w:type="gramStart"/>
      <w:r w:rsidR="00641B54">
        <w:t>c-</w:t>
      </w:r>
      <w:proofErr w:type="spellStart"/>
      <w:r w:rsidR="00641B54">
        <w:t>Fos</w:t>
      </w:r>
      <w:proofErr w:type="spellEnd"/>
      <w:r w:rsidR="00641B54">
        <w:rPr>
          <w:vertAlign w:val="superscript"/>
        </w:rPr>
        <w:t>+</w:t>
      </w:r>
      <w:r w:rsidR="00641B54">
        <w:t xml:space="preserve"> cells was</w:t>
      </w:r>
      <w:proofErr w:type="gramEnd"/>
      <w:r w:rsidR="00641B54">
        <w:t xml:space="preserve"> high after FC and significantly decreased following EXT. While overlap remained low during the reinstating shock, it significantly increased during Recall after reinstatement. (</w:t>
      </w:r>
      <w:proofErr w:type="gramStart"/>
      <w:r w:rsidR="00641B54">
        <w:t>n</w:t>
      </w:r>
      <w:proofErr w:type="gramEnd"/>
      <w:r w:rsidR="00641B54">
        <w:t xml:space="preserve"> = 12 sections per group, i.e., 4 mice and 3 sections per mouse; *P &lt; 0.05, **P &lt; 0.01, ***P &lt; 0.001, ****P &lt; 0.0001; </w:t>
      </w:r>
      <w:r w:rsidRPr="00480FA9">
        <w:t>F</w:t>
      </w:r>
      <w:r w:rsidR="00641B54">
        <w:rPr>
          <w:vertAlign w:val="subscript"/>
        </w:rPr>
        <w:t>3</w:t>
      </w:r>
      <w:r w:rsidRPr="00140203">
        <w:rPr>
          <w:vertAlign w:val="subscript"/>
        </w:rPr>
        <w:t>,</w:t>
      </w:r>
      <w:r w:rsidR="00641B54">
        <w:rPr>
          <w:vertAlign w:val="subscript"/>
        </w:rPr>
        <w:t>44</w:t>
      </w:r>
      <w:r w:rsidRPr="00480FA9">
        <w:t xml:space="preserve"> = </w:t>
      </w:r>
      <w:r w:rsidR="00641B54">
        <w:t>24.16</w:t>
      </w:r>
      <w:r w:rsidRPr="00480FA9">
        <w:t>;</w:t>
      </w:r>
      <w:r w:rsidR="00641B54">
        <w:t xml:space="preserve"> </w:t>
      </w:r>
      <w:r w:rsidRPr="00480FA9">
        <w:t xml:space="preserve">one-way ANOVA followed by </w:t>
      </w:r>
      <w:proofErr w:type="spellStart"/>
      <w:r w:rsidRPr="00480FA9">
        <w:t>Tukey’s</w:t>
      </w:r>
      <w:proofErr w:type="spellEnd"/>
      <w:r w:rsidRPr="00480FA9">
        <w:t xml:space="preserve"> test). </w:t>
      </w:r>
    </w:p>
    <w:p w14:paraId="7324EFCF" w14:textId="357F3E12" w:rsidR="00480FA9" w:rsidRPr="00480FA9" w:rsidRDefault="00480FA9" w:rsidP="00E76B5C">
      <w:pPr>
        <w:pStyle w:val="ListParagraph"/>
        <w:numPr>
          <w:ilvl w:val="0"/>
          <w:numId w:val="11"/>
        </w:numPr>
      </w:pPr>
      <w:r w:rsidRPr="00480FA9">
        <w:t xml:space="preserve">Linear regression between average freezing during Recall and overlap in the </w:t>
      </w:r>
      <w:r w:rsidR="00641B54">
        <w:t>DG demonstrates that overlap in the DG is predictive of freezing (n = 12 mice; F</w:t>
      </w:r>
      <w:r w:rsidR="00641B54">
        <w:rPr>
          <w:vertAlign w:val="subscript"/>
        </w:rPr>
        <w:t>1</w:t>
      </w:r>
      <w:proofErr w:type="gramStart"/>
      <w:r w:rsidR="00641B54">
        <w:rPr>
          <w:vertAlign w:val="subscript"/>
        </w:rPr>
        <w:t>,10</w:t>
      </w:r>
      <w:proofErr w:type="gramEnd"/>
      <w:r w:rsidR="00641B54">
        <w:t xml:space="preserve"> = 5.435; *P = 0.0419; R</w:t>
      </w:r>
      <w:r w:rsidR="00641B54">
        <w:rPr>
          <w:vertAlign w:val="superscript"/>
        </w:rPr>
        <w:t>2</w:t>
      </w:r>
      <w:r w:rsidR="00641B54">
        <w:t xml:space="preserve"> = 0.3521; linear regression). </w:t>
      </w:r>
    </w:p>
    <w:p w14:paraId="0AA62CE0" w14:textId="7DDA3E1E" w:rsidR="00B54FA7" w:rsidRDefault="00B54FA7">
      <w:pPr>
        <w:tabs>
          <w:tab w:val="clear" w:pos="720"/>
        </w:tabs>
        <w:spacing w:line="240" w:lineRule="auto"/>
      </w:pPr>
      <w:r>
        <w:br w:type="page"/>
      </w:r>
    </w:p>
    <w:p w14:paraId="2E3B873F" w14:textId="0D628F11" w:rsidR="00626978" w:rsidRDefault="00626978" w:rsidP="00626978">
      <w:pPr>
        <w:pStyle w:val="BUFigureCaption"/>
      </w:pPr>
      <w:bookmarkStart w:id="172" w:name="_Toc410040898"/>
      <w:r w:rsidRPr="00044DB9">
        <w:lastRenderedPageBreak/>
        <w:t xml:space="preserve">Figure </w:t>
      </w:r>
      <w:r w:rsidR="00254CF0">
        <w:t>3.</w:t>
      </w:r>
      <w:r w:rsidRPr="00044DB9">
        <w:t xml:space="preserve">2. </w:t>
      </w:r>
      <w:proofErr w:type="gramStart"/>
      <w:r w:rsidRPr="00044DB9">
        <w:rPr>
          <w:i/>
          <w:iCs/>
        </w:rPr>
        <w:t xml:space="preserve">In vivo </w:t>
      </w:r>
      <w:r w:rsidRPr="00044DB9">
        <w:t>calcium imaging in mice undergoin</w:t>
      </w:r>
      <w:r>
        <w:t>g fear reinstatement paradigm.</w:t>
      </w:r>
      <w:bookmarkEnd w:id="172"/>
      <w:proofErr w:type="gramEnd"/>
      <w:r>
        <w:t xml:space="preserve"> </w:t>
      </w:r>
    </w:p>
    <w:p w14:paraId="388DF6A4" w14:textId="3900DEBC" w:rsidR="00480FA9" w:rsidRDefault="0042105D">
      <w:pPr>
        <w:tabs>
          <w:tab w:val="clear" w:pos="720"/>
        </w:tabs>
        <w:spacing w:line="240" w:lineRule="auto"/>
      </w:pPr>
      <w:r>
        <w:rPr>
          <w:noProof/>
        </w:rPr>
        <w:drawing>
          <wp:inline distT="0" distB="0" distL="0" distR="0" wp14:anchorId="716DAFF4" wp14:editId="79513DFA">
            <wp:extent cx="5486400" cy="678751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86400" cy="6787515"/>
                    </a:xfrm>
                    <a:prstGeom prst="rect">
                      <a:avLst/>
                    </a:prstGeom>
                  </pic:spPr>
                </pic:pic>
              </a:graphicData>
            </a:graphic>
          </wp:inline>
        </w:drawing>
      </w:r>
    </w:p>
    <w:p w14:paraId="0C900502" w14:textId="0C1CD374" w:rsidR="0042105D" w:rsidRDefault="0042105D">
      <w:pPr>
        <w:tabs>
          <w:tab w:val="clear" w:pos="720"/>
        </w:tabs>
        <w:spacing w:line="240" w:lineRule="auto"/>
      </w:pPr>
      <w:r>
        <w:br w:type="page"/>
      </w:r>
    </w:p>
    <w:p w14:paraId="46A61FA2" w14:textId="62D156A4" w:rsidR="00044DB9" w:rsidRDefault="00044DB9" w:rsidP="00E76B5C">
      <w:pPr>
        <w:pStyle w:val="ListParagraph"/>
        <w:numPr>
          <w:ilvl w:val="0"/>
          <w:numId w:val="12"/>
        </w:numPr>
      </w:pPr>
      <w:r w:rsidRPr="00044DB9">
        <w:lastRenderedPageBreak/>
        <w:t>Behavioral sche</w:t>
      </w:r>
      <w:r>
        <w:t xml:space="preserve">dule for calcium imaging cohort. </w:t>
      </w:r>
    </w:p>
    <w:p w14:paraId="3C8FBA45" w14:textId="77777777" w:rsidR="00626978" w:rsidRDefault="00044DB9" w:rsidP="00E76B5C">
      <w:pPr>
        <w:pStyle w:val="ListParagraph"/>
        <w:numPr>
          <w:ilvl w:val="0"/>
          <w:numId w:val="12"/>
        </w:numPr>
      </w:pPr>
      <w:r w:rsidRPr="00044DB9">
        <w:t>Example fields of view in CA1- (top) and BLA-implanted mice (bottom</w:t>
      </w:r>
      <w:proofErr w:type="gramStart"/>
      <w:r w:rsidRPr="00044DB9">
        <w:t>),</w:t>
      </w:r>
      <w:proofErr w:type="gramEnd"/>
      <w:r w:rsidRPr="00044DB9">
        <w:t xml:space="preserve"> depicted as maximum projections of CFC imaging session. Blue outlines indicate cell masks. Scale bars = 100 microns. </w:t>
      </w:r>
    </w:p>
    <w:p w14:paraId="2A0AF905" w14:textId="77777777" w:rsidR="00626978" w:rsidRDefault="00044DB9" w:rsidP="00E76B5C">
      <w:pPr>
        <w:pStyle w:val="ListParagraph"/>
        <w:numPr>
          <w:ilvl w:val="0"/>
          <w:numId w:val="12"/>
        </w:numPr>
      </w:pPr>
      <w:r w:rsidRPr="00044DB9">
        <w:t xml:space="preserve">Fluorescence traces of 10 example cells in CA1 (top) and BLA (bottom). Blue shaded region indicates when the mouse was in the </w:t>
      </w:r>
      <w:proofErr w:type="gramStart"/>
      <w:r w:rsidRPr="00044DB9">
        <w:t>fear conditioning</w:t>
      </w:r>
      <w:proofErr w:type="gramEnd"/>
      <w:r w:rsidRPr="00044DB9">
        <w:t xml:space="preserve"> chamber. Non-shaded region indicates when mouse was in its home cage. </w:t>
      </w:r>
    </w:p>
    <w:p w14:paraId="6F05D2BC" w14:textId="77777777" w:rsidR="00626978" w:rsidRDefault="00044DB9" w:rsidP="00E76B5C">
      <w:pPr>
        <w:pStyle w:val="ListParagraph"/>
        <w:numPr>
          <w:ilvl w:val="0"/>
          <w:numId w:val="12"/>
        </w:numPr>
      </w:pPr>
      <w:r w:rsidRPr="00044DB9">
        <w:t xml:space="preserve">Implant tracts in CA1 (left) and BLA (right). Regions highlighted by white dotted line. Green cells are GCaMP6f-infected. </w:t>
      </w:r>
    </w:p>
    <w:p w14:paraId="3A39FD0D" w14:textId="77777777" w:rsidR="00626978" w:rsidRDefault="00044DB9" w:rsidP="00E76B5C">
      <w:pPr>
        <w:pStyle w:val="ListParagraph"/>
        <w:numPr>
          <w:ilvl w:val="0"/>
          <w:numId w:val="12"/>
        </w:numPr>
      </w:pPr>
      <w:r w:rsidRPr="00044DB9">
        <w:t xml:space="preserve">Example aligned and registered cell from CA1 (top row) and BLA (bottom row) during different imaging sessions. Scale bars = 50 microns. </w:t>
      </w:r>
    </w:p>
    <w:p w14:paraId="6857DFC8" w14:textId="77777777" w:rsidR="00626978" w:rsidRPr="00626978" w:rsidRDefault="00044DB9" w:rsidP="00E76B5C">
      <w:pPr>
        <w:pStyle w:val="ListParagraph"/>
        <w:numPr>
          <w:ilvl w:val="0"/>
          <w:numId w:val="12"/>
        </w:numPr>
      </w:pPr>
      <w:r w:rsidRPr="00044DB9">
        <w:t>Example PV analysis. Left, PV of CFC session, cells sorted by average Ca</w:t>
      </w:r>
      <w:r w:rsidRPr="00626978">
        <w:rPr>
          <w:vertAlign w:val="superscript"/>
        </w:rPr>
        <w:t xml:space="preserve">2+ </w:t>
      </w:r>
      <w:r w:rsidRPr="00044DB9">
        <w:t>transient rate. Subsequent columns, PVs of 30 s time bins during EXT and Recall.</w:t>
      </w:r>
    </w:p>
    <w:p w14:paraId="534DFC3A" w14:textId="0E30F711" w:rsidR="00626978" w:rsidRDefault="00044DB9" w:rsidP="00E76B5C">
      <w:pPr>
        <w:pStyle w:val="ListParagraph"/>
        <w:numPr>
          <w:ilvl w:val="0"/>
          <w:numId w:val="12"/>
        </w:numPr>
      </w:pPr>
      <w:r w:rsidRPr="00044DB9">
        <w:t>Top, correlation coefficients between CA1 CFC Ca</w:t>
      </w:r>
      <w:r w:rsidRPr="00626978">
        <w:rPr>
          <w:vertAlign w:val="superscript"/>
        </w:rPr>
        <w:t>2+</w:t>
      </w:r>
      <w:r w:rsidRPr="00044DB9">
        <w:t xml:space="preserve"> transient PVs and windowed PVs over EXT and Recall (n = 6 mice). Bottom, box plots of correlation coefficients binned by session type. Each dot represents an individual correlation coefficient from a PV during one 30 s time bin to the CFC PV. EXT1 vs. EXT2, Mann-Whitney U test </w:t>
      </w:r>
      <w:r w:rsidRPr="00626978">
        <w:rPr>
          <w:i/>
          <w:iCs/>
        </w:rPr>
        <w:t>p</w:t>
      </w:r>
      <w:r w:rsidRPr="00044DB9">
        <w:t xml:space="preserve"> = 5.03 x 10</w:t>
      </w:r>
      <w:r w:rsidRPr="00626978">
        <w:rPr>
          <w:vertAlign w:val="superscript"/>
        </w:rPr>
        <w:t>-14</w:t>
      </w:r>
      <w:r w:rsidRPr="00044DB9">
        <w:t xml:space="preserve">; EXT1 vs. Recall, </w:t>
      </w:r>
      <w:r w:rsidRPr="00626978">
        <w:rPr>
          <w:i/>
          <w:iCs/>
        </w:rPr>
        <w:t>p</w:t>
      </w:r>
      <w:r w:rsidRPr="00044DB9">
        <w:t xml:space="preserve"> = 3.08 x 10</w:t>
      </w:r>
      <w:r w:rsidRPr="00626978">
        <w:rPr>
          <w:vertAlign w:val="superscript"/>
        </w:rPr>
        <w:t>-3</w:t>
      </w:r>
      <w:r w:rsidRPr="00044DB9">
        <w:t xml:space="preserve">; EXT2 vs. Recall, </w:t>
      </w:r>
      <w:r w:rsidRPr="00626978">
        <w:rPr>
          <w:i/>
          <w:iCs/>
        </w:rPr>
        <w:t>p</w:t>
      </w:r>
      <w:r w:rsidRPr="00044DB9">
        <w:t xml:space="preserve"> = 3.29 x 10</w:t>
      </w:r>
      <w:r w:rsidRPr="00626978">
        <w:rPr>
          <w:vertAlign w:val="superscript"/>
        </w:rPr>
        <w:t>-3</w:t>
      </w:r>
      <w:r w:rsidRPr="00044DB9">
        <w:t xml:space="preserve">. </w:t>
      </w:r>
    </w:p>
    <w:p w14:paraId="7608E969" w14:textId="3A625D07" w:rsidR="00044DB9" w:rsidRDefault="00044DB9" w:rsidP="00E76B5C">
      <w:pPr>
        <w:pStyle w:val="ListParagraph"/>
        <w:numPr>
          <w:ilvl w:val="0"/>
          <w:numId w:val="12"/>
        </w:numPr>
      </w:pPr>
      <w:r w:rsidRPr="00044DB9">
        <w:t xml:space="preserve">Same as g, but for BLA (n = 6 mice). EXT1 vs. EXT2, Mann-Whitney U test </w:t>
      </w:r>
      <w:r w:rsidRPr="00626978">
        <w:rPr>
          <w:i/>
          <w:iCs/>
        </w:rPr>
        <w:t>p</w:t>
      </w:r>
      <w:r w:rsidRPr="00044DB9">
        <w:t xml:space="preserve"> = 1.35 x 10</w:t>
      </w:r>
      <w:r w:rsidRPr="00626978">
        <w:rPr>
          <w:vertAlign w:val="superscript"/>
        </w:rPr>
        <w:t>-6</w:t>
      </w:r>
      <w:r w:rsidRPr="00044DB9">
        <w:t xml:space="preserve">; EXT1 vs. Recall, </w:t>
      </w:r>
      <w:r w:rsidRPr="00626978">
        <w:rPr>
          <w:i/>
          <w:iCs/>
        </w:rPr>
        <w:t>p</w:t>
      </w:r>
      <w:r w:rsidRPr="00044DB9">
        <w:t xml:space="preserve"> = 0.21; EXT2 vs. Recall, </w:t>
      </w:r>
      <w:r w:rsidRPr="00626978">
        <w:rPr>
          <w:i/>
          <w:iCs/>
        </w:rPr>
        <w:t>p</w:t>
      </w:r>
      <w:r w:rsidRPr="00044DB9">
        <w:t xml:space="preserve"> = 0.0025. All </w:t>
      </w:r>
      <w:r w:rsidRPr="00626978">
        <w:rPr>
          <w:i/>
          <w:iCs/>
        </w:rPr>
        <w:t>p</w:t>
      </w:r>
      <w:r w:rsidRPr="00044DB9">
        <w:t xml:space="preserve"> values were adjusted for false discovery rate from multiple comparisons.</w:t>
      </w:r>
    </w:p>
    <w:p w14:paraId="48E8C5AF" w14:textId="79F02905" w:rsidR="007E52F4" w:rsidRDefault="00254CF0" w:rsidP="00254CF0">
      <w:pPr>
        <w:pStyle w:val="BUFigureCaption"/>
      </w:pPr>
      <w:bookmarkStart w:id="173" w:name="_Toc410040899"/>
      <w:r w:rsidRPr="007E52F4">
        <w:lastRenderedPageBreak/>
        <w:t xml:space="preserve">Figure </w:t>
      </w:r>
      <w:r>
        <w:t>3.</w:t>
      </w:r>
      <w:r w:rsidRPr="007E52F4">
        <w:t>3. Optical inhibition of the DG or BLA fear ensemble disrupts reinstated fear.</w:t>
      </w:r>
      <w:bookmarkEnd w:id="173"/>
    </w:p>
    <w:p w14:paraId="247253F5" w14:textId="1C8F77B6" w:rsidR="0042105D" w:rsidRDefault="007E52F4">
      <w:pPr>
        <w:tabs>
          <w:tab w:val="clear" w:pos="720"/>
        </w:tabs>
        <w:spacing w:line="240" w:lineRule="auto"/>
      </w:pPr>
      <w:r>
        <w:rPr>
          <w:noProof/>
        </w:rPr>
        <w:drawing>
          <wp:inline distT="0" distB="0" distL="0" distR="0" wp14:anchorId="46F033EB" wp14:editId="7F5A6511">
            <wp:extent cx="5248636" cy="6811077"/>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48636" cy="6811077"/>
                    </a:xfrm>
                    <a:prstGeom prst="rect">
                      <a:avLst/>
                    </a:prstGeom>
                  </pic:spPr>
                </pic:pic>
              </a:graphicData>
            </a:graphic>
          </wp:inline>
        </w:drawing>
      </w:r>
    </w:p>
    <w:p w14:paraId="3C13EB91" w14:textId="6340E9B3" w:rsidR="007E52F4" w:rsidRDefault="007E52F4">
      <w:pPr>
        <w:tabs>
          <w:tab w:val="clear" w:pos="720"/>
        </w:tabs>
        <w:spacing w:line="240" w:lineRule="auto"/>
      </w:pPr>
      <w:r>
        <w:br w:type="page"/>
      </w:r>
    </w:p>
    <w:p w14:paraId="0ACB9C02" w14:textId="0A2ECE4B" w:rsidR="007E52F4" w:rsidRDefault="007E52F4" w:rsidP="00E76B5C">
      <w:pPr>
        <w:pStyle w:val="ListParagraph"/>
        <w:numPr>
          <w:ilvl w:val="0"/>
          <w:numId w:val="13"/>
        </w:numPr>
      </w:pPr>
      <w:r w:rsidRPr="007E52F4">
        <w:lastRenderedPageBreak/>
        <w:t>Schematic of viral strategy. A virus cocktail of AAV9-c-Fos-tTA and AAV9-TRE-ArchT-eYFP was infused into either the DG or BLA for activity-dependent expression</w:t>
      </w:r>
      <w:r>
        <w:t xml:space="preserve"> of </w:t>
      </w:r>
      <w:proofErr w:type="spellStart"/>
      <w:r>
        <w:t>ArchT-eYFP</w:t>
      </w:r>
      <w:proofErr w:type="spellEnd"/>
      <w:r>
        <w:t xml:space="preserve">. </w:t>
      </w:r>
    </w:p>
    <w:p w14:paraId="05B61D4A" w14:textId="77777777" w:rsidR="00254CF0" w:rsidRDefault="007E52F4" w:rsidP="00E76B5C">
      <w:pPr>
        <w:pStyle w:val="ListParagraph"/>
        <w:numPr>
          <w:ilvl w:val="0"/>
          <w:numId w:val="13"/>
        </w:numPr>
      </w:pPr>
      <w:r w:rsidRPr="007E52F4">
        <w:t xml:space="preserve">Representative microscope images of injection sites for the DG and BLA groups of mice. </w:t>
      </w:r>
    </w:p>
    <w:p w14:paraId="5AC8C922" w14:textId="77777777" w:rsidR="00254CF0" w:rsidRDefault="007E52F4" w:rsidP="00E76B5C">
      <w:pPr>
        <w:pStyle w:val="ListParagraph"/>
        <w:numPr>
          <w:ilvl w:val="0"/>
          <w:numId w:val="13"/>
        </w:numPr>
      </w:pPr>
      <w:r w:rsidRPr="007E52F4">
        <w:t xml:space="preserve">Reinstatement behavioral schedule. Mice had the fear ensemble labeled in either the DG or BLA and inhibited during Recall after Shock Reinstatement. </w:t>
      </w:r>
    </w:p>
    <w:p w14:paraId="43266B25" w14:textId="422A630E" w:rsidR="00E24DA6" w:rsidRDefault="006E0036" w:rsidP="00346CE8">
      <w:pPr>
        <w:ind w:left="900" w:hanging="540"/>
      </w:pPr>
      <w:r>
        <w:t>(</w:t>
      </w:r>
      <w:proofErr w:type="gramStart"/>
      <w:r>
        <w:t>d</w:t>
      </w:r>
      <w:proofErr w:type="gramEnd"/>
      <w:r>
        <w:t xml:space="preserve">-g) </w:t>
      </w:r>
      <w:r w:rsidR="007E52F4" w:rsidRPr="007E52F4">
        <w:t xml:space="preserve">Line graphs: 2-minute light OFF and ON epochs during Recall for the </w:t>
      </w:r>
      <w:proofErr w:type="gramStart"/>
      <w:r w:rsidR="007E52F4" w:rsidRPr="007E52F4">
        <w:t xml:space="preserve">two </w:t>
      </w:r>
      <w:r w:rsidR="00346CE8">
        <w:t xml:space="preserve"> </w:t>
      </w:r>
      <w:r w:rsidR="007E52F4" w:rsidRPr="007E52F4">
        <w:t>experimental</w:t>
      </w:r>
      <w:proofErr w:type="gramEnd"/>
      <w:r w:rsidR="007E52F4" w:rsidRPr="007E52F4">
        <w:t xml:space="preserve"> </w:t>
      </w:r>
      <w:proofErr w:type="spellStart"/>
      <w:r w:rsidR="007E52F4" w:rsidRPr="007E52F4">
        <w:t>ArchT</w:t>
      </w:r>
      <w:proofErr w:type="spellEnd"/>
      <w:r w:rsidR="007E52F4" w:rsidRPr="007E52F4">
        <w:t xml:space="preserve"> groups (DG </w:t>
      </w:r>
      <w:proofErr w:type="spellStart"/>
      <w:r w:rsidR="007E52F4" w:rsidRPr="007E52F4">
        <w:t>Exp</w:t>
      </w:r>
      <w:proofErr w:type="spellEnd"/>
      <w:r w:rsidR="007E52F4" w:rsidRPr="007E52F4">
        <w:t xml:space="preserve"> &amp; BLA </w:t>
      </w:r>
      <w:proofErr w:type="spellStart"/>
      <w:r w:rsidR="007E52F4" w:rsidRPr="007E52F4">
        <w:t>Exp</w:t>
      </w:r>
      <w:proofErr w:type="spellEnd"/>
      <w:r w:rsidR="007E52F4" w:rsidRPr="007E52F4">
        <w:t>) and the two control no-</w:t>
      </w:r>
      <w:proofErr w:type="spellStart"/>
      <w:r w:rsidR="007E52F4" w:rsidRPr="007E52F4">
        <w:t>opsin</w:t>
      </w:r>
      <w:proofErr w:type="spellEnd"/>
      <w:r w:rsidR="007E52F4" w:rsidRPr="007E52F4">
        <w:t xml:space="preserve"> groups (DG </w:t>
      </w:r>
      <w:proofErr w:type="spellStart"/>
      <w:r w:rsidR="007E52F4" w:rsidRPr="007E52F4">
        <w:t>eYFP</w:t>
      </w:r>
      <w:proofErr w:type="spellEnd"/>
      <w:r w:rsidR="007E52F4" w:rsidRPr="007E52F4">
        <w:t xml:space="preserve"> &amp; BLA </w:t>
      </w:r>
      <w:proofErr w:type="spellStart"/>
      <w:r w:rsidR="007E52F4" w:rsidRPr="007E52F4">
        <w:t>eYFP</w:t>
      </w:r>
      <w:proofErr w:type="spellEnd"/>
      <w:r w:rsidR="007E52F4" w:rsidRPr="007E52F4">
        <w:t xml:space="preserve">). Bar graphs: Quantification of average freezing between light OFF vs. light ON epochs for each group. </w:t>
      </w:r>
    </w:p>
    <w:p w14:paraId="7A7A6A1F" w14:textId="77777777" w:rsidR="00E24DA6" w:rsidRDefault="007E52F4" w:rsidP="00E76B5C">
      <w:pPr>
        <w:pStyle w:val="ListParagraph"/>
        <w:numPr>
          <w:ilvl w:val="0"/>
          <w:numId w:val="13"/>
        </w:numPr>
      </w:pPr>
      <w:r w:rsidRPr="007E52F4">
        <w:t xml:space="preserve">DG </w:t>
      </w:r>
      <w:proofErr w:type="spellStart"/>
      <w:r w:rsidRPr="007E52F4">
        <w:t>Exp</w:t>
      </w:r>
      <w:proofErr w:type="spellEnd"/>
      <w:r w:rsidRPr="007E52F4">
        <w:t xml:space="preserve"> Recall (t</w:t>
      </w:r>
      <w:r w:rsidRPr="00E24DA6">
        <w:rPr>
          <w:vertAlign w:val="subscript"/>
        </w:rPr>
        <w:t>24</w:t>
      </w:r>
      <w:r w:rsidRPr="007E52F4">
        <w:t xml:space="preserve"> = 2.781, *P = 0.0104; paired t-test; n = 25 paired epochs from 13 mice). </w:t>
      </w:r>
    </w:p>
    <w:p w14:paraId="61E55245" w14:textId="77777777" w:rsidR="00E24DA6" w:rsidRDefault="007E52F4" w:rsidP="00E76B5C">
      <w:pPr>
        <w:pStyle w:val="ListParagraph"/>
        <w:numPr>
          <w:ilvl w:val="0"/>
          <w:numId w:val="13"/>
        </w:numPr>
      </w:pPr>
      <w:r w:rsidRPr="007E52F4">
        <w:t>BLA EXP Recall (t</w:t>
      </w:r>
      <w:r w:rsidRPr="00E24DA6">
        <w:rPr>
          <w:vertAlign w:val="subscript"/>
        </w:rPr>
        <w:t>17</w:t>
      </w:r>
      <w:r w:rsidRPr="007E52F4">
        <w:t xml:space="preserve"> = 4.277, ***P = 0.0005; paired t-test; n = 18 paired epochs from 9 mice). </w:t>
      </w:r>
    </w:p>
    <w:p w14:paraId="21151DDF" w14:textId="77777777" w:rsidR="00E24DA6" w:rsidRDefault="007E52F4" w:rsidP="00E76B5C">
      <w:pPr>
        <w:pStyle w:val="ListParagraph"/>
        <w:numPr>
          <w:ilvl w:val="0"/>
          <w:numId w:val="13"/>
        </w:numPr>
      </w:pPr>
      <w:r w:rsidRPr="007E52F4">
        <w:t xml:space="preserve">DG </w:t>
      </w:r>
      <w:proofErr w:type="spellStart"/>
      <w:r w:rsidRPr="007E52F4">
        <w:t>eYFP</w:t>
      </w:r>
      <w:proofErr w:type="spellEnd"/>
      <w:r w:rsidRPr="007E52F4">
        <w:t xml:space="preserve"> Recall (t</w:t>
      </w:r>
      <w:r w:rsidRPr="00E24DA6">
        <w:rPr>
          <w:vertAlign w:val="subscript"/>
        </w:rPr>
        <w:t>21</w:t>
      </w:r>
      <w:r w:rsidRPr="007E52F4">
        <w:t xml:space="preserve"> = 0.05067, </w:t>
      </w:r>
      <w:proofErr w:type="spellStart"/>
      <w:r w:rsidRPr="007E52F4">
        <w:t>n.s</w:t>
      </w:r>
      <w:proofErr w:type="spellEnd"/>
      <w:r w:rsidRPr="007E52F4">
        <w:t xml:space="preserve">., P = 0.9600; paired t-test; n = 22 paired epochs from 11 mice). </w:t>
      </w:r>
    </w:p>
    <w:p w14:paraId="55E82082" w14:textId="77777777" w:rsidR="00E24DA6" w:rsidRDefault="007E52F4" w:rsidP="00E76B5C">
      <w:pPr>
        <w:pStyle w:val="ListParagraph"/>
        <w:numPr>
          <w:ilvl w:val="0"/>
          <w:numId w:val="13"/>
        </w:numPr>
      </w:pPr>
      <w:r w:rsidRPr="007E52F4">
        <w:t xml:space="preserve">BLA </w:t>
      </w:r>
      <w:proofErr w:type="spellStart"/>
      <w:r w:rsidRPr="007E52F4">
        <w:t>eYFP</w:t>
      </w:r>
      <w:proofErr w:type="spellEnd"/>
      <w:r w:rsidRPr="007E52F4">
        <w:t xml:space="preserve"> Recall (t</w:t>
      </w:r>
      <w:r w:rsidRPr="00E24DA6">
        <w:rPr>
          <w:vertAlign w:val="subscript"/>
        </w:rPr>
        <w:t>15</w:t>
      </w:r>
      <w:r w:rsidRPr="007E52F4">
        <w:t xml:space="preserve"> = 0.3915, </w:t>
      </w:r>
      <w:proofErr w:type="spellStart"/>
      <w:r w:rsidRPr="007E52F4">
        <w:t>n.s</w:t>
      </w:r>
      <w:proofErr w:type="spellEnd"/>
      <w:r w:rsidRPr="007E52F4">
        <w:t xml:space="preserve">., P = 0.7010; paired t-test; n = 16 paired epochs from 8 mice). </w:t>
      </w:r>
    </w:p>
    <w:p w14:paraId="41FADD73" w14:textId="77777777" w:rsidR="00346CE8" w:rsidRDefault="007E52F4" w:rsidP="00E76B5C">
      <w:pPr>
        <w:pStyle w:val="ListParagraph"/>
        <w:numPr>
          <w:ilvl w:val="0"/>
          <w:numId w:val="13"/>
        </w:numPr>
      </w:pPr>
      <w:r w:rsidRPr="007E52F4">
        <w:t xml:space="preserve">Behavioral schedule to test for specificity of DG and BLA fear ensemble in disrupting reinstatement-induced fear. Mice had cells active during Female </w:t>
      </w:r>
      <w:r w:rsidRPr="007E52F4">
        <w:lastRenderedPageBreak/>
        <w:t xml:space="preserve">Exposure labeled in either the DG or BLA, and then underwent FC, EXT, Shock Reinstatement, and had the labeled cells inhibited during Recall. </w:t>
      </w:r>
    </w:p>
    <w:p w14:paraId="54116999" w14:textId="500E5939" w:rsidR="00E24DA6" w:rsidRDefault="007E52F4" w:rsidP="00346CE8">
      <w:pPr>
        <w:ind w:left="360"/>
      </w:pPr>
      <w:r w:rsidRPr="007E52F4">
        <w:t>(</w:t>
      </w:r>
      <w:proofErr w:type="spellStart"/>
      <w:proofErr w:type="gramStart"/>
      <w:r w:rsidRPr="007E52F4">
        <w:t>i</w:t>
      </w:r>
      <w:proofErr w:type="gramEnd"/>
      <w:r w:rsidRPr="007E52F4">
        <w:t>,j</w:t>
      </w:r>
      <w:proofErr w:type="spellEnd"/>
      <w:r w:rsidRPr="007E52F4">
        <w:t xml:space="preserve">) </w:t>
      </w:r>
      <w:proofErr w:type="gramStart"/>
      <w:r w:rsidRPr="007E52F4">
        <w:t>Same</w:t>
      </w:r>
      <w:proofErr w:type="gramEnd"/>
      <w:r w:rsidRPr="007E52F4">
        <w:t xml:space="preserve"> line and bar graphs as in d-g, but for the behavioral design in h. </w:t>
      </w:r>
    </w:p>
    <w:p w14:paraId="42E0D462" w14:textId="77777777" w:rsidR="00E24DA6" w:rsidRDefault="007E52F4" w:rsidP="00E76B5C">
      <w:pPr>
        <w:pStyle w:val="ListParagraph"/>
        <w:numPr>
          <w:ilvl w:val="0"/>
          <w:numId w:val="13"/>
        </w:numPr>
      </w:pPr>
      <w:r w:rsidRPr="007E52F4">
        <w:t xml:space="preserve">DG </w:t>
      </w:r>
      <w:proofErr w:type="spellStart"/>
      <w:r w:rsidRPr="007E52F4">
        <w:t>Pos</w:t>
      </w:r>
      <w:proofErr w:type="spellEnd"/>
      <w:r w:rsidRPr="007E52F4">
        <w:t xml:space="preserve"> Recall (t</w:t>
      </w:r>
      <w:r w:rsidRPr="00E24DA6">
        <w:rPr>
          <w:vertAlign w:val="subscript"/>
        </w:rPr>
        <w:t>23</w:t>
      </w:r>
      <w:r w:rsidRPr="007E52F4">
        <w:t xml:space="preserve"> = 2.053, </w:t>
      </w:r>
      <w:proofErr w:type="spellStart"/>
      <w:r w:rsidRPr="007E52F4">
        <w:t>n.s</w:t>
      </w:r>
      <w:proofErr w:type="spellEnd"/>
      <w:r w:rsidRPr="007E52F4">
        <w:t xml:space="preserve">., P = 0.0516; paired t-test; n = 24 paired epochs from 12 mice). </w:t>
      </w:r>
    </w:p>
    <w:p w14:paraId="79B46E4C" w14:textId="77777777" w:rsidR="00E24DA6" w:rsidRDefault="007E52F4" w:rsidP="00E76B5C">
      <w:pPr>
        <w:pStyle w:val="ListParagraph"/>
        <w:numPr>
          <w:ilvl w:val="0"/>
          <w:numId w:val="13"/>
        </w:numPr>
      </w:pPr>
      <w:r w:rsidRPr="007E52F4">
        <w:t xml:space="preserve">BLA </w:t>
      </w:r>
      <w:proofErr w:type="spellStart"/>
      <w:r w:rsidRPr="007E52F4">
        <w:t>Pos</w:t>
      </w:r>
      <w:proofErr w:type="spellEnd"/>
      <w:r w:rsidRPr="007E52F4">
        <w:t xml:space="preserve"> Recall (t</w:t>
      </w:r>
      <w:r w:rsidRPr="00E24DA6">
        <w:rPr>
          <w:vertAlign w:val="subscript"/>
        </w:rPr>
        <w:t>15</w:t>
      </w:r>
      <w:r w:rsidRPr="007E52F4">
        <w:t xml:space="preserve"> = 0.1986, </w:t>
      </w:r>
      <w:proofErr w:type="spellStart"/>
      <w:r w:rsidRPr="007E52F4">
        <w:t>n.s</w:t>
      </w:r>
      <w:proofErr w:type="spellEnd"/>
      <w:r w:rsidRPr="007E52F4">
        <w:t xml:space="preserve">., P = 0.8452; paired t-test; n = 16 paired epochs from 8 mice). </w:t>
      </w:r>
    </w:p>
    <w:p w14:paraId="4084F5C9" w14:textId="77777777" w:rsidR="00E24DA6" w:rsidRDefault="007E52F4" w:rsidP="00E76B5C">
      <w:pPr>
        <w:pStyle w:val="ListParagraph"/>
        <w:numPr>
          <w:ilvl w:val="0"/>
          <w:numId w:val="13"/>
        </w:numPr>
      </w:pPr>
      <w:r w:rsidRPr="007E52F4">
        <w:t>Freezing difference scores across the three DG groups (</w:t>
      </w:r>
      <w:proofErr w:type="spellStart"/>
      <w:r w:rsidRPr="007E52F4">
        <w:t>Exp</w:t>
      </w:r>
      <w:proofErr w:type="spellEnd"/>
      <w:r w:rsidRPr="007E52F4">
        <w:t xml:space="preserve">, </w:t>
      </w:r>
      <w:proofErr w:type="spellStart"/>
      <w:r w:rsidRPr="007E52F4">
        <w:t>Pos</w:t>
      </w:r>
      <w:proofErr w:type="spellEnd"/>
      <w:r w:rsidRPr="007E52F4">
        <w:t xml:space="preserve">, </w:t>
      </w:r>
      <w:proofErr w:type="spellStart"/>
      <w:r w:rsidRPr="007E52F4">
        <w:t>eYFP</w:t>
      </w:r>
      <w:proofErr w:type="spellEnd"/>
      <w:r w:rsidRPr="007E52F4">
        <w:t xml:space="preserve">), calculated as freezing in light ON epoch – freezing in light OFF epoch, for each set of epochs for each mouse. There was a strong trend towards a decrease in freezing in the light ON epoch in the </w:t>
      </w:r>
      <w:proofErr w:type="spellStart"/>
      <w:r w:rsidRPr="007E52F4">
        <w:t>Exp</w:t>
      </w:r>
      <w:proofErr w:type="spellEnd"/>
      <w:r w:rsidRPr="007E52F4">
        <w:t xml:space="preserve"> group vs. the </w:t>
      </w:r>
      <w:proofErr w:type="spellStart"/>
      <w:r w:rsidRPr="007E52F4">
        <w:t>eYFP</w:t>
      </w:r>
      <w:proofErr w:type="spellEnd"/>
      <w:r w:rsidRPr="007E52F4">
        <w:t xml:space="preserve"> group, and there was no difference in the </w:t>
      </w:r>
      <w:proofErr w:type="spellStart"/>
      <w:r w:rsidRPr="007E52F4">
        <w:t>Pos</w:t>
      </w:r>
      <w:proofErr w:type="spellEnd"/>
      <w:r w:rsidRPr="007E52F4">
        <w:t xml:space="preserve"> vs. </w:t>
      </w:r>
      <w:proofErr w:type="spellStart"/>
      <w:r w:rsidRPr="007E52F4">
        <w:t>eYFP</w:t>
      </w:r>
      <w:proofErr w:type="spellEnd"/>
      <w:r w:rsidRPr="007E52F4">
        <w:t xml:space="preserve"> groups (from left to right: n = 25 scores from 13 mice, 24 scores from 12 mice, 22 scores from 11 mice; F</w:t>
      </w:r>
      <w:r w:rsidRPr="00E24DA6">
        <w:rPr>
          <w:vertAlign w:val="subscript"/>
        </w:rPr>
        <w:t>2</w:t>
      </w:r>
      <w:proofErr w:type="gramStart"/>
      <w:r w:rsidRPr="00E24DA6">
        <w:rPr>
          <w:vertAlign w:val="subscript"/>
        </w:rPr>
        <w:t>,68</w:t>
      </w:r>
      <w:proofErr w:type="gramEnd"/>
      <w:r w:rsidRPr="007E52F4">
        <w:t xml:space="preserve"> = 2.351, P = 0.1030; DG </w:t>
      </w:r>
      <w:proofErr w:type="spellStart"/>
      <w:r w:rsidRPr="007E52F4">
        <w:t>Exp</w:t>
      </w:r>
      <w:proofErr w:type="spellEnd"/>
      <w:r w:rsidRPr="007E52F4">
        <w:t xml:space="preserve"> vs. DG </w:t>
      </w:r>
      <w:proofErr w:type="spellStart"/>
      <w:r w:rsidRPr="007E52F4">
        <w:t>eYFP</w:t>
      </w:r>
      <w:proofErr w:type="spellEnd"/>
      <w:r w:rsidRPr="007E52F4">
        <w:t xml:space="preserve">, </w:t>
      </w:r>
      <w:proofErr w:type="spellStart"/>
      <w:r w:rsidRPr="007E52F4">
        <w:t>n.s</w:t>
      </w:r>
      <w:proofErr w:type="spellEnd"/>
      <w:r w:rsidRPr="007E52F4">
        <w:t xml:space="preserve">., P = 0.0658; DG </w:t>
      </w:r>
      <w:proofErr w:type="spellStart"/>
      <w:r w:rsidRPr="007E52F4">
        <w:t>Pos</w:t>
      </w:r>
      <w:proofErr w:type="spellEnd"/>
      <w:r w:rsidRPr="007E52F4">
        <w:t xml:space="preserve"> vs. DG </w:t>
      </w:r>
      <w:proofErr w:type="spellStart"/>
      <w:r w:rsidRPr="007E52F4">
        <w:t>eYFP</w:t>
      </w:r>
      <w:proofErr w:type="spellEnd"/>
      <w:r w:rsidRPr="007E52F4">
        <w:t xml:space="preserve">, </w:t>
      </w:r>
      <w:proofErr w:type="spellStart"/>
      <w:r w:rsidRPr="007E52F4">
        <w:t>n.s</w:t>
      </w:r>
      <w:proofErr w:type="spellEnd"/>
      <w:r w:rsidRPr="007E52F4">
        <w:t xml:space="preserve">., P = 0.2682; one-way ANOVA followed by </w:t>
      </w:r>
      <w:proofErr w:type="spellStart"/>
      <w:r w:rsidRPr="007E52F4">
        <w:t>Dunnett’s</w:t>
      </w:r>
      <w:proofErr w:type="spellEnd"/>
      <w:r w:rsidRPr="007E52F4">
        <w:t xml:space="preserve"> test). </w:t>
      </w:r>
    </w:p>
    <w:p w14:paraId="1EB15D0E" w14:textId="77777777" w:rsidR="00E24DA6" w:rsidRDefault="007E52F4" w:rsidP="00E76B5C">
      <w:pPr>
        <w:pStyle w:val="ListParagraph"/>
        <w:numPr>
          <w:ilvl w:val="0"/>
          <w:numId w:val="13"/>
        </w:numPr>
      </w:pPr>
      <w:r w:rsidRPr="007E52F4">
        <w:t xml:space="preserve">Same as k but for BLA groups. The BLA </w:t>
      </w:r>
      <w:proofErr w:type="spellStart"/>
      <w:r w:rsidRPr="007E52F4">
        <w:t>Exp</w:t>
      </w:r>
      <w:proofErr w:type="spellEnd"/>
      <w:r w:rsidRPr="007E52F4">
        <w:t xml:space="preserve"> group showed significantly lower freezing during the light ON epoch compared to the BLA </w:t>
      </w:r>
      <w:proofErr w:type="spellStart"/>
      <w:r w:rsidRPr="007E52F4">
        <w:t>eYFP</w:t>
      </w:r>
      <w:proofErr w:type="spellEnd"/>
      <w:r w:rsidRPr="007E52F4">
        <w:t xml:space="preserve"> group (</w:t>
      </w:r>
      <w:r w:rsidRPr="00E24DA6">
        <w:rPr>
          <w:i/>
          <w:iCs/>
        </w:rPr>
        <w:t>p</w:t>
      </w:r>
      <w:r w:rsidRPr="007E52F4">
        <w:t xml:space="preserve"> = 0.0122), whereas there was no difference in the BLA </w:t>
      </w:r>
      <w:proofErr w:type="spellStart"/>
      <w:r w:rsidRPr="007E52F4">
        <w:t>Pos</w:t>
      </w:r>
      <w:proofErr w:type="spellEnd"/>
      <w:r w:rsidRPr="007E52F4">
        <w:t xml:space="preserve"> vs. BLA </w:t>
      </w:r>
      <w:proofErr w:type="spellStart"/>
      <w:r w:rsidRPr="007E52F4">
        <w:t>eYFP</w:t>
      </w:r>
      <w:proofErr w:type="spellEnd"/>
      <w:r w:rsidRPr="007E52F4">
        <w:t xml:space="preserve"> groups (</w:t>
      </w:r>
      <w:r w:rsidRPr="00E24DA6">
        <w:rPr>
          <w:i/>
          <w:iCs/>
        </w:rPr>
        <w:t>p</w:t>
      </w:r>
      <w:r w:rsidRPr="007E52F4">
        <w:t xml:space="preserve"> = 0.8797) (from left to right: n = 18 scores from 9 mice, 16 scores from 8 mice, 16 scores from 8 mice; F</w:t>
      </w:r>
      <w:r w:rsidRPr="00E24DA6">
        <w:rPr>
          <w:vertAlign w:val="subscript"/>
        </w:rPr>
        <w:t>2</w:t>
      </w:r>
      <w:proofErr w:type="gramStart"/>
      <w:r w:rsidRPr="00E24DA6">
        <w:rPr>
          <w:vertAlign w:val="subscript"/>
        </w:rPr>
        <w:t>,47</w:t>
      </w:r>
      <w:proofErr w:type="gramEnd"/>
      <w:r w:rsidRPr="007E52F4">
        <w:t xml:space="preserve"> = 4.811, P = 0.0126; BLA </w:t>
      </w:r>
      <w:proofErr w:type="spellStart"/>
      <w:r w:rsidRPr="007E52F4">
        <w:t>Exp</w:t>
      </w:r>
      <w:proofErr w:type="spellEnd"/>
      <w:r w:rsidRPr="007E52F4">
        <w:t xml:space="preserve"> vs. BLA </w:t>
      </w:r>
      <w:proofErr w:type="spellStart"/>
      <w:r w:rsidRPr="007E52F4">
        <w:t>eYFP</w:t>
      </w:r>
      <w:proofErr w:type="spellEnd"/>
      <w:r w:rsidRPr="007E52F4">
        <w:t xml:space="preserve">, *P = 0.0122; BLA </w:t>
      </w:r>
      <w:proofErr w:type="spellStart"/>
      <w:r w:rsidRPr="007E52F4">
        <w:t>Pos</w:t>
      </w:r>
      <w:proofErr w:type="spellEnd"/>
      <w:r w:rsidRPr="007E52F4">
        <w:t xml:space="preserve"> vs. BLA </w:t>
      </w:r>
      <w:proofErr w:type="spellStart"/>
      <w:r w:rsidRPr="007E52F4">
        <w:t>eYFP</w:t>
      </w:r>
      <w:proofErr w:type="spellEnd"/>
      <w:r w:rsidRPr="007E52F4">
        <w:t xml:space="preserve">, </w:t>
      </w:r>
      <w:proofErr w:type="spellStart"/>
      <w:r w:rsidRPr="007E52F4">
        <w:t>n.s</w:t>
      </w:r>
      <w:proofErr w:type="spellEnd"/>
      <w:r w:rsidRPr="007E52F4">
        <w:t xml:space="preserve">., P = 0.8797; one-way ANOVA followed by </w:t>
      </w:r>
      <w:proofErr w:type="spellStart"/>
      <w:r w:rsidRPr="007E52F4">
        <w:t>Dunnett’s</w:t>
      </w:r>
      <w:proofErr w:type="spellEnd"/>
      <w:r w:rsidRPr="007E52F4">
        <w:t xml:space="preserve"> test). </w:t>
      </w:r>
    </w:p>
    <w:p w14:paraId="42FEFCB0" w14:textId="154B9185" w:rsidR="007E52F4" w:rsidRPr="007E52F4" w:rsidRDefault="007E52F4" w:rsidP="00E76B5C">
      <w:pPr>
        <w:pStyle w:val="ListParagraph"/>
        <w:numPr>
          <w:ilvl w:val="0"/>
          <w:numId w:val="13"/>
        </w:numPr>
      </w:pPr>
      <w:r w:rsidRPr="007E52F4">
        <w:lastRenderedPageBreak/>
        <w:t xml:space="preserve">Summary graph of freezing difference scores across all groups in Figure 3. While mice in the BLA and DG </w:t>
      </w:r>
      <w:proofErr w:type="spellStart"/>
      <w:r w:rsidRPr="007E52F4">
        <w:t>Exp</w:t>
      </w:r>
      <w:proofErr w:type="spellEnd"/>
      <w:r w:rsidRPr="007E52F4">
        <w:t xml:space="preserve"> groups show significantly less freezing during light ON epochs, the BLA and DG </w:t>
      </w:r>
      <w:proofErr w:type="spellStart"/>
      <w:r w:rsidRPr="007E52F4">
        <w:t>Pos</w:t>
      </w:r>
      <w:proofErr w:type="spellEnd"/>
      <w:r w:rsidRPr="007E52F4">
        <w:t xml:space="preserve"> groups and BLA and DG </w:t>
      </w:r>
      <w:proofErr w:type="spellStart"/>
      <w:r w:rsidRPr="007E52F4">
        <w:t>eYFP</w:t>
      </w:r>
      <w:proofErr w:type="spellEnd"/>
      <w:r w:rsidRPr="007E52F4">
        <w:t xml:space="preserve"> groups show no difference in freezing between light ON and light OFF epochs (from left to right: n = 18 scores from 9 mice, 25 scores from 13 mice, 16 scores from 8 mice, 24 scores from 12 mice, 16 scores from 8 mice, 22 scores from 12 mice; BLA </w:t>
      </w:r>
      <w:proofErr w:type="spellStart"/>
      <w:r w:rsidRPr="007E52F4">
        <w:t>Exp</w:t>
      </w:r>
      <w:proofErr w:type="spellEnd"/>
      <w:r w:rsidRPr="007E52F4">
        <w:t>, t</w:t>
      </w:r>
      <w:r w:rsidRPr="00E24DA6">
        <w:rPr>
          <w:vertAlign w:val="subscript"/>
        </w:rPr>
        <w:t>17</w:t>
      </w:r>
      <w:r w:rsidRPr="007E52F4">
        <w:t xml:space="preserve"> = 4.277, ***P = 0.0005; DG </w:t>
      </w:r>
      <w:proofErr w:type="spellStart"/>
      <w:r w:rsidRPr="007E52F4">
        <w:t>Exp</w:t>
      </w:r>
      <w:proofErr w:type="spellEnd"/>
      <w:r w:rsidRPr="007E52F4">
        <w:t>, t</w:t>
      </w:r>
      <w:r w:rsidRPr="00E24DA6">
        <w:rPr>
          <w:vertAlign w:val="subscript"/>
        </w:rPr>
        <w:t>24</w:t>
      </w:r>
      <w:r w:rsidRPr="007E52F4">
        <w:t xml:space="preserve"> = 2.781, *P = 0.0104; BLA </w:t>
      </w:r>
      <w:proofErr w:type="spellStart"/>
      <w:r w:rsidRPr="007E52F4">
        <w:t>Pos</w:t>
      </w:r>
      <w:proofErr w:type="spellEnd"/>
      <w:r w:rsidRPr="007E52F4">
        <w:t>, t</w:t>
      </w:r>
      <w:r w:rsidRPr="00E24DA6">
        <w:rPr>
          <w:vertAlign w:val="subscript"/>
        </w:rPr>
        <w:t>15</w:t>
      </w:r>
      <w:r w:rsidRPr="007E52F4">
        <w:t xml:space="preserve"> = 0.1986, </w:t>
      </w:r>
      <w:proofErr w:type="spellStart"/>
      <w:r w:rsidRPr="007E52F4">
        <w:t>n.s</w:t>
      </w:r>
      <w:proofErr w:type="spellEnd"/>
      <w:r w:rsidRPr="007E52F4">
        <w:t xml:space="preserve">., P = 0.8452; DG </w:t>
      </w:r>
      <w:proofErr w:type="spellStart"/>
      <w:r w:rsidRPr="007E52F4">
        <w:t>Pos</w:t>
      </w:r>
      <w:proofErr w:type="spellEnd"/>
      <w:r w:rsidRPr="007E52F4">
        <w:t>, t</w:t>
      </w:r>
      <w:r w:rsidRPr="00E24DA6">
        <w:rPr>
          <w:vertAlign w:val="subscript"/>
        </w:rPr>
        <w:t>23</w:t>
      </w:r>
      <w:r w:rsidRPr="007E52F4">
        <w:t xml:space="preserve"> = 2.053, </w:t>
      </w:r>
      <w:proofErr w:type="spellStart"/>
      <w:r w:rsidRPr="007E52F4">
        <w:t>n.s</w:t>
      </w:r>
      <w:proofErr w:type="spellEnd"/>
      <w:r w:rsidRPr="007E52F4">
        <w:t xml:space="preserve">., P = 0.0516; BLA </w:t>
      </w:r>
      <w:proofErr w:type="spellStart"/>
      <w:r w:rsidRPr="007E52F4">
        <w:t>eYFP</w:t>
      </w:r>
      <w:proofErr w:type="spellEnd"/>
      <w:r w:rsidRPr="007E52F4">
        <w:t>, t</w:t>
      </w:r>
      <w:r w:rsidRPr="00E24DA6">
        <w:rPr>
          <w:vertAlign w:val="subscript"/>
        </w:rPr>
        <w:t>15</w:t>
      </w:r>
      <w:r w:rsidRPr="007E52F4">
        <w:t xml:space="preserve"> = 0.3915, </w:t>
      </w:r>
      <w:proofErr w:type="spellStart"/>
      <w:r w:rsidRPr="007E52F4">
        <w:t>n.s</w:t>
      </w:r>
      <w:proofErr w:type="spellEnd"/>
      <w:r w:rsidRPr="007E52F4">
        <w:t xml:space="preserve">., P = 0.7010; DG </w:t>
      </w:r>
      <w:proofErr w:type="spellStart"/>
      <w:r w:rsidRPr="007E52F4">
        <w:t>eYFP</w:t>
      </w:r>
      <w:proofErr w:type="spellEnd"/>
      <w:r w:rsidRPr="007E52F4">
        <w:t>, t</w:t>
      </w:r>
      <w:r w:rsidRPr="00E24DA6">
        <w:rPr>
          <w:vertAlign w:val="subscript"/>
        </w:rPr>
        <w:t>21</w:t>
      </w:r>
      <w:r w:rsidRPr="007E52F4">
        <w:t xml:space="preserve"> = 0.05076, </w:t>
      </w:r>
      <w:proofErr w:type="spellStart"/>
      <w:r w:rsidRPr="007E52F4">
        <w:t>n.s</w:t>
      </w:r>
      <w:proofErr w:type="spellEnd"/>
      <w:r w:rsidRPr="007E52F4">
        <w:t>., P = 0.9600; one-sample t-tests, µ</w:t>
      </w:r>
      <w:r w:rsidRPr="00E24DA6">
        <w:rPr>
          <w:vertAlign w:val="subscript"/>
        </w:rPr>
        <w:t>0</w:t>
      </w:r>
      <w:r w:rsidRPr="007E52F4">
        <w:t xml:space="preserve"> = 0).</w:t>
      </w:r>
    </w:p>
    <w:p w14:paraId="4C525191" w14:textId="77777777" w:rsidR="007E52F4" w:rsidRDefault="007E52F4">
      <w:pPr>
        <w:tabs>
          <w:tab w:val="clear" w:pos="720"/>
        </w:tabs>
        <w:spacing w:line="240" w:lineRule="auto"/>
      </w:pPr>
    </w:p>
    <w:p w14:paraId="12FB4B59" w14:textId="5826423D" w:rsidR="00F06B46" w:rsidRDefault="00F06B46" w:rsidP="00D159EB">
      <w:pPr>
        <w:tabs>
          <w:tab w:val="clear" w:pos="720"/>
        </w:tabs>
        <w:spacing w:line="240" w:lineRule="auto"/>
      </w:pPr>
      <w:r>
        <w:br w:type="page"/>
      </w:r>
    </w:p>
    <w:p w14:paraId="6C150B85" w14:textId="601AD7B3" w:rsidR="005F4F2D" w:rsidRDefault="005F4F2D" w:rsidP="005F4F2D">
      <w:pPr>
        <w:pStyle w:val="BUFigureCaption"/>
      </w:pPr>
      <w:bookmarkStart w:id="174" w:name="_Toc410040900"/>
      <w:r w:rsidRPr="005F4F2D">
        <w:lastRenderedPageBreak/>
        <w:t xml:space="preserve">Figure </w:t>
      </w:r>
      <w:r>
        <w:t>S3.</w:t>
      </w:r>
      <w:r w:rsidRPr="005F4F2D">
        <w:t xml:space="preserve">1. </w:t>
      </w:r>
      <w:proofErr w:type="gramStart"/>
      <w:r w:rsidRPr="005F4F2D">
        <w:t>Behavior in reinstatement paradigm.</w:t>
      </w:r>
      <w:bookmarkEnd w:id="174"/>
      <w:proofErr w:type="gramEnd"/>
    </w:p>
    <w:p w14:paraId="454DEF5B" w14:textId="6C7D2C29" w:rsidR="005F4F2D" w:rsidRDefault="005F4F2D" w:rsidP="00D159EB">
      <w:pPr>
        <w:tabs>
          <w:tab w:val="clear" w:pos="720"/>
        </w:tabs>
        <w:spacing w:line="240" w:lineRule="auto"/>
        <w:rPr>
          <w:rFonts w:eastAsiaTheme="majorEastAsia" w:cs="Times New Roman"/>
          <w:b/>
          <w:bCs/>
        </w:rPr>
      </w:pPr>
      <w:r>
        <w:rPr>
          <w:rFonts w:eastAsiaTheme="majorEastAsia" w:cs="Times New Roman"/>
          <w:b/>
          <w:bCs/>
          <w:noProof/>
        </w:rPr>
        <w:drawing>
          <wp:inline distT="0" distB="0" distL="0" distR="0" wp14:anchorId="58AD8AD5" wp14:editId="7F5146C6">
            <wp:extent cx="5486247" cy="6973169"/>
            <wp:effectExtent l="0" t="0" r="635" b="12065"/>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0">
                      <a:extLst>
                        <a:ext uri="{28A0092B-C50C-407E-A947-70E740481C1C}">
                          <a14:useLocalDpi xmlns:a14="http://schemas.microsoft.com/office/drawing/2010/main" val="0"/>
                        </a:ext>
                      </a:extLst>
                    </a:blip>
                    <a:srcRect t="549"/>
                    <a:stretch/>
                  </pic:blipFill>
                  <pic:spPr bwMode="auto">
                    <a:xfrm>
                      <a:off x="0" y="0"/>
                      <a:ext cx="5486400" cy="6973363"/>
                    </a:xfrm>
                    <a:prstGeom prst="rect">
                      <a:avLst/>
                    </a:prstGeom>
                    <a:noFill/>
                    <a:ln>
                      <a:noFill/>
                    </a:ln>
                    <a:extLst>
                      <a:ext uri="{53640926-AAD7-44d8-BBD7-CCE9431645EC}">
                        <a14:shadowObscured xmlns:a14="http://schemas.microsoft.com/office/drawing/2010/main"/>
                      </a:ext>
                    </a:extLst>
                  </pic:spPr>
                </pic:pic>
              </a:graphicData>
            </a:graphic>
          </wp:inline>
        </w:drawing>
      </w:r>
    </w:p>
    <w:p w14:paraId="70D37540" w14:textId="7B4618E6" w:rsidR="005F4F2D" w:rsidRDefault="005F4F2D">
      <w:pPr>
        <w:tabs>
          <w:tab w:val="clear" w:pos="720"/>
        </w:tabs>
        <w:spacing w:line="240" w:lineRule="auto"/>
        <w:rPr>
          <w:rFonts w:eastAsiaTheme="majorEastAsia" w:cs="Times New Roman"/>
          <w:b/>
          <w:bCs/>
        </w:rPr>
      </w:pPr>
      <w:r>
        <w:rPr>
          <w:rFonts w:eastAsiaTheme="majorEastAsia" w:cs="Times New Roman"/>
          <w:b/>
          <w:bCs/>
        </w:rPr>
        <w:br w:type="page"/>
      </w:r>
    </w:p>
    <w:p w14:paraId="27D38594" w14:textId="247B657F" w:rsidR="005F4F2D" w:rsidRDefault="005F4F2D" w:rsidP="00E76B5C">
      <w:pPr>
        <w:pStyle w:val="ListParagraph"/>
        <w:numPr>
          <w:ilvl w:val="0"/>
          <w:numId w:val="14"/>
        </w:numPr>
      </w:pPr>
      <w:r w:rsidRPr="005F4F2D">
        <w:lastRenderedPageBreak/>
        <w:t xml:space="preserve">Mice underwent an 8-minute </w:t>
      </w:r>
      <w:r w:rsidR="00060639">
        <w:t>CFC session</w:t>
      </w:r>
      <w:r w:rsidRPr="005F4F2D">
        <w:t>, with four 1.5</w:t>
      </w:r>
      <w:r w:rsidR="00060639">
        <w:t xml:space="preserve"> </w:t>
      </w:r>
      <w:r w:rsidRPr="005F4F2D">
        <w:t xml:space="preserve">mA shocks spaced 80-seconds apart. Compared to the first 3 minutes, mice froze significantly more in the last three minutes of the </w:t>
      </w:r>
      <w:r w:rsidR="00060639">
        <w:t>C</w:t>
      </w:r>
      <w:r w:rsidRPr="005F4F2D">
        <w:t>FC session (t</w:t>
      </w:r>
      <w:r w:rsidRPr="005F4F2D">
        <w:rPr>
          <w:vertAlign w:val="subscript"/>
        </w:rPr>
        <w:t>15</w:t>
      </w:r>
      <w:r w:rsidRPr="005F4F2D">
        <w:t xml:space="preserve"> = 13.16, ****P &lt; 0.0001; paired</w:t>
      </w:r>
      <w:r>
        <w:t xml:space="preserve"> t-test; n = 16 mice). </w:t>
      </w:r>
    </w:p>
    <w:p w14:paraId="635523DD" w14:textId="77777777" w:rsidR="005F4F2D" w:rsidRDefault="005F4F2D" w:rsidP="00E76B5C">
      <w:pPr>
        <w:pStyle w:val="ListParagraph"/>
        <w:numPr>
          <w:ilvl w:val="0"/>
          <w:numId w:val="14"/>
        </w:numPr>
      </w:pPr>
      <w:r w:rsidRPr="005F4F2D">
        <w:t>Mice underwent two 30-minute extinction sessions (EXT 1 and EXT2) spaced 24 hours apart. Mice spent significantly less time freezing in the last five minutes of EXT2 as compared to the first five minutes of EXT1 (t</w:t>
      </w:r>
      <w:r w:rsidRPr="005F4F2D">
        <w:rPr>
          <w:vertAlign w:val="subscript"/>
        </w:rPr>
        <w:t>15</w:t>
      </w:r>
      <w:r w:rsidRPr="005F4F2D">
        <w:t xml:space="preserve"> = 5.382, ****P &lt; 0.0001; paired t-test; n = 16 mice). </w:t>
      </w:r>
    </w:p>
    <w:p w14:paraId="6094DEF6" w14:textId="4CE177B0" w:rsidR="005F4F2D" w:rsidRDefault="005F4F2D" w:rsidP="00E76B5C">
      <w:pPr>
        <w:pStyle w:val="ListParagraph"/>
        <w:numPr>
          <w:ilvl w:val="0"/>
          <w:numId w:val="14"/>
        </w:numPr>
      </w:pPr>
      <w:r w:rsidRPr="005F4F2D">
        <w:t>Following EXT, one group of mice was returned to the conditioned context for Recall (EXT-Recall), while another group received an immediate shock in a no</w:t>
      </w:r>
      <w:r w:rsidR="00BA604F">
        <w:t xml:space="preserve">vel context and was removed 60 </w:t>
      </w:r>
      <w:r w:rsidRPr="005F4F2D">
        <w:t xml:space="preserve">s later. After 24 hours, those mice were tested in the original conditioned context for reinstatement (IS-Recall). </w:t>
      </w:r>
    </w:p>
    <w:p w14:paraId="60130FA0" w14:textId="77777777" w:rsidR="005F4F2D" w:rsidRDefault="005F4F2D" w:rsidP="00E76B5C">
      <w:pPr>
        <w:pStyle w:val="ListParagraph"/>
        <w:numPr>
          <w:ilvl w:val="0"/>
          <w:numId w:val="14"/>
        </w:numPr>
      </w:pPr>
      <w:r w:rsidRPr="005F4F2D">
        <w:t>Compared to mice that did not receive the reinstating shock, those that did showed significantly more freezing across a 5-minute Recall session (t</w:t>
      </w:r>
      <w:r w:rsidRPr="005F4F2D">
        <w:rPr>
          <w:vertAlign w:val="subscript"/>
        </w:rPr>
        <w:t>8</w:t>
      </w:r>
      <w:r w:rsidRPr="005F4F2D">
        <w:t xml:space="preserve"> = 4.631, **P = 0.0017; unpaired t-test; </w:t>
      </w:r>
      <w:r>
        <w:t xml:space="preserve">n = 5 minutes for each group). </w:t>
      </w:r>
    </w:p>
    <w:p w14:paraId="5D85B260" w14:textId="77777777" w:rsidR="005F4F2D" w:rsidRDefault="005F4F2D" w:rsidP="00E76B5C">
      <w:pPr>
        <w:pStyle w:val="ListParagraph"/>
        <w:numPr>
          <w:ilvl w:val="0"/>
          <w:numId w:val="14"/>
        </w:numPr>
      </w:pPr>
      <w:r w:rsidRPr="005F4F2D">
        <w:t>On average, mice that received the reinstating shock froze significantly more during Recall than did mice that did not receive the reinstating shock (t</w:t>
      </w:r>
      <w:r w:rsidRPr="005F4F2D">
        <w:rPr>
          <w:vertAlign w:val="subscript"/>
        </w:rPr>
        <w:t>6</w:t>
      </w:r>
      <w:r w:rsidRPr="005F4F2D">
        <w:t xml:space="preserve"> = 4.017, **P = 0.0070; unpaired t-test; n = 4 mice per group). </w:t>
      </w:r>
    </w:p>
    <w:p w14:paraId="19CCE75C" w14:textId="152572AB" w:rsidR="00DA6A56" w:rsidRDefault="005F4F2D" w:rsidP="00E76B5C">
      <w:pPr>
        <w:pStyle w:val="ListParagraph"/>
        <w:numPr>
          <w:ilvl w:val="0"/>
          <w:numId w:val="14"/>
        </w:numPr>
      </w:pPr>
      <w:r w:rsidRPr="005F4F2D">
        <w:t xml:space="preserve">Mice underwent FC and EXT as in Figure </w:t>
      </w:r>
      <w:r w:rsidR="005C1B7C">
        <w:t>3.</w:t>
      </w:r>
      <w:r w:rsidRPr="005F4F2D">
        <w:t xml:space="preserve">1a; however, they then received a 30-minute immobilization stress session and were tested for reinstatement 24 hours later. </w:t>
      </w:r>
    </w:p>
    <w:p w14:paraId="3BDF1AA0" w14:textId="77777777" w:rsidR="00DA6A56" w:rsidRDefault="005F4F2D" w:rsidP="00E76B5C">
      <w:pPr>
        <w:pStyle w:val="ListParagraph"/>
        <w:numPr>
          <w:ilvl w:val="0"/>
          <w:numId w:val="14"/>
        </w:numPr>
      </w:pPr>
      <w:r w:rsidRPr="005F4F2D">
        <w:lastRenderedPageBreak/>
        <w:t>Compared to mice that did not receive the immobilization stress, mice that did froze moderately more across a 5-minute Recall session in the original conditioned context (t</w:t>
      </w:r>
      <w:r w:rsidRPr="005F4F2D">
        <w:rPr>
          <w:vertAlign w:val="subscript"/>
        </w:rPr>
        <w:t>8</w:t>
      </w:r>
      <w:r w:rsidRPr="005F4F2D">
        <w:t xml:space="preserve"> = 1.982, </w:t>
      </w:r>
      <w:proofErr w:type="spellStart"/>
      <w:r w:rsidRPr="005F4F2D">
        <w:t>n.s</w:t>
      </w:r>
      <w:proofErr w:type="spellEnd"/>
      <w:r w:rsidRPr="005F4F2D">
        <w:t xml:space="preserve">., P = 0.0828; unpaired t-test; n = 5 minutes for each group). </w:t>
      </w:r>
    </w:p>
    <w:p w14:paraId="0C6C64B0" w14:textId="790D3F4B" w:rsidR="005F4F2D" w:rsidRPr="005F4F2D" w:rsidRDefault="005F4F2D" w:rsidP="00E76B5C">
      <w:pPr>
        <w:pStyle w:val="ListParagraph"/>
        <w:numPr>
          <w:ilvl w:val="0"/>
          <w:numId w:val="14"/>
        </w:numPr>
      </w:pPr>
      <w:r w:rsidRPr="005F4F2D">
        <w:t>On average, mice that received the immobilization stress froze the same amount during Recall (t</w:t>
      </w:r>
      <w:r w:rsidRPr="005F4F2D">
        <w:rPr>
          <w:vertAlign w:val="subscript"/>
        </w:rPr>
        <w:t>6</w:t>
      </w:r>
      <w:r w:rsidRPr="005F4F2D">
        <w:t xml:space="preserve"> = 0.9245, </w:t>
      </w:r>
      <w:proofErr w:type="spellStart"/>
      <w:r w:rsidRPr="005F4F2D">
        <w:t>n.s</w:t>
      </w:r>
      <w:proofErr w:type="spellEnd"/>
      <w:r w:rsidRPr="005F4F2D">
        <w:t>., P = 0.3909; unpaired t-test; n = 4 mice per group).</w:t>
      </w:r>
    </w:p>
    <w:p w14:paraId="19BED4E1" w14:textId="77777777" w:rsidR="005F4F2D" w:rsidRDefault="005F4F2D">
      <w:pPr>
        <w:tabs>
          <w:tab w:val="clear" w:pos="720"/>
        </w:tabs>
        <w:spacing w:line="240" w:lineRule="auto"/>
        <w:rPr>
          <w:rFonts w:eastAsiaTheme="majorEastAsia" w:cs="Times New Roman"/>
          <w:b/>
          <w:bCs/>
        </w:rPr>
      </w:pPr>
    </w:p>
    <w:p w14:paraId="4B362B1C" w14:textId="40466BF4" w:rsidR="005F4F2D" w:rsidRDefault="005F4F2D">
      <w:pPr>
        <w:tabs>
          <w:tab w:val="clear" w:pos="720"/>
        </w:tabs>
        <w:spacing w:line="240" w:lineRule="auto"/>
        <w:rPr>
          <w:rFonts w:eastAsiaTheme="majorEastAsia" w:cs="Times New Roman"/>
          <w:b/>
          <w:bCs/>
        </w:rPr>
      </w:pPr>
      <w:r>
        <w:rPr>
          <w:rFonts w:eastAsiaTheme="majorEastAsia" w:cs="Times New Roman"/>
          <w:b/>
          <w:bCs/>
        </w:rPr>
        <w:br w:type="page"/>
      </w:r>
    </w:p>
    <w:p w14:paraId="1B11486C" w14:textId="0F8FBC8F" w:rsidR="00284E0B" w:rsidRDefault="00284E0B" w:rsidP="00284E0B">
      <w:pPr>
        <w:pStyle w:val="BUFigureCaption"/>
      </w:pPr>
      <w:bookmarkStart w:id="175" w:name="_Toc410040901"/>
      <w:r w:rsidRPr="00476B3B">
        <w:lastRenderedPageBreak/>
        <w:t xml:space="preserve">Figure </w:t>
      </w:r>
      <w:r w:rsidR="005B0486">
        <w:t>S3.</w:t>
      </w:r>
      <w:r w:rsidRPr="00476B3B">
        <w:t xml:space="preserve">2. Reinstatement leads to </w:t>
      </w:r>
      <w:r>
        <w:t>partial</w:t>
      </w:r>
      <w:r w:rsidRPr="00476B3B">
        <w:t xml:space="preserve"> generalization</w:t>
      </w:r>
      <w:r>
        <w:t>,</w:t>
      </w:r>
      <w:r w:rsidRPr="00476B3B">
        <w:t xml:space="preserve"> but is largely context-specific.</w:t>
      </w:r>
      <w:bookmarkEnd w:id="175"/>
    </w:p>
    <w:p w14:paraId="552A083C" w14:textId="7F261265" w:rsidR="00284E0B" w:rsidRPr="00284E0B" w:rsidRDefault="00284E0B" w:rsidP="00284E0B">
      <w:pPr>
        <w:pStyle w:val="BUFigureCaption"/>
      </w:pPr>
      <w:r>
        <w:rPr>
          <w:noProof/>
        </w:rPr>
        <w:drawing>
          <wp:inline distT="0" distB="0" distL="0" distR="0" wp14:anchorId="616F5371" wp14:editId="3D9C0D82">
            <wp:extent cx="5486400" cy="4578292"/>
            <wp:effectExtent l="0" t="0" r="0" b="0"/>
            <wp:docPr id="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86400" cy="4578292"/>
                    </a:xfrm>
                    <a:prstGeom prst="rect">
                      <a:avLst/>
                    </a:prstGeom>
                    <a:noFill/>
                    <a:ln>
                      <a:noFill/>
                    </a:ln>
                  </pic:spPr>
                </pic:pic>
              </a:graphicData>
            </a:graphic>
          </wp:inline>
        </w:drawing>
      </w:r>
    </w:p>
    <w:p w14:paraId="68A8407C" w14:textId="26BF0BAB" w:rsidR="00284E0B" w:rsidRDefault="00284E0B">
      <w:pPr>
        <w:tabs>
          <w:tab w:val="clear" w:pos="720"/>
        </w:tabs>
        <w:spacing w:line="240" w:lineRule="auto"/>
        <w:rPr>
          <w:rFonts w:eastAsiaTheme="majorEastAsia" w:cs="Times New Roman"/>
          <w:b/>
          <w:bCs/>
        </w:rPr>
      </w:pPr>
      <w:r>
        <w:rPr>
          <w:rFonts w:eastAsiaTheme="majorEastAsia" w:cs="Times New Roman"/>
          <w:b/>
          <w:bCs/>
        </w:rPr>
        <w:br w:type="page"/>
      </w:r>
    </w:p>
    <w:p w14:paraId="693FBBA8" w14:textId="77777777" w:rsidR="00284E0B" w:rsidRDefault="00284E0B" w:rsidP="00E76B5C">
      <w:pPr>
        <w:pStyle w:val="ListParagraph"/>
        <w:numPr>
          <w:ilvl w:val="0"/>
          <w:numId w:val="15"/>
        </w:numPr>
      </w:pPr>
      <w:r w:rsidRPr="00476B3B">
        <w:lastRenderedPageBreak/>
        <w:t>Behavioral design. Mice underwent the reinstatement as described in Figure 1; however, they were placed in the original conditioned context (context A) and a novel context (context B), with some mice going into context A fir</w:t>
      </w:r>
      <w:r>
        <w:t xml:space="preserve">st and others context B first. </w:t>
      </w:r>
    </w:p>
    <w:p w14:paraId="2F7CB5C5" w14:textId="4D0F0574" w:rsidR="00284E0B" w:rsidRPr="00476B3B" w:rsidRDefault="00284E0B" w:rsidP="00E76B5C">
      <w:pPr>
        <w:pStyle w:val="ListParagraph"/>
        <w:numPr>
          <w:ilvl w:val="0"/>
          <w:numId w:val="15"/>
        </w:numPr>
      </w:pPr>
      <w:r w:rsidRPr="00476B3B">
        <w:t>Compared to freezing in the novel context, mice froze significantly more in the original conditioned context across the 5-minute session (t</w:t>
      </w:r>
      <w:r w:rsidRPr="00284E0B">
        <w:rPr>
          <w:vertAlign w:val="subscript"/>
        </w:rPr>
        <w:t>8</w:t>
      </w:r>
      <w:r w:rsidRPr="00476B3B">
        <w:t xml:space="preserve"> = 3.415, **P = 0.0092; unpaired t-test; n = 5 minutes for each group).</w:t>
      </w:r>
    </w:p>
    <w:p w14:paraId="0A2F77FD" w14:textId="406DB4FE" w:rsidR="005B0486" w:rsidRDefault="005B0486">
      <w:pPr>
        <w:tabs>
          <w:tab w:val="clear" w:pos="720"/>
        </w:tabs>
        <w:spacing w:line="240" w:lineRule="auto"/>
        <w:rPr>
          <w:rFonts w:eastAsiaTheme="majorEastAsia" w:cs="Times New Roman"/>
          <w:b/>
          <w:bCs/>
        </w:rPr>
      </w:pPr>
      <w:r>
        <w:rPr>
          <w:rFonts w:eastAsiaTheme="majorEastAsia" w:cs="Times New Roman"/>
          <w:b/>
          <w:bCs/>
        </w:rPr>
        <w:br w:type="page"/>
      </w:r>
    </w:p>
    <w:p w14:paraId="4BC55B26" w14:textId="00E0759E" w:rsidR="005F4F2D" w:rsidRDefault="005B0486" w:rsidP="005B0486">
      <w:pPr>
        <w:pStyle w:val="BUFigureCaption"/>
      </w:pPr>
      <w:bookmarkStart w:id="176" w:name="_Toc410040902"/>
      <w:r w:rsidRPr="00476B3B">
        <w:lastRenderedPageBreak/>
        <w:t xml:space="preserve">Figure </w:t>
      </w:r>
      <w:r>
        <w:t>S3.3</w:t>
      </w:r>
      <w:r w:rsidRPr="00476B3B">
        <w:t>. Cell registration examples.</w:t>
      </w:r>
      <w:bookmarkEnd w:id="176"/>
    </w:p>
    <w:p w14:paraId="18417C43" w14:textId="7A42BC57" w:rsidR="005B0486" w:rsidRDefault="005B0486" w:rsidP="005B0486">
      <w:pPr>
        <w:pStyle w:val="BUFigureCaption"/>
        <w:rPr>
          <w:rFonts w:eastAsiaTheme="majorEastAsia"/>
        </w:rPr>
      </w:pPr>
      <w:r>
        <w:rPr>
          <w:rFonts w:eastAsiaTheme="majorEastAsia"/>
          <w:noProof/>
        </w:rPr>
        <w:drawing>
          <wp:inline distT="0" distB="0" distL="0" distR="0" wp14:anchorId="1C604FED" wp14:editId="39961187">
            <wp:extent cx="5486400" cy="6661309"/>
            <wp:effectExtent l="0" t="0" r="0" b="0"/>
            <wp:docPr id="1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86400" cy="6661309"/>
                    </a:xfrm>
                    <a:prstGeom prst="rect">
                      <a:avLst/>
                    </a:prstGeom>
                    <a:noFill/>
                    <a:ln>
                      <a:noFill/>
                    </a:ln>
                  </pic:spPr>
                </pic:pic>
              </a:graphicData>
            </a:graphic>
          </wp:inline>
        </w:drawing>
      </w:r>
    </w:p>
    <w:p w14:paraId="4D2B446E" w14:textId="0FED0861" w:rsidR="005B0486" w:rsidRDefault="005B0486">
      <w:pPr>
        <w:tabs>
          <w:tab w:val="clear" w:pos="720"/>
        </w:tabs>
        <w:spacing w:line="240" w:lineRule="auto"/>
        <w:rPr>
          <w:rFonts w:eastAsiaTheme="majorEastAsia" w:cs="Times New Roman"/>
          <w:b/>
          <w:bCs/>
          <w:sz w:val="18"/>
          <w:szCs w:val="18"/>
        </w:rPr>
      </w:pPr>
      <w:r>
        <w:rPr>
          <w:rFonts w:eastAsiaTheme="majorEastAsia"/>
        </w:rPr>
        <w:br w:type="page"/>
      </w:r>
    </w:p>
    <w:p w14:paraId="5249FBF9" w14:textId="77777777" w:rsidR="005B0486" w:rsidRPr="005B0486" w:rsidRDefault="005B0486" w:rsidP="00E76B5C">
      <w:pPr>
        <w:pStyle w:val="ListParagraph"/>
        <w:numPr>
          <w:ilvl w:val="0"/>
          <w:numId w:val="16"/>
        </w:numPr>
        <w:rPr>
          <w:rFonts w:eastAsiaTheme="majorEastAsia"/>
          <w:b/>
          <w:bCs/>
        </w:rPr>
      </w:pPr>
      <w:r w:rsidRPr="00476B3B">
        <w:lastRenderedPageBreak/>
        <w:t>Registration diagnostics for example CA1 Ca</w:t>
      </w:r>
      <w:r w:rsidRPr="005B0486">
        <w:rPr>
          <w:vertAlign w:val="superscript"/>
        </w:rPr>
        <w:t>2+</w:t>
      </w:r>
      <w:r w:rsidRPr="00476B3B">
        <w:t xml:space="preserve"> imaging mouse. Top, cell centroids pre-alignment. Middle, cell centroids post-alignment. Colors correspond to different sessions. Bottom, 2-dimensional histogram of matched pairs. Note the high density of cells within 3 microns of their m</w:t>
      </w:r>
      <w:r>
        <w:t xml:space="preserve">atch on another session. </w:t>
      </w:r>
    </w:p>
    <w:p w14:paraId="1367319B" w14:textId="185C68D3" w:rsidR="00B34C8F" w:rsidRDefault="005B0486" w:rsidP="00E76B5C">
      <w:pPr>
        <w:pStyle w:val="ListParagraph"/>
        <w:numPr>
          <w:ilvl w:val="0"/>
          <w:numId w:val="16"/>
        </w:numPr>
      </w:pPr>
      <w:r w:rsidRPr="00476B3B">
        <w:t xml:space="preserve">Same as </w:t>
      </w:r>
      <w:r w:rsidR="00530EF2" w:rsidRPr="00530EF2">
        <w:t>(</w:t>
      </w:r>
      <w:r w:rsidRPr="00530EF2">
        <w:rPr>
          <w:bCs/>
        </w:rPr>
        <w:t>a</w:t>
      </w:r>
      <w:r w:rsidR="00530EF2" w:rsidRPr="00530EF2">
        <w:rPr>
          <w:bCs/>
        </w:rPr>
        <w:t>)</w:t>
      </w:r>
      <w:r w:rsidRPr="00476B3B">
        <w:t>, but for example BLA mouse. Figures were modified from plots generated via software from</w:t>
      </w:r>
      <w:r>
        <w:t xml:space="preserve"> </w:t>
      </w:r>
      <w:r>
        <w:fldChar w:fldCharType="begin" w:fldLock="1"/>
      </w:r>
      <w:r w:rsidR="00F91DF5">
        <w:instrText>ADDIN CSL_CITATION {"citationItems":[{"id":"ITEM-1","itemData":{"DOI":"10.1016/j.celrep.2017.10.013","ISSN":"2211-1247","PMID":"29069591","abstract":"Ca2+ imaging techniques permit time-lapse recordings of neuronal activity from large populations over weeks. However, without identifying the same neurons across imaging sessions (cell registration), longitudinal analysis of the neural code is restricted to population-level statistics. Accurate cell registration becomes challenging with increased numbers of cells, sessions, and inter-session intervals. Current cell registration practices, whether manual or automatic, do not quantitatively evaluate registration accuracy, possibly leading to data misinterpretation. We developed a probabilistic method that automatically registers cells across multiple sessions and estimates the registration confidence for each registered cell. Using large-scale Ca2+ imaging data recorded over weeks from the hippocampus and cortex of freely behaving mice, we show that our method performs more accurate registration than previously used routines, yielding estimated error rates &lt;5%, and that the registration is scalable for many sessions. Thus, our method allows reliable longitudinal analysis of the same neurons over long time periods.","author":[{"dropping-particle":"","family":"Sheintuch","given":"Liron","non-dropping-particle":"","parse-names":false,"suffix":""},{"dropping-particle":"","family":"Rubin","given":"Alon","non-dropping-particle":"","parse-names":false,"suffix":""},{"dropping-particle":"","family":"Brande-Eilat","given":"Noa","non-dropping-particle":"","parse-names":false,"suffix":""},{"dropping-particle":"","family":"Geva","given":"Nitzan","non-dropping-particle":"","parse-names":false,"suffix":""},{"dropping-particle":"","family":"Sadeh","given":"Noa","non-dropping-particle":"","parse-names":false,"suffix":""},{"dropping-particle":"","family":"Pinchasof","given":"Or","non-dropping-particle":"","parse-names":false,"suffix":""},{"dropping-particle":"","family":"Ziv","given":"Yaniv","non-dropping-particle":"","parse-names":false,"suffix":""}],"container-title":"Cell reports","id":"ITEM-1","issue":"4","issued":{"date-parts":[["2017","10","24"]]},"page":"1102-1115","publisher":"Elsevier","title":"Tracking the Same Neurons across Multiple Days in Ca2+ Imaging Data.","type":"article-journal","volume":"21"},"uris":["http://www.mendeley.com/documents/?uuid=daa5922e-64aa-3ad0-a0ca-13d59ead76a1"]}],"mendeley":{"formattedCitation":"(Sheintuch et al., 2017)","manualFormatting":"Sheintuch et al. (2017)","plainTextFormattedCitation":"(Sheintuch et al., 2017)","previouslyFormattedCitation":"(Sheintuch et al., 2017)"},"properties":{"noteIndex":0},"schema":"https://github.com/citation-style-language/schema/raw/master/csl-citation.json"}</w:instrText>
      </w:r>
      <w:r>
        <w:fldChar w:fldCharType="separate"/>
      </w:r>
      <w:r w:rsidR="001508E8">
        <w:rPr>
          <w:noProof/>
        </w:rPr>
        <w:t>Sheintuch et al.</w:t>
      </w:r>
      <w:r w:rsidR="001D7D0F" w:rsidRPr="001D7D0F">
        <w:rPr>
          <w:noProof/>
        </w:rPr>
        <w:t xml:space="preserve"> </w:t>
      </w:r>
      <w:r w:rsidR="001508E8">
        <w:rPr>
          <w:noProof/>
        </w:rPr>
        <w:t>(</w:t>
      </w:r>
      <w:r w:rsidR="001D7D0F" w:rsidRPr="001D7D0F">
        <w:rPr>
          <w:noProof/>
        </w:rPr>
        <w:t>2017)</w:t>
      </w:r>
      <w:r>
        <w:fldChar w:fldCharType="end"/>
      </w:r>
      <w:r w:rsidRPr="00476B3B">
        <w:t>.</w:t>
      </w:r>
    </w:p>
    <w:p w14:paraId="1202ED27" w14:textId="77777777" w:rsidR="00B34C8F" w:rsidRDefault="00B34C8F">
      <w:pPr>
        <w:tabs>
          <w:tab w:val="clear" w:pos="720"/>
        </w:tabs>
        <w:spacing w:line="240" w:lineRule="auto"/>
      </w:pPr>
      <w:r>
        <w:br w:type="page"/>
      </w:r>
    </w:p>
    <w:p w14:paraId="0ED61CB8" w14:textId="64F1B1DB" w:rsidR="005B0486" w:rsidRDefault="00B34C8F" w:rsidP="00B34C8F">
      <w:pPr>
        <w:pStyle w:val="BUFigureCaption"/>
      </w:pPr>
      <w:bookmarkStart w:id="177" w:name="_Toc410040903"/>
      <w:r w:rsidRPr="00476B3B">
        <w:lastRenderedPageBreak/>
        <w:t xml:space="preserve">Figure </w:t>
      </w:r>
      <w:r>
        <w:t>S3.4</w:t>
      </w:r>
      <w:r w:rsidRPr="00476B3B">
        <w:t>. Behavior and neutral context results from Ca</w:t>
      </w:r>
      <w:r w:rsidRPr="00476B3B">
        <w:rPr>
          <w:vertAlign w:val="superscript"/>
        </w:rPr>
        <w:t>2+</w:t>
      </w:r>
      <w:r w:rsidRPr="00476B3B">
        <w:t xml:space="preserve"> imaging cohort.</w:t>
      </w:r>
      <w:bookmarkEnd w:id="177"/>
    </w:p>
    <w:p w14:paraId="2741067C" w14:textId="630B82DC" w:rsidR="00B34C8F" w:rsidRDefault="00B34C8F" w:rsidP="00B34C8F">
      <w:pPr>
        <w:pStyle w:val="BUFigureCaption"/>
        <w:rPr>
          <w:rFonts w:eastAsiaTheme="majorEastAsia"/>
        </w:rPr>
      </w:pPr>
      <w:r>
        <w:rPr>
          <w:rFonts w:eastAsiaTheme="majorEastAsia"/>
          <w:noProof/>
        </w:rPr>
        <w:drawing>
          <wp:inline distT="0" distB="0" distL="0" distR="0" wp14:anchorId="7E2E4D57" wp14:editId="784D15C8">
            <wp:extent cx="5486400" cy="6429992"/>
            <wp:effectExtent l="0" t="0" r="0" b="0"/>
            <wp:docPr id="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86400" cy="6429992"/>
                    </a:xfrm>
                    <a:prstGeom prst="rect">
                      <a:avLst/>
                    </a:prstGeom>
                    <a:noFill/>
                    <a:ln>
                      <a:noFill/>
                    </a:ln>
                  </pic:spPr>
                </pic:pic>
              </a:graphicData>
            </a:graphic>
          </wp:inline>
        </w:drawing>
      </w:r>
    </w:p>
    <w:p w14:paraId="40497FC9" w14:textId="5EB80BAC" w:rsidR="00B34C8F" w:rsidRDefault="00B34C8F">
      <w:pPr>
        <w:tabs>
          <w:tab w:val="clear" w:pos="720"/>
        </w:tabs>
        <w:spacing w:line="240" w:lineRule="auto"/>
        <w:rPr>
          <w:rFonts w:eastAsiaTheme="majorEastAsia" w:cs="Times New Roman"/>
          <w:b/>
          <w:bCs/>
          <w:sz w:val="18"/>
          <w:szCs w:val="18"/>
        </w:rPr>
      </w:pPr>
      <w:r>
        <w:rPr>
          <w:rFonts w:eastAsiaTheme="majorEastAsia"/>
        </w:rPr>
        <w:br w:type="page"/>
      </w:r>
    </w:p>
    <w:p w14:paraId="32C361F1" w14:textId="77777777" w:rsidR="00B34C8F" w:rsidRDefault="00B34C8F" w:rsidP="00E76B5C">
      <w:pPr>
        <w:pStyle w:val="ListParagraph"/>
        <w:numPr>
          <w:ilvl w:val="0"/>
          <w:numId w:val="17"/>
        </w:numPr>
      </w:pPr>
      <w:r w:rsidRPr="00476B3B">
        <w:lastRenderedPageBreak/>
        <w:t xml:space="preserve">Left, freezing time course over fear conditioning paradigm. Gray, shock context. Navy, neutral context. (30 second bins, n = 6 CA1 mice, 6 BLA mice). Right, aggregated freezing. EXT1 shock versus neutral context Wilcoxon signed-rank test </w:t>
      </w:r>
      <w:r w:rsidRPr="00B34C8F">
        <w:rPr>
          <w:i/>
          <w:iCs/>
        </w:rPr>
        <w:t>p</w:t>
      </w:r>
      <w:r w:rsidRPr="00476B3B">
        <w:t xml:space="preserve"> = 0.018; EXT1 shock context versus EXT2 shock context </w:t>
      </w:r>
      <w:r w:rsidRPr="00B34C8F">
        <w:rPr>
          <w:i/>
          <w:iCs/>
        </w:rPr>
        <w:t>p</w:t>
      </w:r>
      <w:r w:rsidRPr="00476B3B">
        <w:t xml:space="preserve"> = 0.0037; EXT2 shock context versus Recall shock context </w:t>
      </w:r>
      <w:r w:rsidRPr="00B34C8F">
        <w:rPr>
          <w:i/>
          <w:iCs/>
        </w:rPr>
        <w:t>p</w:t>
      </w:r>
      <w:r>
        <w:t xml:space="preserve"> = 0.041. </w:t>
      </w:r>
    </w:p>
    <w:p w14:paraId="1B73FECB" w14:textId="77777777" w:rsidR="00B34C8F" w:rsidRDefault="00B34C8F" w:rsidP="00E76B5C">
      <w:pPr>
        <w:pStyle w:val="ListParagraph"/>
        <w:numPr>
          <w:ilvl w:val="0"/>
          <w:numId w:val="17"/>
        </w:numPr>
      </w:pPr>
      <w:r w:rsidRPr="00476B3B">
        <w:t>Top, correlation coefficients between CA1 CFC Ca</w:t>
      </w:r>
      <w:r w:rsidRPr="00B34C8F">
        <w:rPr>
          <w:vertAlign w:val="superscript"/>
        </w:rPr>
        <w:t>2+</w:t>
      </w:r>
      <w:r w:rsidRPr="00476B3B">
        <w:t xml:space="preserve"> transient PVs and windowed PVs over EXT and Recall in neutral context (n = 2 mice, </w:t>
      </w:r>
      <w:r>
        <w:t xml:space="preserve">after omitting </w:t>
      </w:r>
      <w:r w:rsidRPr="00476B3B">
        <w:t xml:space="preserve">1 mouse due to fear generalization to neutral context). Bottom, box plots of correlation coefficients binned by session type. Each dot represents an individual correlation coefficient from a PV during one 30 s time bin to the CFC PV. EXT1 vs. EXT2, Mann-Whitney U test </w:t>
      </w:r>
      <w:r w:rsidRPr="00B34C8F">
        <w:rPr>
          <w:i/>
          <w:iCs/>
        </w:rPr>
        <w:t>p</w:t>
      </w:r>
      <w:r w:rsidRPr="00476B3B">
        <w:t xml:space="preserve"> = 4.75 x 10</w:t>
      </w:r>
      <w:r w:rsidRPr="00B34C8F">
        <w:rPr>
          <w:vertAlign w:val="superscript"/>
        </w:rPr>
        <w:t>-8</w:t>
      </w:r>
      <w:r w:rsidRPr="00476B3B">
        <w:t xml:space="preserve">; EXT1 vs. Recall, </w:t>
      </w:r>
      <w:r w:rsidRPr="00B34C8F">
        <w:rPr>
          <w:i/>
          <w:iCs/>
        </w:rPr>
        <w:t>p</w:t>
      </w:r>
      <w:r w:rsidRPr="00476B3B">
        <w:t xml:space="preserve"> = 0.20; EXT2 vs. Recall, </w:t>
      </w:r>
      <w:r w:rsidRPr="00B34C8F">
        <w:rPr>
          <w:i/>
          <w:iCs/>
        </w:rPr>
        <w:t>p</w:t>
      </w:r>
      <w:r w:rsidRPr="00476B3B">
        <w:t xml:space="preserve"> = 0.0044. </w:t>
      </w:r>
    </w:p>
    <w:p w14:paraId="79A2D99A" w14:textId="4C02715C" w:rsidR="00B34C8F" w:rsidRPr="00476B3B" w:rsidRDefault="00B34C8F" w:rsidP="00E76B5C">
      <w:pPr>
        <w:pStyle w:val="ListParagraph"/>
        <w:numPr>
          <w:ilvl w:val="0"/>
          <w:numId w:val="17"/>
        </w:numPr>
      </w:pPr>
      <w:r w:rsidRPr="00476B3B">
        <w:t xml:space="preserve">Same as </w:t>
      </w:r>
      <w:r>
        <w:rPr>
          <w:b/>
          <w:bCs/>
        </w:rPr>
        <w:t>b</w:t>
      </w:r>
      <w:r w:rsidRPr="00476B3B">
        <w:t xml:space="preserve"> but for BLA (n = 3 mice). EXT1 vs. EXT2, Mann-Whitney U test </w:t>
      </w:r>
      <w:r w:rsidRPr="00B34C8F">
        <w:rPr>
          <w:i/>
          <w:iCs/>
        </w:rPr>
        <w:t>p</w:t>
      </w:r>
      <w:r w:rsidRPr="00476B3B">
        <w:t xml:space="preserve"> = 0.0013; EXT1 vs. Recall, </w:t>
      </w:r>
      <w:r w:rsidRPr="00B34C8F">
        <w:rPr>
          <w:i/>
          <w:iCs/>
        </w:rPr>
        <w:t>p</w:t>
      </w:r>
      <w:r w:rsidRPr="00476B3B">
        <w:t xml:space="preserve"> = 0.24; EXT2 vs. Recall, </w:t>
      </w:r>
      <w:r w:rsidRPr="00B34C8F">
        <w:rPr>
          <w:i/>
          <w:iCs/>
        </w:rPr>
        <w:t>p</w:t>
      </w:r>
      <w:r w:rsidRPr="00476B3B">
        <w:t xml:space="preserve"> = 0.096. All </w:t>
      </w:r>
      <w:r w:rsidRPr="00B34C8F">
        <w:rPr>
          <w:i/>
          <w:iCs/>
        </w:rPr>
        <w:t>p</w:t>
      </w:r>
      <w:r w:rsidRPr="00476B3B">
        <w:t xml:space="preserve"> values were adjusted for false discovery rate. All bar and line plots depict mean ± standard error.</w:t>
      </w:r>
    </w:p>
    <w:p w14:paraId="55A4B487" w14:textId="145DDD9F" w:rsidR="0092726A" w:rsidRDefault="0092726A">
      <w:pPr>
        <w:tabs>
          <w:tab w:val="clear" w:pos="720"/>
        </w:tabs>
        <w:spacing w:line="240" w:lineRule="auto"/>
        <w:rPr>
          <w:rFonts w:eastAsiaTheme="majorEastAsia" w:cs="Times New Roman"/>
          <w:b/>
          <w:bCs/>
          <w:sz w:val="18"/>
          <w:szCs w:val="18"/>
        </w:rPr>
      </w:pPr>
      <w:r>
        <w:rPr>
          <w:rFonts w:eastAsiaTheme="majorEastAsia"/>
        </w:rPr>
        <w:br w:type="page"/>
      </w:r>
    </w:p>
    <w:p w14:paraId="700BD3D5" w14:textId="65E197AD" w:rsidR="00B34C8F" w:rsidRDefault="0092726A" w:rsidP="00B34C8F">
      <w:pPr>
        <w:pStyle w:val="BUFigureCaption"/>
      </w:pPr>
      <w:bookmarkStart w:id="178" w:name="_Toc410040904"/>
      <w:r w:rsidRPr="000B7FEA">
        <w:rPr>
          <w:highlight w:val="yellow"/>
          <w:rPrChange w:id="179" w:author="Michael Hasselmo" w:date="2019-04-09T13:53:00Z">
            <w:rPr/>
          </w:rPrChange>
        </w:rPr>
        <w:lastRenderedPageBreak/>
        <w:t xml:space="preserve">Figure </w:t>
      </w:r>
      <w:r w:rsidR="00B307F0" w:rsidRPr="000B7FEA">
        <w:rPr>
          <w:highlight w:val="yellow"/>
          <w:rPrChange w:id="180" w:author="Michael Hasselmo" w:date="2019-04-09T13:53:00Z">
            <w:rPr/>
          </w:rPrChange>
        </w:rPr>
        <w:t>S3.</w:t>
      </w:r>
      <w:r w:rsidRPr="000B7FEA">
        <w:rPr>
          <w:highlight w:val="yellow"/>
          <w:rPrChange w:id="181" w:author="Michael Hasselmo" w:date="2019-04-09T13:53:00Z">
            <w:rPr/>
          </w:rPrChange>
        </w:rPr>
        <w:t>5. Inhibition of BLA fear ensemble does not prevent reinstatement</w:t>
      </w:r>
      <w:r w:rsidRPr="00476B3B">
        <w:t>.</w:t>
      </w:r>
      <w:bookmarkEnd w:id="178"/>
    </w:p>
    <w:p w14:paraId="7274CA54" w14:textId="3CCAAB66" w:rsidR="0092726A" w:rsidRDefault="0092726A" w:rsidP="00B34C8F">
      <w:pPr>
        <w:pStyle w:val="BUFigureCaption"/>
        <w:rPr>
          <w:rFonts w:eastAsiaTheme="majorEastAsia"/>
        </w:rPr>
      </w:pPr>
      <w:r>
        <w:rPr>
          <w:rFonts w:eastAsiaTheme="majorEastAsia"/>
          <w:noProof/>
        </w:rPr>
        <w:drawing>
          <wp:inline distT="0" distB="0" distL="0" distR="0" wp14:anchorId="490BF9B6" wp14:editId="5BB2F73C">
            <wp:extent cx="4910087" cy="6742428"/>
            <wp:effectExtent l="0" t="0" r="0" b="0"/>
            <wp:docPr id="1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911297" cy="6744090"/>
                    </a:xfrm>
                    <a:prstGeom prst="rect">
                      <a:avLst/>
                    </a:prstGeom>
                    <a:noFill/>
                    <a:ln>
                      <a:noFill/>
                    </a:ln>
                  </pic:spPr>
                </pic:pic>
              </a:graphicData>
            </a:graphic>
          </wp:inline>
        </w:drawing>
      </w:r>
    </w:p>
    <w:p w14:paraId="461E39F4" w14:textId="77777777" w:rsidR="0092726A" w:rsidRDefault="0092726A">
      <w:pPr>
        <w:tabs>
          <w:tab w:val="clear" w:pos="720"/>
        </w:tabs>
        <w:spacing w:line="240" w:lineRule="auto"/>
        <w:rPr>
          <w:rFonts w:eastAsiaTheme="majorEastAsia" w:cs="Times New Roman"/>
          <w:b/>
          <w:bCs/>
          <w:sz w:val="18"/>
          <w:szCs w:val="18"/>
        </w:rPr>
      </w:pPr>
      <w:r>
        <w:rPr>
          <w:rFonts w:eastAsiaTheme="majorEastAsia"/>
        </w:rPr>
        <w:br w:type="page"/>
      </w:r>
    </w:p>
    <w:p w14:paraId="4BF583E5" w14:textId="77777777" w:rsidR="0092726A" w:rsidRDefault="0092726A" w:rsidP="00E76B5C">
      <w:pPr>
        <w:pStyle w:val="ListParagraph"/>
        <w:numPr>
          <w:ilvl w:val="0"/>
          <w:numId w:val="18"/>
        </w:numPr>
      </w:pPr>
      <w:r w:rsidRPr="00476B3B">
        <w:lastRenderedPageBreak/>
        <w:t xml:space="preserve">Schematic of viral strategy. A viral cocktail of AAV9-c-Fos-tTA and AAV9-TRE-ArchT-eYFP was infused into the BLA for activity-dependent induction of </w:t>
      </w:r>
      <w:proofErr w:type="spellStart"/>
      <w:r w:rsidRPr="00476B3B">
        <w:t>ArchT-eYFP</w:t>
      </w:r>
      <w:proofErr w:type="spellEnd"/>
      <w:r>
        <w:t>.</w:t>
      </w:r>
    </w:p>
    <w:p w14:paraId="2D16A9F0" w14:textId="77777777" w:rsidR="0092726A" w:rsidRDefault="0092726A" w:rsidP="00E76B5C">
      <w:pPr>
        <w:pStyle w:val="ListParagraph"/>
        <w:numPr>
          <w:ilvl w:val="0"/>
          <w:numId w:val="18"/>
        </w:numPr>
      </w:pPr>
      <w:r w:rsidRPr="00476B3B">
        <w:t xml:space="preserve">Representative microscope image of BLA injection site. Dotted line indicates optic fiber </w:t>
      </w:r>
      <w:r>
        <w:t xml:space="preserve">placement. </w:t>
      </w:r>
    </w:p>
    <w:p w14:paraId="427F2CA6" w14:textId="77777777" w:rsidR="0092726A" w:rsidRDefault="0092726A" w:rsidP="00E76B5C">
      <w:pPr>
        <w:pStyle w:val="ListParagraph"/>
        <w:numPr>
          <w:ilvl w:val="0"/>
          <w:numId w:val="18"/>
        </w:numPr>
      </w:pPr>
      <w:r w:rsidRPr="00476B3B">
        <w:t>Behavioral schedule to test if inhibition of BLA fear ensemble during Shock Reinstatem</w:t>
      </w:r>
      <w:r>
        <w:t xml:space="preserve">ent can prevent reinstatement. </w:t>
      </w:r>
    </w:p>
    <w:p w14:paraId="34DF3924" w14:textId="23E0C44F" w:rsidR="0092726A" w:rsidRPr="00476B3B" w:rsidRDefault="0092726A" w:rsidP="00E76B5C">
      <w:pPr>
        <w:pStyle w:val="ListParagraph"/>
        <w:numPr>
          <w:ilvl w:val="0"/>
          <w:numId w:val="18"/>
        </w:numPr>
      </w:pPr>
      <w:r w:rsidRPr="00476B3B">
        <w:t>Compared to no-</w:t>
      </w:r>
      <w:proofErr w:type="spellStart"/>
      <w:r w:rsidRPr="00476B3B">
        <w:t>opsin</w:t>
      </w:r>
      <w:proofErr w:type="spellEnd"/>
      <w:r w:rsidRPr="00476B3B">
        <w:t xml:space="preserve"> controls (</w:t>
      </w:r>
      <w:proofErr w:type="spellStart"/>
      <w:r w:rsidRPr="00476B3B">
        <w:t>eYFP</w:t>
      </w:r>
      <w:proofErr w:type="spellEnd"/>
      <w:r w:rsidRPr="00476B3B">
        <w:t xml:space="preserve"> group), experimental mice that received optical inhibition (</w:t>
      </w:r>
      <w:proofErr w:type="spellStart"/>
      <w:r w:rsidRPr="00476B3B">
        <w:t>ArchT</w:t>
      </w:r>
      <w:proofErr w:type="spellEnd"/>
      <w:r w:rsidRPr="00476B3B">
        <w:t xml:space="preserve"> group) showed comparable levels of freezing during Recall, indicating that inhibition of the BLA fear ensemble did not prevent reinstatement (t</w:t>
      </w:r>
      <w:r w:rsidRPr="0092726A">
        <w:rPr>
          <w:vertAlign w:val="subscript"/>
        </w:rPr>
        <w:t>9</w:t>
      </w:r>
      <w:r w:rsidRPr="00476B3B">
        <w:t xml:space="preserve"> = 0.935, </w:t>
      </w:r>
      <w:proofErr w:type="spellStart"/>
      <w:r w:rsidRPr="00476B3B">
        <w:t>n.s</w:t>
      </w:r>
      <w:proofErr w:type="spellEnd"/>
      <w:r w:rsidRPr="00476B3B">
        <w:t xml:space="preserve">., P = 3742; unpaired t-test; </w:t>
      </w:r>
      <w:proofErr w:type="spellStart"/>
      <w:r w:rsidRPr="00476B3B">
        <w:t>ArchT</w:t>
      </w:r>
      <w:proofErr w:type="spellEnd"/>
      <w:r w:rsidRPr="00476B3B">
        <w:t xml:space="preserve">, n = 7 mice; </w:t>
      </w:r>
      <w:proofErr w:type="spellStart"/>
      <w:r w:rsidRPr="00476B3B">
        <w:t>eYFP</w:t>
      </w:r>
      <w:proofErr w:type="spellEnd"/>
      <w:r w:rsidRPr="00476B3B">
        <w:t>, n = 4 mice).</w:t>
      </w:r>
    </w:p>
    <w:p w14:paraId="7A94E2B8" w14:textId="418AB288" w:rsidR="00B307F0" w:rsidRDefault="00B307F0">
      <w:pPr>
        <w:tabs>
          <w:tab w:val="clear" w:pos="720"/>
        </w:tabs>
        <w:spacing w:line="240" w:lineRule="auto"/>
        <w:rPr>
          <w:rFonts w:eastAsiaTheme="majorEastAsia" w:cs="Times New Roman"/>
          <w:b/>
          <w:bCs/>
          <w:sz w:val="18"/>
          <w:szCs w:val="18"/>
        </w:rPr>
      </w:pPr>
      <w:r>
        <w:rPr>
          <w:rFonts w:eastAsiaTheme="majorEastAsia"/>
        </w:rPr>
        <w:br w:type="page"/>
      </w:r>
    </w:p>
    <w:p w14:paraId="00EFDC1C" w14:textId="3E05EEEC" w:rsidR="0092726A" w:rsidRDefault="00195679" w:rsidP="00B34C8F">
      <w:pPr>
        <w:pStyle w:val="BUFigureCaption"/>
      </w:pPr>
      <w:bookmarkStart w:id="182" w:name="_Toc410040905"/>
      <w:r w:rsidRPr="000B7FEA">
        <w:rPr>
          <w:highlight w:val="yellow"/>
          <w:rPrChange w:id="183" w:author="Michael Hasselmo" w:date="2019-04-09T13:53:00Z">
            <w:rPr/>
          </w:rPrChange>
        </w:rPr>
        <w:lastRenderedPageBreak/>
        <w:t>Figure S3.6. Stimulation of BLA fear ensemble does not mimic reinstatement</w:t>
      </w:r>
      <w:r>
        <w:t>.</w:t>
      </w:r>
      <w:bookmarkEnd w:id="182"/>
      <w:r>
        <w:t xml:space="preserve"> </w:t>
      </w:r>
    </w:p>
    <w:p w14:paraId="04ABA782" w14:textId="4CBB4969" w:rsidR="00195679" w:rsidRDefault="00195679" w:rsidP="00B34C8F">
      <w:pPr>
        <w:pStyle w:val="BUFigureCaption"/>
        <w:rPr>
          <w:rFonts w:eastAsiaTheme="majorEastAsia"/>
        </w:rPr>
      </w:pPr>
      <w:r>
        <w:rPr>
          <w:rFonts w:eastAsiaTheme="majorEastAsia"/>
          <w:noProof/>
        </w:rPr>
        <w:drawing>
          <wp:inline distT="0" distB="0" distL="0" distR="0" wp14:anchorId="2E4F03D3" wp14:editId="14DA702C">
            <wp:extent cx="5486400" cy="4365317"/>
            <wp:effectExtent l="0" t="0" r="0" b="3810"/>
            <wp:docPr id="2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86400" cy="4365317"/>
                    </a:xfrm>
                    <a:prstGeom prst="rect">
                      <a:avLst/>
                    </a:prstGeom>
                    <a:noFill/>
                    <a:ln>
                      <a:noFill/>
                    </a:ln>
                  </pic:spPr>
                </pic:pic>
              </a:graphicData>
            </a:graphic>
          </wp:inline>
        </w:drawing>
      </w:r>
    </w:p>
    <w:p w14:paraId="47FC30DD" w14:textId="77777777" w:rsidR="00195679" w:rsidRDefault="00195679">
      <w:pPr>
        <w:tabs>
          <w:tab w:val="clear" w:pos="720"/>
        </w:tabs>
        <w:spacing w:line="240" w:lineRule="auto"/>
        <w:rPr>
          <w:rFonts w:eastAsiaTheme="majorEastAsia" w:cs="Times New Roman"/>
          <w:b/>
          <w:bCs/>
          <w:sz w:val="18"/>
          <w:szCs w:val="18"/>
        </w:rPr>
      </w:pPr>
      <w:r>
        <w:rPr>
          <w:rFonts w:eastAsiaTheme="majorEastAsia"/>
        </w:rPr>
        <w:br w:type="page"/>
      </w:r>
    </w:p>
    <w:p w14:paraId="32DC2D69" w14:textId="77777777" w:rsidR="00195679" w:rsidRPr="00195679" w:rsidRDefault="00195679" w:rsidP="00E76B5C">
      <w:pPr>
        <w:pStyle w:val="ListParagraph"/>
        <w:numPr>
          <w:ilvl w:val="0"/>
          <w:numId w:val="19"/>
        </w:numPr>
        <w:rPr>
          <w:rFonts w:eastAsiaTheme="majorEastAsia"/>
          <w:b/>
          <w:bCs/>
        </w:rPr>
      </w:pPr>
      <w:r>
        <w:lastRenderedPageBreak/>
        <w:t xml:space="preserve">Behavioral schedule to test if stimulation of BLA fear ensemble in a novel environment can mimic reinstatement. </w:t>
      </w:r>
    </w:p>
    <w:p w14:paraId="1C463711" w14:textId="43C6EDB6" w:rsidR="00195679" w:rsidRPr="00670CB6" w:rsidRDefault="00195679" w:rsidP="00E76B5C">
      <w:pPr>
        <w:pStyle w:val="ListParagraph"/>
        <w:numPr>
          <w:ilvl w:val="0"/>
          <w:numId w:val="19"/>
        </w:numPr>
        <w:rPr>
          <w:rFonts w:eastAsiaTheme="majorEastAsia"/>
          <w:b/>
          <w:bCs/>
        </w:rPr>
      </w:pPr>
      <w:r>
        <w:t xml:space="preserve">Freezing across Recall session after fear ensemble stimulation for ChR2 and </w:t>
      </w:r>
      <w:proofErr w:type="spellStart"/>
      <w:r>
        <w:t>eYFP</w:t>
      </w:r>
      <w:proofErr w:type="spellEnd"/>
      <w:r>
        <w:t xml:space="preserve"> groups. (</w:t>
      </w:r>
      <w:r w:rsidRPr="00195679">
        <w:rPr>
          <w:b/>
        </w:rPr>
        <w:t>c</w:t>
      </w:r>
      <w:r>
        <w:t xml:space="preserve">) Comparison of average freezing during Recall session after fear ensemble stimulation, for ChR2 and </w:t>
      </w:r>
      <w:proofErr w:type="spellStart"/>
      <w:r>
        <w:t>eYFP</w:t>
      </w:r>
      <w:proofErr w:type="spellEnd"/>
      <w:r>
        <w:t xml:space="preserve"> groups (t</w:t>
      </w:r>
      <w:r w:rsidRPr="00195679">
        <w:rPr>
          <w:vertAlign w:val="subscript"/>
        </w:rPr>
        <w:t>14</w:t>
      </w:r>
      <w:r>
        <w:t xml:space="preserve"> = 0.8265, </w:t>
      </w:r>
      <w:proofErr w:type="spellStart"/>
      <w:r>
        <w:t>n.s</w:t>
      </w:r>
      <w:proofErr w:type="spellEnd"/>
      <w:r>
        <w:t>., P = 0.4224; unpaired t-test; n = 8 mice in each group).</w:t>
      </w:r>
    </w:p>
    <w:p w14:paraId="5085D2E4" w14:textId="38F85C3B" w:rsidR="00670CB6" w:rsidRDefault="00670CB6">
      <w:pPr>
        <w:tabs>
          <w:tab w:val="clear" w:pos="720"/>
        </w:tabs>
        <w:spacing w:line="240" w:lineRule="auto"/>
      </w:pPr>
      <w:r>
        <w:br w:type="page"/>
      </w:r>
    </w:p>
    <w:p w14:paraId="2AF71063" w14:textId="745D998F" w:rsidR="00670CB6" w:rsidRDefault="00670CB6" w:rsidP="00670CB6">
      <w:pPr>
        <w:pStyle w:val="BUFigureCaption"/>
      </w:pPr>
      <w:bookmarkStart w:id="184" w:name="_Toc410040906"/>
      <w:r w:rsidRPr="00476B3B">
        <w:lastRenderedPageBreak/>
        <w:t xml:space="preserve">Figure </w:t>
      </w:r>
      <w:r>
        <w:t>S3.7</w:t>
      </w:r>
      <w:r w:rsidRPr="00476B3B">
        <w:t>. Inhibition of the fear ensemble after extinction does not alter freezing behavior.</w:t>
      </w:r>
      <w:bookmarkEnd w:id="184"/>
    </w:p>
    <w:p w14:paraId="45D90447" w14:textId="2F99B7E3" w:rsidR="00670CB6" w:rsidRDefault="00670CB6" w:rsidP="00670CB6">
      <w:pPr>
        <w:pStyle w:val="BUFigureCaption"/>
        <w:rPr>
          <w:rFonts w:eastAsiaTheme="majorEastAsia"/>
        </w:rPr>
      </w:pPr>
      <w:r>
        <w:rPr>
          <w:rFonts w:eastAsiaTheme="majorEastAsia"/>
          <w:noProof/>
        </w:rPr>
        <w:drawing>
          <wp:inline distT="0" distB="0" distL="0" distR="0" wp14:anchorId="3C58FE51" wp14:editId="44F9434A">
            <wp:extent cx="5486400" cy="4516315"/>
            <wp:effectExtent l="0" t="0" r="0" b="5080"/>
            <wp:docPr id="2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86400" cy="4516315"/>
                    </a:xfrm>
                    <a:prstGeom prst="rect">
                      <a:avLst/>
                    </a:prstGeom>
                    <a:noFill/>
                    <a:ln>
                      <a:noFill/>
                    </a:ln>
                  </pic:spPr>
                </pic:pic>
              </a:graphicData>
            </a:graphic>
          </wp:inline>
        </w:drawing>
      </w:r>
    </w:p>
    <w:p w14:paraId="37305AE1" w14:textId="77777777" w:rsidR="00670CB6" w:rsidRDefault="00670CB6">
      <w:pPr>
        <w:tabs>
          <w:tab w:val="clear" w:pos="720"/>
        </w:tabs>
        <w:spacing w:line="240" w:lineRule="auto"/>
        <w:rPr>
          <w:rFonts w:eastAsiaTheme="majorEastAsia" w:cs="Times New Roman"/>
          <w:b/>
          <w:bCs/>
          <w:sz w:val="18"/>
          <w:szCs w:val="18"/>
        </w:rPr>
      </w:pPr>
      <w:r>
        <w:rPr>
          <w:rFonts w:eastAsiaTheme="majorEastAsia"/>
        </w:rPr>
        <w:br w:type="page"/>
      </w:r>
    </w:p>
    <w:p w14:paraId="541DA395" w14:textId="77777777" w:rsidR="006A79D3" w:rsidRPr="006A79D3" w:rsidRDefault="00670CB6" w:rsidP="00E76B5C">
      <w:pPr>
        <w:pStyle w:val="ListParagraph"/>
        <w:numPr>
          <w:ilvl w:val="0"/>
          <w:numId w:val="20"/>
        </w:numPr>
        <w:rPr>
          <w:rFonts w:eastAsiaTheme="majorEastAsia"/>
          <w:b/>
          <w:bCs/>
        </w:rPr>
      </w:pPr>
      <w:r w:rsidRPr="00476B3B">
        <w:lastRenderedPageBreak/>
        <w:t xml:space="preserve">Behavioral design. Mice underwent FC and two EXT sessions, followed by an 8-minute Recall session, with 2-minute light OFF/light ON epochs. </w:t>
      </w:r>
    </w:p>
    <w:p w14:paraId="378B47DD" w14:textId="10196738" w:rsidR="00670CB6" w:rsidRPr="006A79D3" w:rsidRDefault="00670CB6" w:rsidP="006A79D3">
      <w:pPr>
        <w:ind w:left="900" w:hanging="540"/>
        <w:rPr>
          <w:rFonts w:eastAsiaTheme="majorEastAsia"/>
          <w:b/>
          <w:bCs/>
        </w:rPr>
      </w:pPr>
      <w:r w:rsidRPr="00476B3B">
        <w:t>(</w:t>
      </w:r>
      <w:proofErr w:type="gramStart"/>
      <w:r w:rsidRPr="006A79D3">
        <w:rPr>
          <w:b/>
          <w:bCs/>
        </w:rPr>
        <w:t>b</w:t>
      </w:r>
      <w:proofErr w:type="gramEnd"/>
      <w:r w:rsidRPr="006A79D3">
        <w:rPr>
          <w:b/>
          <w:bCs/>
        </w:rPr>
        <w:t>-d</w:t>
      </w:r>
      <w:r w:rsidRPr="00476B3B">
        <w:t xml:space="preserve">) Line graphs: 2-minute light OFF and ON epochs during Recall for the two experimental </w:t>
      </w:r>
      <w:proofErr w:type="spellStart"/>
      <w:r w:rsidRPr="00476B3B">
        <w:t>ArchT</w:t>
      </w:r>
      <w:proofErr w:type="spellEnd"/>
      <w:r w:rsidRPr="00476B3B">
        <w:t xml:space="preserve"> groups (DG </w:t>
      </w:r>
      <w:proofErr w:type="spellStart"/>
      <w:r w:rsidRPr="00476B3B">
        <w:t>ArchT</w:t>
      </w:r>
      <w:proofErr w:type="spellEnd"/>
      <w:r w:rsidRPr="00476B3B">
        <w:t xml:space="preserve"> &amp; BLA </w:t>
      </w:r>
      <w:proofErr w:type="spellStart"/>
      <w:r w:rsidRPr="00476B3B">
        <w:t>ArchT</w:t>
      </w:r>
      <w:proofErr w:type="spellEnd"/>
      <w:r w:rsidRPr="00476B3B">
        <w:t>) and the one control no-</w:t>
      </w:r>
      <w:proofErr w:type="spellStart"/>
      <w:r w:rsidRPr="00476B3B">
        <w:t>opsin</w:t>
      </w:r>
      <w:proofErr w:type="spellEnd"/>
      <w:r w:rsidRPr="00476B3B">
        <w:t xml:space="preserve"> group (DG </w:t>
      </w:r>
      <w:proofErr w:type="spellStart"/>
      <w:r w:rsidRPr="00476B3B">
        <w:t>eYFP</w:t>
      </w:r>
      <w:proofErr w:type="spellEnd"/>
      <w:r w:rsidRPr="00476B3B">
        <w:t>). Bar graphs: Quantification of average freezing between light OFF vs. l</w:t>
      </w:r>
      <w:r>
        <w:t xml:space="preserve">ight ON epochs for each group. </w:t>
      </w:r>
    </w:p>
    <w:p w14:paraId="1C3CC1B6" w14:textId="77777777" w:rsidR="00670CB6" w:rsidRPr="00670CB6" w:rsidRDefault="00670CB6" w:rsidP="00E76B5C">
      <w:pPr>
        <w:pStyle w:val="ListParagraph"/>
        <w:numPr>
          <w:ilvl w:val="0"/>
          <w:numId w:val="20"/>
        </w:numPr>
        <w:rPr>
          <w:rFonts w:eastAsiaTheme="majorEastAsia"/>
          <w:b/>
          <w:bCs/>
        </w:rPr>
      </w:pPr>
      <w:r w:rsidRPr="00476B3B">
        <w:t xml:space="preserve">DG </w:t>
      </w:r>
      <w:proofErr w:type="spellStart"/>
      <w:r w:rsidRPr="00476B3B">
        <w:t>ArchT</w:t>
      </w:r>
      <w:proofErr w:type="spellEnd"/>
      <w:r w:rsidRPr="00476B3B">
        <w:t xml:space="preserve"> Recall (t</w:t>
      </w:r>
      <w:r w:rsidRPr="00670CB6">
        <w:rPr>
          <w:vertAlign w:val="subscript"/>
        </w:rPr>
        <w:t>11</w:t>
      </w:r>
      <w:r w:rsidRPr="00476B3B">
        <w:t xml:space="preserve"> = 1.65, </w:t>
      </w:r>
      <w:proofErr w:type="spellStart"/>
      <w:r w:rsidRPr="00476B3B">
        <w:t>n.s</w:t>
      </w:r>
      <w:proofErr w:type="spellEnd"/>
      <w:r w:rsidRPr="00476B3B">
        <w:t xml:space="preserve">., P = 0.1273; paired t-test; n = 12 paired epochs from 6 mice). </w:t>
      </w:r>
    </w:p>
    <w:p w14:paraId="1FB98DC5" w14:textId="77777777" w:rsidR="00670CB6" w:rsidRPr="00670CB6" w:rsidRDefault="00670CB6" w:rsidP="00E76B5C">
      <w:pPr>
        <w:pStyle w:val="ListParagraph"/>
        <w:numPr>
          <w:ilvl w:val="0"/>
          <w:numId w:val="20"/>
        </w:numPr>
        <w:rPr>
          <w:rFonts w:eastAsiaTheme="majorEastAsia"/>
          <w:b/>
          <w:bCs/>
        </w:rPr>
      </w:pPr>
      <w:r w:rsidRPr="00476B3B">
        <w:t xml:space="preserve">DG </w:t>
      </w:r>
      <w:proofErr w:type="spellStart"/>
      <w:r w:rsidRPr="00476B3B">
        <w:t>eYFP</w:t>
      </w:r>
      <w:proofErr w:type="spellEnd"/>
      <w:r w:rsidRPr="00476B3B">
        <w:t xml:space="preserve"> Recall (t</w:t>
      </w:r>
      <w:r w:rsidRPr="00670CB6">
        <w:rPr>
          <w:vertAlign w:val="subscript"/>
        </w:rPr>
        <w:t>7</w:t>
      </w:r>
      <w:r w:rsidRPr="00476B3B">
        <w:t xml:space="preserve"> = 0.4724, </w:t>
      </w:r>
      <w:proofErr w:type="spellStart"/>
      <w:r w:rsidRPr="00476B3B">
        <w:t>n.s</w:t>
      </w:r>
      <w:proofErr w:type="spellEnd"/>
      <w:r w:rsidRPr="00476B3B">
        <w:t>., P = 0.6510; paired t-test; n =</w:t>
      </w:r>
      <w:r>
        <w:t xml:space="preserve"> 8 paired epochs from 4 mice). </w:t>
      </w:r>
    </w:p>
    <w:p w14:paraId="640B1EAA" w14:textId="77777777" w:rsidR="00670CB6" w:rsidRPr="00670CB6" w:rsidRDefault="00670CB6" w:rsidP="00E76B5C">
      <w:pPr>
        <w:pStyle w:val="ListParagraph"/>
        <w:numPr>
          <w:ilvl w:val="0"/>
          <w:numId w:val="20"/>
        </w:numPr>
        <w:rPr>
          <w:rFonts w:eastAsiaTheme="majorEastAsia"/>
          <w:b/>
          <w:bCs/>
        </w:rPr>
      </w:pPr>
      <w:r w:rsidRPr="00476B3B">
        <w:t xml:space="preserve">BLA </w:t>
      </w:r>
      <w:proofErr w:type="spellStart"/>
      <w:r w:rsidRPr="00476B3B">
        <w:t>ArchT</w:t>
      </w:r>
      <w:proofErr w:type="spellEnd"/>
      <w:r w:rsidRPr="00476B3B">
        <w:t xml:space="preserve"> Recall (t</w:t>
      </w:r>
      <w:r w:rsidRPr="00670CB6">
        <w:rPr>
          <w:vertAlign w:val="subscript"/>
        </w:rPr>
        <w:t>11</w:t>
      </w:r>
      <w:r w:rsidRPr="00476B3B">
        <w:t xml:space="preserve"> = 0.9078, </w:t>
      </w:r>
      <w:proofErr w:type="spellStart"/>
      <w:r w:rsidRPr="00476B3B">
        <w:t>n.s</w:t>
      </w:r>
      <w:proofErr w:type="spellEnd"/>
      <w:r w:rsidRPr="00476B3B">
        <w:t>., P = 0.3835; paired t-test; n = 12 paired epochs from 6 mice).</w:t>
      </w:r>
      <w:r>
        <w:t xml:space="preserve"> </w:t>
      </w:r>
    </w:p>
    <w:p w14:paraId="272A3AEA" w14:textId="3CF940FE" w:rsidR="0043299E" w:rsidRDefault="00670CB6" w:rsidP="00E76B5C">
      <w:pPr>
        <w:pStyle w:val="ListParagraph"/>
        <w:numPr>
          <w:ilvl w:val="0"/>
          <w:numId w:val="20"/>
        </w:numPr>
        <w:sectPr w:rsidR="0043299E" w:rsidSect="003547DD">
          <w:pgSz w:w="12240" w:h="15840"/>
          <w:pgMar w:top="2160" w:right="1440" w:bottom="1440" w:left="2160" w:header="1440" w:footer="1080" w:gutter="0"/>
          <w:cols w:space="720"/>
          <w:docGrid w:linePitch="360"/>
        </w:sectPr>
      </w:pPr>
      <w:r w:rsidRPr="00476B3B">
        <w:t xml:space="preserve">Summary graph of freezing difference scores across all graphs in this figure, calculated as freezing in light ON epoch – freezing in light OFF epoch, for each set of epochs for each mouse. There was no significant difference in freezing between the DG </w:t>
      </w:r>
      <w:proofErr w:type="spellStart"/>
      <w:r w:rsidRPr="00476B3B">
        <w:t>ArchT</w:t>
      </w:r>
      <w:proofErr w:type="spellEnd"/>
      <w:r w:rsidRPr="00476B3B">
        <w:t xml:space="preserve"> and DG </w:t>
      </w:r>
      <w:proofErr w:type="spellStart"/>
      <w:r w:rsidRPr="00476B3B">
        <w:t>eYFP</w:t>
      </w:r>
      <w:proofErr w:type="spellEnd"/>
      <w:r w:rsidRPr="00476B3B">
        <w:t xml:space="preserve"> groups (t</w:t>
      </w:r>
      <w:r w:rsidRPr="00670CB6">
        <w:rPr>
          <w:vertAlign w:val="subscript"/>
        </w:rPr>
        <w:t>18</w:t>
      </w:r>
      <w:r w:rsidRPr="00476B3B">
        <w:t xml:space="preserve"> = 0.8689, </w:t>
      </w:r>
      <w:proofErr w:type="spellStart"/>
      <w:r w:rsidRPr="00476B3B">
        <w:t>n.s</w:t>
      </w:r>
      <w:proofErr w:type="spellEnd"/>
      <w:r w:rsidRPr="00476B3B">
        <w:t xml:space="preserve">., P = 0.3963; unpaired t-test; DG </w:t>
      </w:r>
      <w:proofErr w:type="spellStart"/>
      <w:r w:rsidRPr="00476B3B">
        <w:t>ArchT</w:t>
      </w:r>
      <w:proofErr w:type="spellEnd"/>
      <w:r w:rsidRPr="00476B3B">
        <w:t xml:space="preserve">, n = 12 scores from 6 mice; DG </w:t>
      </w:r>
      <w:proofErr w:type="spellStart"/>
      <w:r w:rsidR="00BC7C28">
        <w:t>eYFP</w:t>
      </w:r>
      <w:proofErr w:type="spellEnd"/>
      <w:r w:rsidR="00BC7C28">
        <w:t xml:space="preserve">, n = </w:t>
      </w:r>
      <w:r w:rsidR="00AF478F">
        <w:t>8 scores from 4 mice</w:t>
      </w:r>
    </w:p>
    <w:p w14:paraId="43E5C399" w14:textId="203B84DC" w:rsidR="00AF478F" w:rsidRDefault="00AF478F" w:rsidP="00AF478F">
      <w:pPr>
        <w:pStyle w:val="Heading1"/>
        <w:numPr>
          <w:ilvl w:val="0"/>
          <w:numId w:val="1"/>
        </w:numPr>
      </w:pPr>
      <w:bookmarkStart w:id="185" w:name="_Toc415341995"/>
      <w:r w:rsidRPr="00AF478F">
        <w:lastRenderedPageBreak/>
        <w:t>CHAPTER 4</w:t>
      </w:r>
      <w:bookmarkEnd w:id="185"/>
    </w:p>
    <w:p w14:paraId="34D49938" w14:textId="4035A2F2" w:rsidR="00A32C6B" w:rsidRPr="00B82025" w:rsidRDefault="00BB6205" w:rsidP="00872A2C">
      <w:pPr>
        <w:pStyle w:val="Heading2"/>
      </w:pPr>
      <w:bookmarkStart w:id="186" w:name="_Toc415341996"/>
      <w:r w:rsidRPr="00B82025">
        <w:t xml:space="preserve">Discussion </w:t>
      </w:r>
      <w:r w:rsidR="00D30693">
        <w:t>overview</w:t>
      </w:r>
      <w:bookmarkEnd w:id="186"/>
    </w:p>
    <w:p w14:paraId="718C16DF" w14:textId="7D21FCD2" w:rsidR="008560AE" w:rsidRDefault="00A32C6B" w:rsidP="00B82025">
      <w:pPr>
        <w:pStyle w:val="BUMainText"/>
      </w:pPr>
      <w:r>
        <w:tab/>
      </w:r>
      <w:r w:rsidR="00B82025">
        <w:t xml:space="preserve">Everyday experience is dynamic and often filled with both predictable and unpredictable elements. In order to make sense of the world, the brain must be able to store information over </w:t>
      </w:r>
      <w:r w:rsidR="0075349F">
        <w:t>multiple timescales</w:t>
      </w:r>
      <w:r w:rsidR="00B82025">
        <w:t xml:space="preserve"> and </w:t>
      </w:r>
      <w:r w:rsidR="006248BD">
        <w:t xml:space="preserve">flexibly </w:t>
      </w:r>
      <w:r w:rsidR="00B82025">
        <w:t xml:space="preserve">accommodate new </w:t>
      </w:r>
      <w:r w:rsidR="003C1D38">
        <w:t xml:space="preserve">associations </w:t>
      </w:r>
      <w:r w:rsidR="00B82025">
        <w:t xml:space="preserve">as </w:t>
      </w:r>
      <w:r w:rsidR="006248BD">
        <w:t>events</w:t>
      </w:r>
      <w:r w:rsidR="00B82025">
        <w:t xml:space="preserve"> unfold</w:t>
      </w:r>
      <w:r w:rsidR="003C1D38">
        <w:t xml:space="preserve">. </w:t>
      </w:r>
      <w:r w:rsidR="00003E75">
        <w:t>The manifestation of these two functions is likely to be visible in neural activity patterns over long periods of time. Thus, i</w:t>
      </w:r>
      <w:r w:rsidR="0075349F">
        <w:t xml:space="preserve">n this thesis, the central question I </w:t>
      </w:r>
      <w:r w:rsidR="00003E75">
        <w:t>aimed to address</w:t>
      </w:r>
      <w:r w:rsidR="0075349F">
        <w:t xml:space="preserve"> was: How does the activity of neuronal ensembles evolve across days? </w:t>
      </w:r>
      <w:r w:rsidR="003C1D38">
        <w:t xml:space="preserve">A large corpus of literature to date has detailed how </w:t>
      </w:r>
      <w:r w:rsidR="00090FEB">
        <w:t>neuronal sequences might be encoding information</w:t>
      </w:r>
      <w:r w:rsidR="003C1D38">
        <w:t xml:space="preserve"> across short behavioral timescales (seconds). </w:t>
      </w:r>
      <w:r w:rsidR="007C6657">
        <w:t xml:space="preserve">The studies described </w:t>
      </w:r>
      <w:r w:rsidR="0075349F">
        <w:t>here</w:t>
      </w:r>
      <w:r w:rsidR="007C6657">
        <w:t xml:space="preserve">, however, extend those findings to larger timescales, those that </w:t>
      </w:r>
      <w:r w:rsidR="00090FEB">
        <w:t>ar</w:t>
      </w:r>
      <w:r w:rsidR="007C6657">
        <w:t xml:space="preserve">e relevant for </w:t>
      </w:r>
      <w:r w:rsidR="00090FEB">
        <w:t>linking</w:t>
      </w:r>
      <w:r w:rsidR="007C6657">
        <w:t xml:space="preserve"> beha</w:t>
      </w:r>
      <w:r w:rsidR="000B07F9">
        <w:t>vior</w:t>
      </w:r>
      <w:r w:rsidR="00090FEB">
        <w:t>s and actions</w:t>
      </w:r>
      <w:r w:rsidR="000B07F9">
        <w:t xml:space="preserve"> over an animal’s lifetime.</w:t>
      </w:r>
      <w:r w:rsidR="00090FEB">
        <w:t xml:space="preserve"> </w:t>
      </w:r>
      <w:r w:rsidR="00F946DB">
        <w:t>Calcium imaging is instrume</w:t>
      </w:r>
      <w:r w:rsidR="00E8034F">
        <w:t xml:space="preserve">ntal in our ability to </w:t>
      </w:r>
      <w:r w:rsidR="00003E75">
        <w:t>grapple with these inquiries. This method enables the acquisition of</w:t>
      </w:r>
      <w:r w:rsidR="00E8034F">
        <w:t xml:space="preserve"> </w:t>
      </w:r>
      <w:r w:rsidR="00872A2C">
        <w:t>high dimensional data sets (i.e.</w:t>
      </w:r>
      <w:r w:rsidR="007D0E0C">
        <w:t xml:space="preserve">, large numbers of neurons) and, most crucially, </w:t>
      </w:r>
      <w:r w:rsidR="00003E75">
        <w:t>longitudinal surveillance of these neurons</w:t>
      </w:r>
      <w:r w:rsidR="008560AE">
        <w:t xml:space="preserve"> </w:t>
      </w:r>
      <w:r w:rsidR="008560AE">
        <w:fldChar w:fldCharType="begin" w:fldLock="1"/>
      </w:r>
      <w:r w:rsidR="00FD27BD">
        <w:instrText>ADDIN CSL_CITATION {"citationItems":[{"id":"ITEM-1","itemData":{"DOI":"10.1016/j.neuron.2015.03.055","ISSN":"08966273","PMID":"25856491","abstract":"Fluorescence imaging offers expanding capabilities for recording neural dynamics in behaving mammals, including the means to monitor hundreds of cells targeted by genetic type or connectivity, track cells over weeks, densely sample neurons within local microcircuits, study cells too inactive to isolate in extracellular electrical recordings, and visualize activity in dendrites, axons, or dendritic spines. We discuss recent progress and future directions for imaging in behaving mammals from a systems engineering perspective, which seeks holistic consideration of fluorescent indicators, optical instrumentation, and computational analyses. Today, genetically encoded indicators of neural Ca2+ dynamics are widely used, and those of trans-membrane voltage are rapidly improving. Two complementary imaging paradigms involve conventional microscopes for studying head-restrained animals and head-mounted miniature microscopes for imaging in freely behaving animals. Overall, the field has attained sufficient sophistication that increased cooperation between those designing new indicators, light sources, microscopes, and computational analyses would greatly benefit future progress.","author":[{"dropping-particle":"","family":"Hamel","given":"Elizabeth J.O.","non-dropping-particle":"","parse-names":false,"suffix":""},{"dropping-particle":"","family":"Grewe","given":"Benjamin F.","non-dropping-particle":"","parse-names":false,"suffix":""},{"dropping-particle":"","family":"Parker","given":"Jones G.","non-dropping-particle":"","parse-names":false,"suffix":""},{"dropping-particle":"","family":"Schnitzer","given":"Mark J.","non-dropping-particle":"","parse-names":false,"suffix":""}],"container-title":"Neuron","id":"ITEM-1","issue":"1","issued":{"date-parts":[["2015","4","8"]]},"page":"140-159","publisher":"Elsevier Inc.","title":"Cellular Level Brain Imaging in Behaving Mammals: An Engineering Approach","type":"article-journal","volume":"86"},"uris":["http://www.mendeley.com/documents/?uuid=45c2359f-6219-457b-a0a5-463d7cf1ae52"]}],"mendeley":{"formattedCitation":"(Hamel et al., 2015)","plainTextFormattedCitation":"(Hamel et al., 2015)","previouslyFormattedCitation":"(Hamel et al., 2015)"},"properties":{"noteIndex":0},"schema":"https://github.com/citation-style-language/schema/raw/master/csl-citation.json"}</w:instrText>
      </w:r>
      <w:r w:rsidR="008560AE">
        <w:fldChar w:fldCharType="separate"/>
      </w:r>
      <w:r w:rsidR="008560AE" w:rsidRPr="008560AE">
        <w:rPr>
          <w:noProof/>
        </w:rPr>
        <w:t>(Hamel et al., 2015)</w:t>
      </w:r>
      <w:r w:rsidR="008560AE">
        <w:fldChar w:fldCharType="end"/>
      </w:r>
      <w:r w:rsidR="007D0E0C">
        <w:t xml:space="preserve">. </w:t>
      </w:r>
      <w:r w:rsidR="00003E75">
        <w:t>Using this method</w:t>
      </w:r>
      <w:r w:rsidR="008560AE">
        <w:t xml:space="preserve">, I examined the activity patterns of neuronal ensembles </w:t>
      </w:r>
      <w:r w:rsidR="0028329D">
        <w:t>at</w:t>
      </w:r>
      <w:r w:rsidR="008560AE">
        <w:t xml:space="preserve"> multiple timescales. </w:t>
      </w:r>
      <w:r w:rsidR="0028329D">
        <w:t xml:space="preserve">In this section, I will attempt to synthesize my experiments (Chapters Two and Three) with the broader field of learning and memory (Chapter One). </w:t>
      </w:r>
    </w:p>
    <w:p w14:paraId="652298D5" w14:textId="75C2F67A" w:rsidR="00C9148F" w:rsidRDefault="006A79DF" w:rsidP="00B82025">
      <w:pPr>
        <w:pStyle w:val="BUMainText"/>
      </w:pPr>
      <w:r>
        <w:tab/>
        <w:t xml:space="preserve">In Chapter One, I </w:t>
      </w:r>
      <w:r w:rsidR="00C17AE3">
        <w:t xml:space="preserve">described a handful of research </w:t>
      </w:r>
      <w:commentRangeStart w:id="187"/>
      <w:del w:id="188" w:author="Michael Hasselmo" w:date="2019-04-08T23:40:00Z">
        <w:r w:rsidR="00C17AE3" w:rsidDel="001E7358">
          <w:delText xml:space="preserve">focuses </w:delText>
        </w:r>
      </w:del>
      <w:ins w:id="189" w:author="Michael Hasselmo" w:date="2019-04-08T23:40:00Z">
        <w:r w:rsidR="001E7358">
          <w:t>topics</w:t>
        </w:r>
        <w:commentRangeEnd w:id="187"/>
        <w:r w:rsidR="001E7358">
          <w:rPr>
            <w:rStyle w:val="CommentReference"/>
            <w:rFonts w:cstheme="minorBidi"/>
          </w:rPr>
          <w:commentReference w:id="187"/>
        </w:r>
        <w:r w:rsidR="001E7358">
          <w:t xml:space="preserve"> </w:t>
        </w:r>
      </w:ins>
      <w:r w:rsidR="00C17AE3">
        <w:t xml:space="preserve">within the hippocampal community. </w:t>
      </w:r>
      <w:r w:rsidR="00276928">
        <w:t xml:space="preserve">From that pool, of particular relevance </w:t>
      </w:r>
      <w:r w:rsidR="00D102C2">
        <w:t xml:space="preserve">to this thesis </w:t>
      </w:r>
      <w:r w:rsidR="00276928">
        <w:t xml:space="preserve">are the ones </w:t>
      </w:r>
      <w:r w:rsidR="00D102C2">
        <w:t>investigating</w:t>
      </w:r>
      <w:r w:rsidR="00276928">
        <w:t xml:space="preserve"> neuronal sequences at multiple different timescales. At the </w:t>
      </w:r>
      <w:r w:rsidR="00D102C2">
        <w:t>behavioral</w:t>
      </w:r>
      <w:r w:rsidR="00276928">
        <w:t xml:space="preserve"> timescale, “place cell” sequences and “time cell” sequences are comprised of </w:t>
      </w:r>
      <w:r w:rsidR="00D102C2">
        <w:lastRenderedPageBreak/>
        <w:t xml:space="preserve">hippocampal </w:t>
      </w:r>
      <w:r w:rsidR="00276928">
        <w:t xml:space="preserve">neurons that fire in a fixed order with </w:t>
      </w:r>
      <w:r w:rsidR="00D102C2">
        <w:t>each</w:t>
      </w:r>
      <w:r w:rsidR="00276928">
        <w:t xml:space="preserve"> </w:t>
      </w:r>
      <w:r w:rsidR="00D102C2">
        <w:t xml:space="preserve">physical </w:t>
      </w:r>
      <w:r w:rsidR="00276928">
        <w:t>traversal through space or time</w:t>
      </w:r>
      <w:r w:rsidR="00B341EC">
        <w:t xml:space="preserve"> over multiple seconds</w:t>
      </w:r>
      <w:r w:rsidR="00276928">
        <w:t xml:space="preserve">. </w:t>
      </w:r>
      <w:r w:rsidR="003D0881">
        <w:t>Zooming in, a</w:t>
      </w:r>
      <w:r w:rsidR="00B341EC">
        <w:t>t the sub-second level</w:t>
      </w:r>
      <w:r w:rsidR="00D102C2">
        <w:t xml:space="preserve">, theta sequences are temporally compressed versions of aforementioned behavioral timescale sequences. Finally, zooming </w:t>
      </w:r>
      <w:r w:rsidR="00B341EC">
        <w:t xml:space="preserve">in </w:t>
      </w:r>
      <w:r w:rsidR="00D102C2">
        <w:t>further still, replay</w:t>
      </w:r>
      <w:r w:rsidR="00B341EC">
        <w:t>s</w:t>
      </w:r>
      <w:r w:rsidR="00D102C2">
        <w:t xml:space="preserve"> during SPW-Rs are the </w:t>
      </w:r>
      <w:r w:rsidR="005B0DA2">
        <w:t>most accelerated</w:t>
      </w:r>
      <w:r w:rsidR="00D102C2">
        <w:t xml:space="preserve"> </w:t>
      </w:r>
      <w:r w:rsidR="00B341EC">
        <w:t>activity patterns from</w:t>
      </w:r>
      <w:r w:rsidR="00D102C2">
        <w:t xml:space="preserve"> sequentially active neurons. Though these </w:t>
      </w:r>
      <w:r w:rsidR="00B341EC">
        <w:t xml:space="preserve">phenomena span a wide range of timescales (tens of seconds down to milliseconds) and likely serve different functions, it is worthwhile to consider them as components of a holistic process that ultimate </w:t>
      </w:r>
      <w:proofErr w:type="spellStart"/>
      <w:r w:rsidR="00B341EC">
        <w:t>subserve</w:t>
      </w:r>
      <w:proofErr w:type="spellEnd"/>
      <w:r w:rsidR="00B341EC">
        <w:t xml:space="preserve"> episodic memory. </w:t>
      </w:r>
    </w:p>
    <w:p w14:paraId="2B0EA708" w14:textId="77777777" w:rsidR="00D30693" w:rsidRDefault="00D30693" w:rsidP="00B82025">
      <w:pPr>
        <w:pStyle w:val="BUMainText"/>
      </w:pPr>
    </w:p>
    <w:p w14:paraId="6C2AB9B1" w14:textId="52AE95FF" w:rsidR="00D30693" w:rsidRDefault="00D30693" w:rsidP="00D30693">
      <w:pPr>
        <w:pStyle w:val="Heading2"/>
      </w:pPr>
      <w:bookmarkStart w:id="191" w:name="_Toc415341997"/>
      <w:r>
        <w:t>Behavioral-timescale neural sequences support temporal associations</w:t>
      </w:r>
      <w:bookmarkEnd w:id="191"/>
    </w:p>
    <w:p w14:paraId="409E1272" w14:textId="431CAF29" w:rsidR="00D619B5" w:rsidRDefault="00752E2F" w:rsidP="00B82025">
      <w:pPr>
        <w:pStyle w:val="BUMainText"/>
      </w:pPr>
      <w:r>
        <w:tab/>
        <w:t>As previously mentioned, one crucial component of episodic memory i</w:t>
      </w:r>
      <w:r w:rsidR="001002D7">
        <w:t xml:space="preserve">s the temporal order of events; most memories are only intelligible when they are correctly placed in time. For example, performing a risky rock climbing technique followed by dislocating your shoulder is a feasible </w:t>
      </w:r>
      <w:r w:rsidR="000F0B2C">
        <w:t>occurrence</w:t>
      </w:r>
      <w:r w:rsidR="001002D7">
        <w:t xml:space="preserve">, but a memory containing those events in the reverse order is probably less likely to have </w:t>
      </w:r>
      <w:r w:rsidR="000F0B2C">
        <w:t>transpired</w:t>
      </w:r>
      <w:r w:rsidR="001002D7">
        <w:t xml:space="preserve">. In rodent </w:t>
      </w:r>
      <w:r w:rsidR="009F3A8E">
        <w:t xml:space="preserve">hippocampal </w:t>
      </w:r>
      <w:r w:rsidR="001002D7">
        <w:t xml:space="preserve">literature, sequential events </w:t>
      </w:r>
      <w:r w:rsidR="003D0881">
        <w:t>were</w:t>
      </w:r>
      <w:r w:rsidR="001002D7">
        <w:t xml:space="preserve"> often studied in the spatial domain due to the ease with which neuronal signals can be correlated to spatial variables. However, the late Howard </w:t>
      </w:r>
      <w:proofErr w:type="spellStart"/>
      <w:r w:rsidR="001002D7">
        <w:t>Eichenbaum</w:t>
      </w:r>
      <w:proofErr w:type="spellEnd"/>
      <w:r w:rsidR="001002D7">
        <w:t xml:space="preserve"> was one of few pioneering thinkers to extend this </w:t>
      </w:r>
      <w:r w:rsidR="009F3A8E">
        <w:t xml:space="preserve">area of </w:t>
      </w:r>
      <w:r w:rsidR="001002D7">
        <w:t>study to domains outside of space.</w:t>
      </w:r>
      <w:r w:rsidR="009F3A8E">
        <w:t xml:space="preserve"> His</w:t>
      </w:r>
      <w:r w:rsidR="001002D7">
        <w:t xml:space="preserve"> </w:t>
      </w:r>
      <w:r w:rsidR="009F3A8E">
        <w:t xml:space="preserve">highly influential </w:t>
      </w:r>
      <w:r w:rsidR="001002D7">
        <w:t xml:space="preserve">relational memory theory </w:t>
      </w:r>
      <w:r w:rsidR="009F3A8E">
        <w:t xml:space="preserve">proposed that hippocampal representations could store directional relationships between arbitrary events just as it could store relationships between spatial landmarks </w:t>
      </w:r>
      <w:r w:rsidR="009F3A8E">
        <w:fldChar w:fldCharType="begin" w:fldLock="1"/>
      </w:r>
      <w:r w:rsidR="009F3A8E">
        <w:instrText>ADDIN CSL_CITATION {"citationItems":[{"id":"ITEM-1","itemData":{"ISSN":"0896-6273","PMID":"10399928","author":[{"dropping-particle":"","family":"Eichenbaum","given":"H","non-dropping-particle":"","parse-names":false,"suffix":""},{"dropping-particle":"","family":"Dudchenko","given":"P","non-dropping-particle":"","parse-names":false,"suffix":""},{"dropping-particle":"","family":"Wood","given":"E","non-dropping-particle":"","parse-names":false,"suffix":""},{"dropping-particle":"","family":"Shapiro","given":"M","non-dropping-particle":"","parse-names":false,"suffix":""},{"dropping-particle":"","family":"Tanila","given":"H","non-dropping-particle":"","parse-names":false,"suffix":""}],"container-title":"Neuron","id":"ITEM-1","issue":"2","issued":{"date-parts":[["1999","6"]]},"page":"209-26","title":"The hippocampus, memory, and place cells: is it spatial memory or a memory space?","type":"article-journal","volume":"23"},"uris":["http://www.mendeley.com/documents/?uuid=0509491b-e167-317b-a4b2-aed9c405897a"]},{"id":"ITEM-2","itemData":{"DOI":"10.1016/j.neuron.2014.07.032","ISSN":"08966273","author":[{"dropping-particle":"","family":"Eichenbaum","given":"Howard","non-dropping-particle":"","parse-names":false,"suffix":""},{"dropping-particle":"","family":"Cohen","given":"Neal J.","non-dropping-particle":"","parse-names":false,"suffix":""}],"container-title":"Neuron","id":"ITEM-2","issue":"4","issued":{"date-parts":[["2014"]]},"page":"764-770","publisher":"Elsevier Inc.","title":"Can We Reconcile the Declarative Memory and Spatial Navigation Views on Hippocampal Function?","type":"article-journal","volume":"83"},"uris":["http://www.mendeley.com/documents/?uuid=a78184d9-9227-4b34-916c-db59148234fa"]}],"mendeley":{"formattedCitation":"(Eichenbaum and Cohen, 2014; Eichenbaum et al., 1999)","plainTextFormattedCitation":"(Eichenbaum and Cohen, 2014; Eichenbaum et al., 1999)","previouslyFormattedCitation":"(Eichenbaum and Cohen, 2014; Eichenbaum et al., 1999)"},"properties":{"noteIndex":0},"schema":"https://github.com/citation-style-language/schema/raw/master/csl-citation.json"}</w:instrText>
      </w:r>
      <w:r w:rsidR="009F3A8E">
        <w:fldChar w:fldCharType="separate"/>
      </w:r>
      <w:r w:rsidR="009F3A8E" w:rsidRPr="009F3A8E">
        <w:rPr>
          <w:noProof/>
        </w:rPr>
        <w:t>(Eichenbaum and Cohen, 2014; Eichenbaum et al., 1999)</w:t>
      </w:r>
      <w:r w:rsidR="009F3A8E">
        <w:fldChar w:fldCharType="end"/>
      </w:r>
      <w:r w:rsidR="009F3A8E">
        <w:t xml:space="preserve">. </w:t>
      </w:r>
    </w:p>
    <w:p w14:paraId="32C84609" w14:textId="4B1E2E71" w:rsidR="009406DB" w:rsidRDefault="00D619B5" w:rsidP="00B82025">
      <w:pPr>
        <w:pStyle w:val="BUMainText"/>
      </w:pPr>
      <w:r>
        <w:lastRenderedPageBreak/>
        <w:tab/>
      </w:r>
      <w:r w:rsidR="009F3A8E">
        <w:t xml:space="preserve">Early work from his laboratory showed that the hippocampus is necessary for </w:t>
      </w:r>
      <w:ins w:id="192" w:author="Michael Hasselmo" w:date="2019-04-09T14:26:00Z">
        <w:r w:rsidR="004148BE" w:rsidRPr="004148BE">
          <w:rPr>
            <w:highlight w:val="yellow"/>
            <w:rPrChange w:id="193" w:author="Michael Hasselmo" w:date="2019-04-09T14:27:00Z">
              <w:rPr/>
            </w:rPrChange>
          </w:rPr>
          <w:t xml:space="preserve">transitivity, </w:t>
        </w:r>
      </w:ins>
      <w:r w:rsidR="009F3A8E" w:rsidRPr="004148BE">
        <w:rPr>
          <w:highlight w:val="yellow"/>
          <w:rPrChange w:id="194" w:author="Michael Hasselmo" w:date="2019-04-09T14:27:00Z">
            <w:rPr/>
          </w:rPrChange>
        </w:rPr>
        <w:t>transitive inference</w:t>
      </w:r>
      <w:r w:rsidR="009F3A8E">
        <w:t xml:space="preserve"> in </w:t>
      </w:r>
      <w:r w:rsidR="005F1F99">
        <w:t>rats</w:t>
      </w:r>
      <w:r w:rsidR="009F3A8E">
        <w:t xml:space="preserve"> </w:t>
      </w:r>
      <w:r w:rsidR="009F3A8E">
        <w:fldChar w:fldCharType="begin" w:fldLock="1"/>
      </w:r>
      <w:r>
        <w:instrText>ADDIN CSL_CITATION {"citationItems":[{"id":"ITEM-1","itemData":{"DOI":"10.1038/379255a0","ISSN":"0028-0836","PMID":"8538790","abstract":"The hippocampus is critical to declarative memory in humans. This kind of memory involves associations among items or events that can be accessed flexibly to guide memory expression in various and even new situations. In animals, there has been controversy about whether the hippocampus is specialized for spatial memory or whether it mediates a general memory function, as it does in humans. To address this issue we trained normal rats and rats with hippocampal damage on non-spatial stimulus-stimulus associations, then probed the nature of their memory representations. We report here that normal rats demonstrated two forms of flexible memory expression, transitivity, the ability to judge inferentially across stimulus pairs that share a common element, and symmetry, the ability to associate paired elements presented in the reverse of training order. Rats with neurotoxic damage limited to the hippocampus demonstrated neither form of flexible expression, indicating that non-spatial declarative processing depends specifically on the hippocampus in animals as it does in humans.","author":[{"dropping-particle":"","family":"Bunsey","given":"M.","non-dropping-particle":"","parse-names":false,"suffix":""},{"dropping-particle":"","family":"Eichenbaum","given":"H.","non-dropping-particle":"","parse-names":false,"suffix":""}],"container-title":"Nature","id":"ITEM-1","issue":"6562","issued":{"date-parts":[["1996","1","18"]]},"page":"255-257","title":"Conservation of hippocampal memory function in rats and humans","type":"article-journal","volume":"379"},"uris":["http://www.mendeley.com/documents/?uuid=61549ba1-e434-39aa-b21e-4f2c65ea62f6"]},{"id":"ITEM-2","itemData":{"ISSN":"0027-8424","PMID":"9192700","abstract":"Human declarative memory involves a systematic organization of information that supports generalizations and inferences from acquired knowledge. This kind of memory depends on the hippocampal region in humans, but the extent to which animals also have declarative memory, and whether inferential expression of memory depends on the hippocampus in animals, remains a major challenge in cognitive neuroscience. To examine these issues, we used a test of transitive inference pioneered by Piaget to assess capacities for systematic organization of knowledge and logical inference in children. In our adaptation of the test, rats were trained on a set of four overlapping odor discrimination problems that could be encoded either separately or as a single representation of orderly relations among the odor stimuli. Normal rats learned the problems and demonstrated the relational memory organization through appropriate transitive inferences about items not presented together during training. By contrast, after disconnection of the hippocampus from either its cortical or subcortical pathway, rats succeeded in acquiring the separate discrimination problems but did not demonstrate transitive inference, indicating that they had failed to develop or could not inferentially express the orderly organization of the stimulus elements. These findings strongly support the view that the hippocampus mediates a general declarative memory capacity in animals, as it does in humans.","author":[{"dropping-particle":"","family":"Dusek","given":"J A","non-dropping-particle":"","parse-names":false,"suffix":""},{"dropping-particle":"","family":"Eichenbaum","given":"H","non-dropping-particle":"","parse-names":false,"suffix":""}],"container-title":"Proceedings of the National Academy of Sciences of the United States of America","id":"ITEM-2","issue":"13","issued":{"date-parts":[["1997","6","24"]]},"page":"7109-14","publisher":"National Academy of Sciences","title":"The hippocampus and memory for orderly stimulus relations.","type":"article-journal","volume":"94"},"uris":["http://www.mendeley.com/documents/?uuid=9a18a3ab-1bb7-33ef-a7c2-e7a0a85bfd19"]}],"mendeley":{"formattedCitation":"(Bunsey and Eichenbaum, 1996; Dusek and Eichenbaum, 1997)","plainTextFormattedCitation":"(Bunsey and Eichenbaum, 1996; Dusek and Eichenbaum, 1997)","previouslyFormattedCitation":"(Bunsey and Eichenbaum, 1996; Dusek and Eichenbaum, 1997)"},"properties":{"noteIndex":0},"schema":"https://github.com/citation-style-language/schema/raw/master/csl-citation.json"}</w:instrText>
      </w:r>
      <w:r w:rsidR="009F3A8E">
        <w:fldChar w:fldCharType="separate"/>
      </w:r>
      <w:r w:rsidR="009F3A8E" w:rsidRPr="009F3A8E">
        <w:rPr>
          <w:noProof/>
        </w:rPr>
        <w:t>(Bunsey and Eichenbaum, 1996; Dusek and Eichenbaum, 1997)</w:t>
      </w:r>
      <w:r w:rsidR="009F3A8E">
        <w:fldChar w:fldCharType="end"/>
      </w:r>
      <w:r w:rsidR="009F3A8E">
        <w:t xml:space="preserve">. </w:t>
      </w:r>
      <w:r w:rsidR="005F1F99">
        <w:t xml:space="preserve">In these experiments, rats were trained to associate a pair of odors, such that presentation of odor A </w:t>
      </w:r>
      <w:ins w:id="195" w:author="Michael Hasselmo" w:date="2019-04-08T23:42:00Z">
        <w:r w:rsidR="001E7358">
          <w:t xml:space="preserve">with odor B </w:t>
        </w:r>
      </w:ins>
      <w:r w:rsidR="005F1F99">
        <w:t xml:space="preserve">would </w:t>
      </w:r>
      <w:r w:rsidR="003D0881">
        <w:t>entail</w:t>
      </w:r>
      <w:r w:rsidR="005F1F99">
        <w:t xml:space="preserve"> selection of odor B</w:t>
      </w:r>
      <w:r w:rsidR="006248BD">
        <w:t xml:space="preserve"> </w:t>
      </w:r>
      <w:r w:rsidR="003D0881">
        <w:t xml:space="preserve">(over another presented odor) </w:t>
      </w:r>
      <w:r w:rsidR="006248BD">
        <w:t>in order</w:t>
      </w:r>
      <w:r w:rsidR="005F1F99">
        <w:t xml:space="preserve"> to receive a reward. </w:t>
      </w:r>
      <w:r>
        <w:t>In separate trials</w:t>
      </w:r>
      <w:r w:rsidR="005F1F99">
        <w:t>, presentation of odor B</w:t>
      </w:r>
      <w:ins w:id="196" w:author="Michael Hasselmo" w:date="2019-04-08T23:42:00Z">
        <w:r w:rsidR="001E7358">
          <w:t xml:space="preserve"> with odor C</w:t>
        </w:r>
      </w:ins>
      <w:r w:rsidR="005F1F99">
        <w:t xml:space="preserve"> would </w:t>
      </w:r>
      <w:r w:rsidR="003D0881">
        <w:t>require</w:t>
      </w:r>
      <w:r>
        <w:t xml:space="preserve"> selection of odor C. Transitive inference comes into play when odor A is presented, but suddenly odor B is not an available option. Instead, the rat must select odor C for </w:t>
      </w:r>
      <w:r w:rsidR="006248BD">
        <w:t>the</w:t>
      </w:r>
      <w:r>
        <w:t xml:space="preserve"> reward. Control rats were able to make this associative leap, but hippocampal lesion rats could not </w:t>
      </w:r>
      <w:r>
        <w:fldChar w:fldCharType="begin" w:fldLock="1"/>
      </w:r>
      <w:r w:rsidR="00944F1B">
        <w:instrText>ADDIN CSL_CITATION {"citationItems":[{"id":"ITEM-1","itemData":{"DOI":"10.1038/379255a0","ISSN":"0028-0836","PMID":"8538790","abstract":"The hippocampus is critical to declarative memory in humans. This kind of memory involves associations among items or events that can be accessed flexibly to guide memory expression in various and even new situations. In animals, there has been controversy about whether the hippocampus is specialized for spatial memory or whether it mediates a general memory function, as it does in humans. To address this issue we trained normal rats and rats with hippocampal damage on non-spatial stimulus-stimulus associations, then probed the nature of their memory representations. We report here that normal rats demonstrated two forms of flexible memory expression, transitivity, the ability to judge inferentially across stimulus pairs that share a common element, and symmetry, the ability to associate paired elements presented in the reverse of training order. Rats with neurotoxic damage limited to the hippocampus demonstrated neither form of flexible expression, indicating that non-spatial declarative processing depends specifically on the hippocampus in animals as it does in humans.","author":[{"dropping-particle":"","family":"Bunsey","given":"M.","non-dropping-particle":"","parse-names":false,"suffix":""},{"dropping-particle":"","family":"Eichenbaum","given":"H.","non-dropping-particle":"","parse-names":false,"suffix":""}],"container-title":"Nature","id":"ITEM-1","issue":"6562","issued":{"date-parts":[["1996","1","18"]]},"page":"255-257","title":"Conservation of hippocampal memory function in rats and humans","type":"article-journal","volume":"379"},"uris":["http://www.mendeley.com/documents/?uuid=61549ba1-e434-39aa-b21e-4f2c65ea62f6"]},{"id":"ITEM-2","itemData":{"ISSN":"0027-8424","PMID":"9192700","abstract":"Human declarative memory involves a systematic organization of information that supports generalizations and inferences from acquired knowledge. This kind of memory depends on the hippocampal region in humans, but the extent to which animals also have declarative memory, and whether inferential expression of memory depends on the hippocampus in animals, remains a major challenge in cognitive neuroscience. To examine these issues, we used a test of transitive inference pioneered by Piaget to assess capacities for systematic organization of knowledge and logical inference in children. In our adaptation of the test, rats were trained on a set of four overlapping odor discrimination problems that could be encoded either separately or as a single representation of orderly relations among the odor stimuli. Normal rats learned the problems and demonstrated the relational memory organization through appropriate transitive inferences about items not presented together during training. By contrast, after disconnection of the hippocampus from either its cortical or subcortical pathway, rats succeeded in acquiring the separate discrimination problems but did not demonstrate transitive inference, indicating that they had failed to develop or could not inferentially express the orderly organization of the stimulus elements. These findings strongly support the view that the hippocampus mediates a general declarative memory capacity in animals, as it does in humans.","author":[{"dropping-particle":"","family":"Dusek","given":"J A","non-dropping-particle":"","parse-names":false,"suffix":""},{"dropping-particle":"","family":"Eichenbaum","given":"H","non-dropping-particle":"","parse-names":false,"suffix":""}],"container-title":"Proceedings of the National Academy of Sciences of the United States of America","id":"ITEM-2","issue":"13","issued":{"date-parts":[["1997","6","24"]]},"page":"7109-14","publisher":"National Academy of Sciences","title":"The hippocampus and memory for orderly stimulus relations.","type":"article-journal","volume":"94"},"uris":["http://www.mendeley.com/documents/?uuid=9a18a3ab-1bb7-33ef-a7c2-e7a0a85bfd19"]}],"mendeley":{"formattedCitation":"(Bunsey and Eichenbaum, 1996; Dusek and Eichenbaum, 1997)","plainTextFormattedCitation":"(Bunsey and Eichenbaum, 1996; Dusek and Eichenbaum, 1997)","previouslyFormattedCitation":"(Bunsey and Eichenbaum, 1996; Dusek and Eichenbaum, 1997)"},"properties":{"noteIndex":0},"schema":"https://github.com/citation-style-language/schema/raw/master/csl-citation.json"}</w:instrText>
      </w:r>
      <w:r>
        <w:fldChar w:fldCharType="separate"/>
      </w:r>
      <w:r w:rsidR="00620EC8" w:rsidRPr="00620EC8">
        <w:rPr>
          <w:noProof/>
        </w:rPr>
        <w:t>(Bunsey and Eichenbaum, 1996; Dusek and Eichenbaum, 1997)</w:t>
      </w:r>
      <w:r>
        <w:fldChar w:fldCharType="end"/>
      </w:r>
      <w:r>
        <w:t xml:space="preserve">. In this paradigm, the odor pairings can be reimagined as a series of directed relationships such that A </w:t>
      </w:r>
      <w:ins w:id="197" w:author="Michael Hasselmo" w:date="2019-04-08T23:42:00Z">
        <w:r w:rsidR="001E7358">
          <w:t>&lt;</w:t>
        </w:r>
      </w:ins>
      <w:del w:id="198" w:author="Michael Hasselmo" w:date="2019-04-08T23:42:00Z">
        <w:r w:rsidDel="001E7358">
          <w:delText>&gt;</w:delText>
        </w:r>
      </w:del>
      <w:r>
        <w:t xml:space="preserve"> B </w:t>
      </w:r>
      <w:ins w:id="199" w:author="Michael Hasselmo" w:date="2019-04-08T23:42:00Z">
        <w:r w:rsidR="001E7358">
          <w:t>&lt;</w:t>
        </w:r>
      </w:ins>
      <w:del w:id="200" w:author="Michael Hasselmo" w:date="2019-04-08T23:42:00Z">
        <w:r w:rsidDel="001E7358">
          <w:delText>&gt;</w:delText>
        </w:r>
      </w:del>
      <w:r>
        <w:t xml:space="preserve"> C. </w:t>
      </w:r>
      <w:r w:rsidR="00F879D9">
        <w:t xml:space="preserve">Even more importantly, these experiments established that </w:t>
      </w:r>
      <w:r w:rsidR="00842D75">
        <w:t>the hippocampus performs computations even on non-spatial variables</w:t>
      </w:r>
      <w:r w:rsidR="000F0B2C">
        <w:t xml:space="preserve"> and is capabl</w:t>
      </w:r>
      <w:r w:rsidR="001920AE">
        <w:t>e of storing</w:t>
      </w:r>
      <w:r w:rsidR="00361F83">
        <w:t xml:space="preserve"> directed relationships between</w:t>
      </w:r>
      <w:r w:rsidR="005B0DA2">
        <w:t xml:space="preserve"> </w:t>
      </w:r>
      <w:r w:rsidR="000F0B2C">
        <w:t>objects</w:t>
      </w:r>
      <w:r w:rsidR="00842D75">
        <w:t xml:space="preserve">. </w:t>
      </w:r>
      <w:r w:rsidR="001920AE">
        <w:t xml:space="preserve">This capability unlocks the potential for the hippocampus to </w:t>
      </w:r>
      <w:r w:rsidR="0023703D">
        <w:t xml:space="preserve">encode arbitrary events under a </w:t>
      </w:r>
      <w:r w:rsidR="006248BD">
        <w:t>scaffold</w:t>
      </w:r>
      <w:r w:rsidR="0023703D">
        <w:t xml:space="preserve"> of temporal flow</w:t>
      </w:r>
      <w:r w:rsidR="00537CE7">
        <w:t xml:space="preserve"> </w:t>
      </w:r>
      <w:r w:rsidR="00537CE7">
        <w:fldChar w:fldCharType="begin" w:fldLock="1"/>
      </w:r>
      <w:r w:rsidR="00CC7B5A">
        <w:instrText>ADDIN CSL_CITATION {"citationItems":[{"id":"ITEM-1","itemData":{"DOI":"10.1016/j.tics.2014.12.004","ISSN":"13646613","PMID":"25600586","abstract":"Remembering the sequence of events is critical for deriving meaning from our experiences and guiding behavior. Prior investigations into the function of the human hippocampus have focused on its more general role in associative binding, but recent work has focused on understanding its specific role in encoding and preserving the temporal order of experiences. In this review we summarize recent work in humans examining hippocampal contributions to sequence learning. We distinguish the learning of sequential relationships through repetition from the rapid, episodic acquisition of sequential associations. Taken together, this research begins to clarify the link between hippocampal representations and the preservation of the order of events.","author":[{"dropping-particle":"","family":"Davachi","given":"Lila","non-dropping-particle":"","parse-names":false,"suffix":""},{"dropping-particle":"","family":"DuBrow","given":"Sarah","non-dropping-particle":"","parse-names":false,"suffix":""}],"container-title":"Trends in Cognitive Sciences","id":"ITEM-1","issue":"2","issued":{"date-parts":[["2015","2"]]},"page":"92-99","title":"How the hippocampus preserves order: the role of prediction and context","type":"article-journal","volume":"19"},"uris":["http://www.mendeley.com/documents/?uuid=7ca1eb09-2291-3bb4-b3cd-77146996e9ed"]},{"id":"ITEM-2","itemData":{"DOI":"10.1016/j.neuron.2017.06.036","abstract":"The hippocampus is famous for mapping locations in spatially organized environments, and several recent studies have shown that hippocampal networks also map moments in temporally organized experiences. Here I consider how space and time are integrated in the representation of memories. The brain pathways for spatial and temporal cognition involve overlapping and interacting systems that converge on the hippo-campal region. There is evidence that spatial and temporal aspects of memory are processed somewhat differently in the circuitry of hippocampal subregions but become fully integrated within CA1 neuronal net-works as independent, multiplexed representations of space and time. Hippocampal networks also map memories across a broad range of abstract relations among events, suggesting that the findings on spatial and temporal organization reflect a generalized mechanism for organizing memories. The hippocampus has long been regarded as critical to memory (Clark and Squire, 2013) as well as to supporting the brain's representation of space (Moser et al., 2008). A potential link between these characterizations is that the hippocampus orga-nizes memories in space, which is a prominent feature of mem-ory that depends on the hippocampus (Eichenbaum et al., 1999). In addition, memory for specific experiences (episodic memory) is characterized by an organization of events in time (Tulving and Donaldson, 1972), and several recent findings have revealed temporally organized hippocampal neuronal activity patterns that support memory (Dragoi and Buzsá ki, 2006; Pastalkova et al., 2008; MacDonald et al., 2011; Wikenheiser and Redish, 2015; Cai et al., 2016; reviewed in Eichenbaum, 2014). Combining these lines of evidence, one possible accounting of hippocampal function is the organization of memories in space and time (Eichenbaum, 2017). A key question in pursuing this hypothesis is how neuronal networks within the hippocampus accomplish the combination of spatial and tempo-ral organization. In our everyday lives, we typically conceive of space and time as separate dimensions of experience, but we often combine them in our expression of episodic memories. If I asked about your morning, you likely could recap the full episode as it unfolded in time and across places where successive events occurred. This perspective reflects a common view that episodic memory involves embedding our record of events within a unified representation of spatiotemporal context (e.g., Cop…","author":[{"dropping-particle":"","family":"Eichenbaum","given":"Howard","non-dropping-particle":"","parse-names":false,"suffix":""}],"container-title":"Neuron","id":"ITEM-2","issued":{"date-parts":[["2017"]]},"page":"1007-1018","title":"On the Integration of Space, Time, and Memory","type":"article-journal","volume":"95"},"uris":["http://www.mendeley.com/documents/?uuid=3a564773-2f36-49f5-b28a-7879a52424a0"]},{"id":"ITEM-3","itemData":{"DOI":"10.1038/nrn3827","ISBN":"1471-003X","ISSN":"1471-003X","PMID":"25269553","abstract":"Nature Reviews Neuroscience, (2014). doi:10.1038/nrn3827","author":[{"dropping-particle":"","family":"Eichenbaum","given":"Howard","non-dropping-particle":"","parse-names":false,"suffix":""}],"container-title":"Nature Reviews Neuroscience","id":"ITEM-3","issue":"October","issued":{"date-parts":[["2014"]]},"page":"1-13","publisher":"Nature Publishing Group","title":"Time cells in the hippocampus: a new dimension for mapping memories","type":"article-journal","volume":"15"},"uris":["http://www.mendeley.com/documents/?uuid=d25c879f-c54b-4b6d-ba7d-c184b0939ef7"]}],"mendeley":{"formattedCitation":"(Davachi and DuBrow, 2015; Eichenbaum, 2014, 2017)","plainTextFormattedCitation":"(Davachi and DuBrow, 2015; Eichenbaum, 2014, 2017)","previouslyFormattedCitation":"(Davachi and DuBrow, 2015; Eichenbaum, 2014, 2017)"},"properties":{"noteIndex":0},"schema":"https://github.com/citation-style-language/schema/raw/master/csl-citation.json"}</w:instrText>
      </w:r>
      <w:r w:rsidR="00537CE7">
        <w:fldChar w:fldCharType="separate"/>
      </w:r>
      <w:r w:rsidR="00537CE7" w:rsidRPr="00537CE7">
        <w:rPr>
          <w:noProof/>
        </w:rPr>
        <w:t>(Davachi and DuBrow, 2015; Eichenbaum, 2014, 2017)</w:t>
      </w:r>
      <w:r w:rsidR="00537CE7">
        <w:fldChar w:fldCharType="end"/>
      </w:r>
      <w:r w:rsidR="0023703D">
        <w:t>. In other words, an episodic memory can be interpreted as a series of directed relationships between events (Event 1 leads to Event 2 leads to Event 3, etc.)</w:t>
      </w:r>
      <w:r w:rsidR="006248BD">
        <w:t xml:space="preserve"> in the same way that spatial</w:t>
      </w:r>
      <w:r w:rsidR="009406DB">
        <w:t xml:space="preserve"> locations predict each other along a familiar route</w:t>
      </w:r>
      <w:r w:rsidR="0023703D">
        <w:t xml:space="preserve">. </w:t>
      </w:r>
    </w:p>
    <w:p w14:paraId="7921F7CB" w14:textId="2A928BFB" w:rsidR="00752E2F" w:rsidRDefault="009406DB" w:rsidP="00B82025">
      <w:pPr>
        <w:pStyle w:val="BUMainText"/>
      </w:pPr>
      <w:r>
        <w:tab/>
      </w:r>
      <w:r w:rsidR="0023703D">
        <w:t xml:space="preserve">The role of the hippocampus </w:t>
      </w:r>
      <w:r w:rsidR="003E4D54">
        <w:t>might be</w:t>
      </w:r>
      <w:r w:rsidR="0023703D">
        <w:t xml:space="preserve"> that of a sequence generator</w:t>
      </w:r>
      <w:r w:rsidR="00F11064">
        <w:t xml:space="preserve"> that maintains a </w:t>
      </w:r>
      <w:r>
        <w:t xml:space="preserve">neural </w:t>
      </w:r>
      <w:r w:rsidR="00F11064">
        <w:t>pattern of sequential activity</w:t>
      </w:r>
      <w:r w:rsidR="00CC7B5A">
        <w:t xml:space="preserve"> to produce predictive power</w:t>
      </w:r>
      <w:r w:rsidR="002407A1">
        <w:t xml:space="preserve"> </w:t>
      </w:r>
      <w:r w:rsidR="002407A1">
        <w:fldChar w:fldCharType="begin" w:fldLock="1"/>
      </w:r>
      <w:r w:rsidR="002407A1">
        <w:instrText>ADDIN CSL_CITATION {"citationItems":[{"id":"ITEM-1","itemData":{"DOI":"10.1016/j.tics.2018.07.006","author":[{"dropping-particle":"","family":"Buzsáki","given":"György","non-dropping-particle":"","parse-names":false,"suffix":""},{"dropping-particle":"","family":"Tingley","given":"David","non-dropping-particle":"","parse-names":false,"suffix":""}],"id":"ITEM-1","issued":{"date-parts":[["2018"]]},"title":"Special Issue: Time in the Brain Space and Time: The Hippocampus as a Sequence Generator","type":"article-journal"},"uris":["http://www.mendeley.com/documents/?uuid=9f163d3e-2b0c-33e4-b0da-f0b32388f20a"]},{"id":"ITEM-2","itemData":{"DOI":"10.1016/J.NEUNET.2005.08.005","ISSN":"0893-6080","abstract":"A model of hippocampal function, centered on region CA3, reproduces many of the cognitive and behavioral functions ascribed to the hippocampus. Where there is precise stimulus control and detailed quantitative data, this model reproduces the quantitative behavioral results. Underlying the model is a recoding conjecture of hippocampal computational function. The expanded conjecture includes a special role for randomization and, as recoding progresses with experience, the occurrence of sequence learning and sequence compression. These functions support the putative higher-order hippocampal function, i.e. production of representations readable by a linear decoder and suitable for both neocortical storage and forecasting. Simulations confirm the critical importance of randomly driven recoding and the neurocognitive relevance of sequence learning and compression. Two forms of sequence compression exist, on-line and off-line compression: both are conjectured to support neocortical encoding of context and declarative memory as described by Cohen and Eichenbaum (1993).","author":[{"dropping-particle":"","family":"Levy","given":"William B","non-dropping-particle":"","parse-names":false,"suffix":""},{"dropping-particle":"","family":"Hocking","given":"Ashlie B.","non-dropping-particle":"","parse-names":false,"suffix":""},{"dropping-particle":"","family":"Wu","given":"Xiangbao","non-dropping-particle":"","parse-names":false,"suffix":""}],"container-title":"Neural Networks","id":"ITEM-2","issue":"9","issued":{"date-parts":[["2005","11","1"]]},"page":"1242-1264","publisher":"Pergamon","title":"Interpreting hippocampal function as recoding and forecasting","type":"article-journal","volume":"18"},"uris":["http://www.mendeley.com/documents/?uuid=db6b8323-10e1-38bb-91d0-c1497c5159f8"]},{"id":"ITEM-3","itemData":{"DOI":"10.1002/(SICI)1098-1063(1996)6:6&amp;lt;579::AID-HIPO3&amp;gt;3.0.CO;2-C","ISSN":"1050-9631","PMID":"9034847","abstract":"The model discussed in this paper is, by hypothesis, a minimal, biologically plausible model of hippocampal region CA3. Because cognitive mapping can be viewed as a sequence prediction problem, we qualify this model as a successful sequence predictor. Since the model solves problems which require the use of context, the model is also able to learn and use context. The model also solves configural learning problems of which, at least one, requires a hippocampus. Thus, by solving sequence problems, by solving configural learning problems, and by creating codes for context, this model provides a computational unification of hippocampal functions which are often viewed as disparate.","author":[{"dropping-particle":"","family":"Levy","given":"W B","non-dropping-particle":"","parse-names":false,"suffix":""}],"container-title":"Hippocampus","id":"ITEM-3","issue":"6","issued":{"date-parts":[["1996"]]},"page":"579-90","title":"A sequence predicting CA3 is a flexible associator that learns and uses context to solve hippocampal-like tasks.","type":"article-journal","volume":"6"},"uris":["http://www.mendeley.com/documents/?uuid=f25c28c7-b334-36ec-96de-173a5d7923fd"]},{"id":"ITEM-4","itemData":{"ISSN":"0166-2236","PMID":"9720595","abstract":"The hippocampus has long been thought to be an important cortical region for associative learning and memory. After several decades of experimental and theoretical studies, a picture is emerging slowly of the generic types of learning tasks that this neural structure might be essential for solving. Recently, there have been attempts to unify electrophysiological and behavioral observations from rodents performing spatial learning tasks with data from primates performing various tests of conditional and discrimination learning. Most of these theoretical frameworks have rested primarily on behavioral observations. Complementing these perspectives,we ask the question: given certain physiological constraints at the neuronal and cortical level, what class of learning problems is the hippocampus, in particular, most suited to solve? From a computational point of view, we argue that this structure is involved most critically in learning and memory tasks in which discontiguous items must be associated, in terms of their temporal or spatial positioning, or both.","author":[{"dropping-particle":"V","family":"Wallenstein","given":"G","non-dropping-particle":"","parse-names":false,"suffix":""},{"dropping-particle":"","family":"Eichenbaum","given":"Howard","non-dropping-particle":"","parse-names":false,"suffix":""},{"dropping-particle":"","family":"Hasselmo","given":"M E","non-dropping-particle":"","parse-names":false,"suffix":""}],"container-title":"Trends in neurosciences","id":"ITEM-4","issue":"8","issued":{"date-parts":[["1998","8"]]},"page":"317-23","title":"The hippocampus as an associator of discontiguous events.","type":"article-journal","volume":"21"},"uris":["http://www.mendeley.com/documents/?uuid=5af0db6a-5d6c-32eb-96cd-ae0685faddde"]}],"mendeley":{"formattedCitation":"(Buzsáki and Tingley, 2018; Levy, 1996; Levy et al., 2005; Wallenstein et al., 1998)","plainTextFormattedCitation":"(Buzsáki and Tingley, 2018; Levy, 1996; Levy et al., 2005; Wallenstein et al., 1998)","previouslyFormattedCitation":"(Buzsáki and Tingley, 2018; Levy, 1996; Levy et al., 2005; Wallenstein et al., 1998)"},"properties":{"noteIndex":0},"schema":"https://github.com/citation-style-language/schema/raw/master/csl-citation.json"}</w:instrText>
      </w:r>
      <w:r w:rsidR="002407A1">
        <w:fldChar w:fldCharType="separate"/>
      </w:r>
      <w:r w:rsidR="002407A1" w:rsidRPr="002407A1">
        <w:rPr>
          <w:noProof/>
        </w:rPr>
        <w:t>(Buzsáki and Tingley, 2018; Levy, 1996; Levy et al., 2005; Wallenstein et al., 1998)</w:t>
      </w:r>
      <w:r w:rsidR="002407A1">
        <w:fldChar w:fldCharType="end"/>
      </w:r>
      <w:r>
        <w:t xml:space="preserve">. </w:t>
      </w:r>
      <w:r w:rsidR="00CC7B5A">
        <w:t>However, this function is only possible if the same neurons can consistently be activated in the same order</w:t>
      </w:r>
      <w:r w:rsidR="00706DF3">
        <w:t xml:space="preserve"> lest </w:t>
      </w:r>
      <w:r w:rsidR="00706DF3">
        <w:lastRenderedPageBreak/>
        <w:t xml:space="preserve">recall of the experience be completely </w:t>
      </w:r>
      <w:r w:rsidR="004C64DF">
        <w:t>disorganized</w:t>
      </w:r>
      <w:r w:rsidR="00CC7B5A">
        <w:t xml:space="preserve">. One </w:t>
      </w:r>
      <w:r w:rsidR="003D0881">
        <w:t xml:space="preserve">piece of evidence that would support this view would be </w:t>
      </w:r>
      <w:r w:rsidR="00CC7B5A">
        <w:t xml:space="preserve">sequential activity under controlled sensory conditions. Because place cell sequences are at least in part driven by visual landmarks </w:t>
      </w:r>
      <w:r w:rsidR="003E4D54">
        <w:fldChar w:fldCharType="begin" w:fldLock="1"/>
      </w:r>
      <w:r w:rsidR="00200AA7">
        <w:instrText>ADDIN CSL_CITATION {"citationItems":[{"id":"ITEM-1","itemData":{"DOI":"10.1523/jneurosci.5329-07.2008","ISSN":"0270-6474","PMID":"3612226","abstract":"Using the techniques set out in the preceding paper (Muller et al., 1987), we investigated the response of place cells to changes in the animal's environment. The standard apparatus used was a cylinder, 76 cm in diameter, with walls 51 cm high. The interior was uniformly gray except for a white cue card that ran the full height of the wall and occupied 100 degrees of arc. The floor of the apparatus presented no obstacles to the animal's motions. Each of these major features of the apparatus was varied while the others were held constant. One set of manipulations involved the cue card. Rotating the cue card produced equal rotations of the firing fields of single cells. Changing the width of the card did not affect the size, shape, or radial position of firing fields, although sometimes the field rotated to a modest extent. Removing the cue card altogether also left the size, shape, and radial positions of firing fields unchanged, but caused fields to rotate to unpredictable angular positions. The second set of manipulations dealt with the size and shape of the apparatus wall. When the standard (small) cylinder was scaled up in diameter and height by a factor of 2, the firing fields of 36% of the cells observed in both cylinders also scaled, in the sense that the field stayed at the same angular position and at the same relative radial position. Of the cells recorded in both cylinders, 52% showed very different firing patterns in one cylinder than in the other. The remaining 12% of the cells were virtually silent in both cylinders. Similar results were obtained when individual cells were recorded in both a small and a large rectangular enclosure. By contrast, when the apparatus floor plan was changed from circular to rectangular, the firing pattern of a cell in an apparatus of one shape could not be predicted from a knowledge of the firing pattern in the other shape. The final manipulations involved placing vertical barriers into the otherwise unobstructed floor of the small cylinder. When an opaque barrier was set up to bisect a previously recorded firing field, in almost all cases the firing field was nearly abolished. This was true even though the barrier occupied only a small fraction of the firing field area. A transparent barrier was effective as the opaque barrier in attenuating firing fields. The lead base used to anchor the vertical barriers did not affect place cell firing.(ABSTRACT TRUNCATED AT 400 WORDS)","author":[{"dropping-particle":"","family":"Muller","given":"R U","non-dropping-particle":"","parse-names":false,"suffix":""},{"dropping-particle":"","family":"Kubie","given":"J L","non-dropping-particle":"","parse-names":false,"suffix":""},{"dropping-particle":"","family":"Hirase","given":"H.","non-dropping-particle":"","parse-names":false,"suffix":""},{"dropping-particle":"","family":"Leinekugel","given":"X.","non-dropping-particle":"","parse-names":false,"suffix":""},{"dropping-particle":"","family":"Dragoi","given":"G.","non-dropping-particle":"","parse-names":false,"suffix":""},{"dropping-particle":"","family":"Buzsáki","given":"György","non-dropping-particle":"","parse-names":false,"suffix":""}],"container-title":"The Journal of neuroscience : the official journal of the Society for Neuroscience","id":"ITEM-1","issue":"7","issued":{"date-parts":[["1987","7","2"]]},"page":"1951-68","publisher":"Society for Neuroscience","title":"The effects of changes in the environment on the spatial firing of hippocampal complex-spike cells.","type":"article-journal","volume":"7"},"uris":["http://www.mendeley.com/documents/?uuid=44d27575-3c41-4cae-941c-a81aa7a75bb2"]},{"id":"ITEM-2","itemData":{"DOI":"10.1038/s41586-019-0939-3","ISSN":"0028-0836","abstract":"Hippocampal place cells are spatially tuned neurons that serve as elements of a ‘cognitive map’ in the mammalian brain1. To detect the animal’s location, place cells are thought to rely upon two interacting mechanisms: sensing the position of the animal relative to familiar landmarks2,3 and measuring the distance and direction that the animal has travelled from previously occupied locations4–7. The latter mechanism—known as path integration—requires a finely tuned gain factor that relates the animal’s self-movement to the updating of position on the internal cognitive map, as well as external landmarks to correct the positional error that accumulates8,9. Models of hippocampal place cells and entorhinal grid cells based on path integration treat the path-integration gain as a constant9–14, but behavioural evidence in humans suggests that the gain is modifiable15. Here we show, using physiological evidence from rat hippocampal place cells, that the path-integration gain is a highly plastic variable that can be altered by persistent conflict between self-motion cues and feedback from external landmarks. In an augmented-reality system, visual landmarks were moved in proportion to the movement of a rat on a circular track, creating continuous conflict with path integration. Sustained exposure to this cue conflict resulted in predictable and prolonged recalibration of the path-integration gain, as estimated from the place cells after the landmarks were turned off. We propose that this rapid plasticity keeps the positional update in register with the movement of the rat in the external world over behavioural timescales. These results also demonstrate that visual landmarks not only provide a signal to correct cumulative error in the path-integration system4,8,16–19, but also rapidly fine-tune the integration computation itself.","author":[{"dropping-particle":"","family":"Jayakumar","given":"Ravikrishnan P.","non-dropping-particle":"","parse-names":false,"suffix":""},{"dropping-particle":"","family":"Madhav","given":"Manu S.","non-dropping-particle":"","parse-names":false,"suffix":""},{"dropping-particle":"","family":"Savelli","given":"Francesco","non-dropping-particle":"","parse-names":false,"suffix":""},{"dropping-particle":"","family":"Blair","given":"Hugh T.","non-dropping-particle":"","parse-names":false,"suffix":""},{"dropping-particle":"","family":"Cowan","given":"Noah J.","non-dropping-particle":"","parse-names":false,"suffix":""},{"dropping-particle":"","family":"Knierim","given":"James J.","non-dropping-particle":"","parse-names":false,"suffix":""}],"container-title":"Nature","id":"ITEM-2","issue":"7745","issued":{"date-parts":[["2019","2","11"]]},"page":"533-537","publisher":"Nature Publishing Group","title":"Recalibration of path integration in hippocampal place cells","type":"article-journal","volume":"566"},"uris":["http://www.mendeley.com/documents/?uuid=15fbdec3-cc6e-307a-8edb-174ee42845d4"]}],"mendeley":{"formattedCitation":"(Jayakumar et al., 2019; Muller et al., 1987b)","plainTextFormattedCitation":"(Jayakumar et al., 2019; Muller et al., 1987b)","previouslyFormattedCitation":"(Jayakumar et al., 2019; Muller et al., 1987b)"},"properties":{"noteIndex":0},"schema":"https://github.com/citation-style-language/schema/raw/master/csl-citation.json"}</w:instrText>
      </w:r>
      <w:r w:rsidR="003E4D54">
        <w:fldChar w:fldCharType="separate"/>
      </w:r>
      <w:r w:rsidR="00FE3BB6" w:rsidRPr="00FE3BB6">
        <w:rPr>
          <w:noProof/>
        </w:rPr>
        <w:t>(Jayakumar et al., 2019; Muller et al., 1987b)</w:t>
      </w:r>
      <w:r w:rsidR="003E4D54">
        <w:fldChar w:fldCharType="end"/>
      </w:r>
      <w:r w:rsidR="00CC7B5A">
        <w:t xml:space="preserve">, </w:t>
      </w:r>
      <w:r w:rsidR="003E4D54">
        <w:t xml:space="preserve">keeping spatial location and optic flow fixed </w:t>
      </w:r>
      <w:r w:rsidR="00A56337">
        <w:t>is</w:t>
      </w:r>
      <w:r w:rsidR="003E4D54">
        <w:t xml:space="preserve"> necessary to observe </w:t>
      </w:r>
      <w:r w:rsidR="003E4D54" w:rsidRPr="003D0881">
        <w:t xml:space="preserve">bona fide </w:t>
      </w:r>
      <w:r w:rsidR="003E4D54">
        <w:t>neural sequences independent of space</w:t>
      </w:r>
      <w:r w:rsidR="00CC7B5A">
        <w:t xml:space="preserve">. </w:t>
      </w:r>
      <w:r w:rsidR="002407A1">
        <w:t xml:space="preserve">In a creative paradigm, </w:t>
      </w:r>
      <w:r w:rsidR="00CC7B5A">
        <w:fldChar w:fldCharType="begin" w:fldLock="1"/>
      </w:r>
      <w:r w:rsidR="003E4D54">
        <w:instrText>ADDIN CSL_CITATION {"citationItems":[{"id":"ITEM-1","itemData":{"DOI":"10.1126/science.1159775","ISBN":"1095-9203 (Electronic)\\n0036-8075 (Linking)","ISSN":"00368075","PMID":"18772431","abstract":"A long-standing conjecture in neuroscience is that aspects of cognition depend on the brain's ability to self-generate sequential neuronal activity. We found that reliably and continually changing cell assemblies in the rat hippocampus appeared not only during spatial navigation but also in the absence of changing environmental or body-derived inputs. During the delay period of a memory task, each moment in time was characterized by the activity of a particular assembly of neurons. Identical initial conditions triggered a similar assembly sequence, whereas different conditions gave rise to different sequences, thereby predicting behavioral choices, including errors. Such sequences were not formed in control (nonmemory) tasks. We hypothesize that neuronal representations, evolved for encoding distance in spatial navigation, also support episodic recall and the planning of action sequences.","author":[{"dropping-particle":"","family":"Pastalkova","given":"Eva","non-dropping-particle":"","parse-names":false,"suffix":""},{"dropping-particle":"","family":"Itskov","given":"Vladimir","non-dropping-particle":"","parse-names":false,"suffix":""},{"dropping-particle":"","family":"Amarasingham","given":"Asohan","non-dropping-particle":"","parse-names":false,"suffix":""},{"dropping-particle":"","family":"Buzsáki","given":"György","non-dropping-particle":"","parse-names":false,"suffix":""}],"container-title":"Science","id":"ITEM-1","issue":"5894","issued":{"date-parts":[["2008"]]},"page":"1322-1327","title":"Internally generated cell assembly sequences in the rat hippocampus","type":"article-journal","volume":"321"},"uris":["http://www.mendeley.com/documents/?uuid=0161d58c-277e-4f09-8119-2e84f5ac77e3"]}],"mendeley":{"formattedCitation":"(Pastalkova et al., 2008)","manualFormatting":"Pastalkova et al. (2008)","plainTextFormattedCitation":"(Pastalkova et al., 2008)","previouslyFormattedCitation":"(Pastalkova et al., 2008)"},"properties":{"noteIndex":0},"schema":"https://github.com/citation-style-language/schema/raw/master/csl-citation.json"}</w:instrText>
      </w:r>
      <w:r w:rsidR="00CC7B5A">
        <w:fldChar w:fldCharType="separate"/>
      </w:r>
      <w:r w:rsidR="00CC7B5A">
        <w:rPr>
          <w:noProof/>
        </w:rPr>
        <w:t>Pastalkova et al.</w:t>
      </w:r>
      <w:r w:rsidR="00CC7B5A" w:rsidRPr="00CC7B5A">
        <w:rPr>
          <w:noProof/>
        </w:rPr>
        <w:t xml:space="preserve"> </w:t>
      </w:r>
      <w:r w:rsidR="00CC7B5A">
        <w:rPr>
          <w:noProof/>
        </w:rPr>
        <w:t>(</w:t>
      </w:r>
      <w:r w:rsidR="00CC7B5A" w:rsidRPr="00CC7B5A">
        <w:rPr>
          <w:noProof/>
        </w:rPr>
        <w:t>2008)</w:t>
      </w:r>
      <w:r w:rsidR="00CC7B5A">
        <w:fldChar w:fldCharType="end"/>
      </w:r>
      <w:r w:rsidR="003E4D54">
        <w:t xml:space="preserve"> used a running wheel so that a rat would run in place in between trials of a maze task. During running wheel episodes, cells in hippocampal CA1 fired in sequences trial after trial, indicating that even when the rat was not using spatial cues, reliable sequences could be observed. </w:t>
      </w:r>
      <w:r w:rsidR="005B33F6">
        <w:t>Moreover, these sequences distinguished between events;</w:t>
      </w:r>
      <w:r w:rsidR="003E4D54">
        <w:t xml:space="preserve"> a separate </w:t>
      </w:r>
      <w:r w:rsidR="005B33F6">
        <w:t>population</w:t>
      </w:r>
      <w:r w:rsidR="003E4D54">
        <w:t xml:space="preserve"> of cells was activated prior to different behavioral choices and the relative activity of these two populations could predict upcoming decisions (e.g., sequence 1 predict</w:t>
      </w:r>
      <w:r w:rsidR="001F5F18">
        <w:t>ed</w:t>
      </w:r>
      <w:r w:rsidR="003E4D54">
        <w:t xml:space="preserve"> one choice while sequence 2 predicted another). </w:t>
      </w:r>
      <w:r w:rsidR="002407A1">
        <w:t>Since this study, many others have replicated this finding across a variety of behaviors and species</w:t>
      </w:r>
      <w:r w:rsidR="001F5F18">
        <w:t xml:space="preserve"> within the </w:t>
      </w:r>
      <w:proofErr w:type="spellStart"/>
      <w:r w:rsidR="001F5F18">
        <w:t>entorhinal</w:t>
      </w:r>
      <w:proofErr w:type="spellEnd"/>
      <w:r w:rsidR="001F5F18">
        <w:t>-hippocampal system</w:t>
      </w:r>
      <w:r w:rsidR="002407A1">
        <w:t xml:space="preserve"> </w:t>
      </w:r>
      <w:r w:rsidR="002407A1">
        <w:fldChar w:fldCharType="begin" w:fldLock="1"/>
      </w:r>
      <w:r w:rsidR="00390FC2">
        <w:instrText>ADDIN CSL_CITATION {"citationItems":[{"id":"ITEM-1","itemData":{"DOI":"10.1002/hipo.20832","ISSN":"10509631","PMID":"20665593","abstract":"Several recent studies have shown that hippocampal neurons fire during the delay period in between trials and that these firing patterns differ when different behaviors are required, suggesting that the neuronal responses may be involved in maintaining the memories needed for the upcoming trial. In particular, one study found that hippocampal neurons reliably fired at particular times, referred to as \"episode fields\" (EFs), during the delay period of a spatial alternation task (Pastalkova et al. (2008) Science 321:1322-1327). The firing of these neurons resulted in distinct sequential firing patterns on left and right turn trials, and these firing patterns could be used to predict the upcoming behavioral response. In this study, we examined neuronal firing during the delay period of a hippocampus-dependent plus maze task, which involved learning to approach two different reward locations (east and west), and we examined the development of these firing patterns with learning. As in the previous study, hippocampal neurons exhibited discrete periods of elevated firing during the delay (EFs) and the firing patterns were distinct on the east and west trials. Moreover, these firing patterns emerged and began to differentiate the east and west conditions during the first training session and continued to develop as the rats learned the task. The finding of similar firing patterns in different tasks suggests that the EFs are a robust phenomenon, which may occur whenever subjects must maintain distinct memory representations during a delay period. Additionally, in the previous study (Pastalkova et al. (2008) Science 321:1322-1327), the distinct firing patterns could have been due to the differing goal locations, behavioral responses (left or right turns), or trajectories. In this study, neuronal firing varied with the goal location regardless of the trajectories or responses, suggesting that the firing patterns encode the behavioral context rather than specific behaviors.","author":[{"dropping-particle":"","family":"Gill","given":"Patrick R.","non-dropping-particle":"","parse-names":false,"suffix":""},{"dropping-particle":"","family":"Mizumori","given":"Sheri J.Y.","non-dropping-particle":"","parse-names":false,"suffix":""},{"dropping-particle":"","family":"Smith","given":"David M.","non-dropping-particle":"","parse-names":false,"suffix":""}],"container-title":"Hippocampus","id":"ITEM-1","issue":"11","issued":{"date-parts":[["2011","11","1"]]},"page":"1240-1249","publisher":"Wiley Subscription Services, Inc., A Wiley Company","title":"Hippocampal episode fields develop with learning","type":"article-journal","volume":"21"},"uris":["http://www.mendeley.com/documents/?uuid=0152cc2c-1038-4ede-9dcc-09bfaa4344fd"]},{"id":"ITEM-2","itemData":{"DOI":"10.1126/science.1206773","ISSN":"0036-8075","PMID":"21817056","abstract":"Episodic memory or memory for the detailed events in our lives is critically dependent on structures of the medial temporal lobe (MTL). A fundamental component of episodic memory is memory for the temporal order of items within an episode. To understand the contribution of individual MTL structures to temporal-order memory, we recorded single-unit activity and local field potential from three MTL areas (hippocampus and entorhinal and perirhinal cortex) and visual area TE as monkeys performed a temporal-order memory task. Hippocampus provided incremental timing signals from one item presentation to the next, whereas perirhinal cortex signaled the conjunction of items and their relative temporal order. Thus, perirhinal cortex appeared to integrate timing information from hippocampus with item information from visual sensory area TE.","author":[{"dropping-particle":"","family":"Naya","given":"Y.","non-dropping-particle":"","parse-names":false,"suffix":""},{"dropping-particle":"","family":"Suzuki","given":"W. A.","non-dropping-particle":"","parse-names":false,"suffix":""}],"container-title":"Science","id":"ITEM-2","issue":"6043","issued":{"date-parts":[["2011","8","5"]]},"page":"773-776","title":"Integrating What and When Across the Primate Medial Temporal Lobe","type":"article-journal","volume":"333"},"uris":["http://www.mendeley.com/documents/?uuid=efb7f63c-b647-3063-89d4-d03bd8ec5b4f"]},{"id":"ITEM-3","itemData":{"DOI":"10.1016/j.cub.2018.03.051","ISSN":"09609822","abstract":"© 2018 Elsevier Ltd It has long been hypothesized that a primary function of the hippocampus is to discover and exploit temporal relationships between events. Previously, it has been reported that sequences of “time cells” in the hippocampus extend for tens of seconds. Other studies have shown that neuronal firing in the hippocampus fluctuates over hours and days. Both of these mechanisms could enable temporal encoding of events over very different timescales. However, thus far, these two classes of phenomena have never been observed simultaneously, which is necessary to ascribe broad-range temporal coding to the hippocampus. Using in vivo calcium imaging in unrestrained mice, we observed sequences of hippocampal neurons that bridged a 10 s delay. Similar sequences were observed over multiple days, but the set of neurons participating in those sequences changed gradually. Thus, the same population of neurons that encodes temporal information over seconds can also be used to distinguish periods of time over much longer timescales. These results unify two previously separate paradigms of temporal processing in the hippocampus that support episodic memory. Episodic memories span timescales of seconds, minutes, and days. Mau et al. use calcium imaging to longitudinally monitor cell sequences in hippocampal CA1. Bayesian decoder analyses show that the same population of neurons carries information about time across all three scales.","author":[{"dropping-particle":"","family":"Mau","given":"W.","non-dropping-particle":"","parse-names":false,"suffix":""},{"dropping-particle":"","family":"Sullivan","given":"D.W.","non-dropping-particle":"","parse-names":false,"suffix":""},{"dropping-particle":"","family":"Kinsky","given":"N.R.","non-dropping-particle":"","parse-names":false,"suffix":""},{"dropping-particle":"","family":"Hasselmo","given":"M.E.","non-dropping-particle":"","parse-names":false,"suffix":""},{"dropping-particle":"","family":"Howard","given":"M.W.","non-dropping-particle":"","parse-names":false,"suffix":""},{"dropping-particle":"","family":"Eichenbaum","given":"Howard","non-dropping-particle":"","parse-names":false,"suffix":""}],"container-title":"Current Biology","id":"ITEM-3","issued":{"date-parts":[["2018"]]},"title":"The Same Hippocampal CA1 Population Simultaneously Codes Temporal Information over Multiple Timescales","type":"article-journal"},"uris":["http://www.mendeley.com/documents/?uuid=f64d6ef3-6f17-311a-ac5d-54b276e0e9af"]},{"id":"ITEM-4","itemData":{"DOI":"10.7554/eLife.01982","ISSN":"2050-084X","PMID":"24668171","abstract":"Animals can learn causal relationships between pairs of stimuli separated in time and this ability depends on the hippocampus. Such learning is believed to emerge from alterations in network connectivity, but large-scale connectivity is difficult to measure directly, especially during learning. Here, we show that area CA1 cells converge to time-locked firing sequences that bridge the two stimuli paired during training, and this phenomenon is coupled to a reorganization of network correlations. Using two-photon calcium imaging of mouse hippocampal neurons we find that co-time-tuned neurons exhibit enhanced spontaneous activity correlations that increase just prior to learning. While time-tuned cells are not spatially organized, spontaneously correlated cells do fall into distinct spatial clusters that change as a result of learning. We propose that the spatial re-organization of correlation clusters reflects global network connectivity changes that are responsible for the emergence of the sequentially-timed activity of cell-groups underlying the learned behavior.","author":[{"dropping-particle":"","family":"Modi","given":"Mehrab N.","non-dropping-particle":"","parse-names":false,"suffix":""},{"dropping-particle":"","family":"Dhawale","given":"Ashesh K.","non-dropping-particle":"","parse-names":false,"suffix":""},{"dropping-particle":"","family":"Bhalla","given":"Upinder S.","non-dropping-particle":"","parse-names":false,"suffix":""}],"container-title":"eLife","id":"ITEM-4","issue":"0","issued":{"date-parts":[["2014","3","25"]]},"page":"e01982","title":"CA1 cell activity sequences emerge after reorganization of network correlation structure during associative learning","type":"article-journal","volume":"3"},"uris":["http://www.mendeley.com/documents/?uuid=cb55a5df-8621-42f7-b4df-1dce12e24c9e"]},{"id":"ITEM-5","itemData":{"DOI":"10.1016/j.neuron.2011.07.012","ISSN":"08966273","author":[{"dropping-particle":"","family":"MacDonald","given":"Christopher J.","non-dropping-particle":"","parse-names":false,"suffix":""},{"dropping-particle":"","family":"Lepage","given":"Kyle Q.","non-dropping-particle":"","parse-names":false,"suffix":""},{"dropping-particle":"","family":"Eden","given":"Uri T.","non-dropping-particle":"","parse-names":false,"suffix":""},{"dropping-particle":"","family":"Eichenbaum","given":"Howard","non-dropping-particle":"","parse-names":false,"suffix":""}],"container-title":"Neuron","id":"ITEM-5","issue":"4","issued":{"date-parts":[["2011"]]},"page":"737-749","publisher":"Elsevier Inc.","title":"Hippocampal “time cells” bridge the gap in memory for discontiguous events","type":"article-journal","volume":"71"},"uris":["http://www.mendeley.com/documents/?uuid=a66a7de3-605e-4de3-8341-00b1949a84b2"]},{"id":"ITEM-6","itemData":{"DOI":"10.1016/j.neuron.2013.04.015","ISSN":"08966273","PMID":"23707613","abstract":"Recent studies have reported the existence of hippocampal \"time cells,\" neurons that fire at particular moments during periods when behavior and location are relatively constant. However, an alternative explanation of apparent time coding is that hippocampal neurons \"path integrate\" to encode the distance an animal has traveled. Here, we examined hippocampal neuronal firing patterns as rats ran in place on a treadmill, thus \"clamping\" behavior and location, while we varied the treadmill speed to distinguish time elapsed from distance traveled. Hippocampal neurons were strongly influenced by time and distance, and less so by minor variations in location. Furthermore, the activity of different neurons reflected integration over time and distance to varying extents, with most neurons strongly influenced by both factors and some significantly influenced by only time or distance. Thus, hippocampal neuronal networks captured both the organization of time and distance in a situation where these dimensions dominated an ongoing experience.","author":[{"dropping-particle":"","family":"Kraus","given":"Benjamin J.","non-dropping-particle":"","parse-names":false,"suffix":""},{"dropping-particle":"","family":"Robinson II","given":"Robert J.","non-dropping-particle":"","parse-names":false,"suffix":""},{"dropping-particle":"","family":"White","given":"John A.","non-dropping-particle":"","parse-names":false,"suffix":""},{"dropping-particle":"","family":"Eichenbaum","given":"Howard","non-dropping-particle":"","parse-names":false,"suffix":""},{"dropping-particle":"","family":"Hasselmo","given":"Michael E.","non-dropping-particle":"","parse-names":false,"suffix":""}],"container-title":"Neuron","id":"ITEM-6","issue":"6","issued":{"date-parts":[["2013","6","19"]]},"page":"1090-1101","title":"Hippocampal \"Time Cells\": Time versus Path Integration","type":"article-journal","volume":"78"},"uris":["http://www.mendeley.com/documents/?uuid=c0e2aa60-bcf4-430b-bd65-0c02f2566176"]},{"id":"ITEM-7","itemData":{"DOI":"10.1523/JNEUROSCI.1537-13.2013","ISSN":"0270-6474","PMID":"24005311","abstract":"Previous studies have revealed the existence of hippocampal \"time cells,\" principal neurons in CA1 that fire at specific moments in temporally organized experiences. However, in all these studies, animals were in motion; and so, temporal modulation might be due, at least in part, to concurrent or planned movement through space or self-generated movement (path integration). Here the activity of hippocampal CA1 neurons was recorded in head-fixed and immobile rats while they remembered odor stimuli across a delay period. Many neurons selectively and reliably activated at brief moments during the delay, as confirmed by several analyses of temporal modulation, during a strong ongoing θ rhythm. Furthermore, each odor memory was represented by a temporally organized ensemble of time cells composed mostly of neurons that were unique to each memory and some that fired at the same or different moments among multiple memories. These results indicate that ongoing or intended movement through space is not necessary for temporal representations in the hippocampus, and highlight the potential role of time cells as a mechanism for representing the flow of time in distinct memories.","author":[{"dropping-particle":"","family":"MacDonald","given":"C. J.","non-dropping-particle":"","parse-names":false,"suffix":""},{"dropping-particle":"","family":"Carrow","given":"S.","non-dropping-particle":"","parse-names":false,"suffix":""},{"dropping-particle":"","family":"Place","given":"R.","non-dropping-particle":"","parse-names":false,"suffix":""},{"dropping-particle":"","family":"Eichenbaum","given":"Howard","non-dropping-particle":"","parse-names":false,"suffix":""}],"container-title":"Journal of Neuroscience","id":"ITEM-7","issue":"36","issued":{"date-parts":[["2013","9","4"]]},"page":"14607-14616","title":"Distinct hippocampal time cell sequences represent odor memories in immobilized rats","type":"article-journal","volume":"33"},"uris":["http://www.mendeley.com/documents/?uuid=6110bf20-6b7a-3392-9c96-d6fe3e2e2300"]},{"id":"ITEM-8","itemData":{"DOI":"10.1016/j.neuron.2017.05.024","ISSN":"08966273","PMID":"28602691","abstract":"Although the hippocampus is critical to episodic memory, neuronal representations supporting this role, especially relating to nonspatial information, remain elusive. Here, we investigated rate and temporal coding of hippocampal CA1 neurons in rats performing a cue-combination task that requires the integration of sequentially provided sound and odor cues. The majority of CA1 neurons displayed sensory cue-, combination-, or choice-specific (simply, \"event\"-specific) elevated discharge activities, which were sustained throughout the event period. These event cells underwent transient theta phase precession at event onset, followed by sustained phase locking to the early theta phases. As a result of this unique single neuron behavior, the theta sequences of CA1 cell assemblies of the event sequences had discrete representations. These results help to update the conceptual framework for space encoding toward a more general model of episodic event representations in the hippocampus.","author":[{"dropping-particle":"","family":"Terada","given":"Satoshi","non-dropping-particle":"","parse-names":false,"suffix":""},{"dropping-particle":"","family":"Sakurai","given":"Yoshio","non-dropping-particle":"","parse-names":false,"suffix":""},{"dropping-particle":"","family":"Nakahara","given":"Hiroyuki","non-dropping-particle":"","parse-names":false,"suffix":""},{"dropping-particle":"","family":"Fujisawa","given":"Shigeyoshi","non-dropping-particle":"","parse-names":false,"suffix":""}],"container-title":"Neuron","id":"ITEM-8","issue":"6","issued":{"date-parts":[["2017","6","21"]]},"page":"1248-1262.e4","title":"Temporal and Rate Coding for Discrete Event Sequences in the Hippocampus","type":"article-journal","volume":"94"},"uris":["http://www.mendeley.com/documents/?uuid=34acbad1-8f24-3067-82db-9dd9947d8b79"]},{"id":"ITEM-9","itemData":{"DOI":"10.1016/j.neuron.2017.04.003","ISBN":"1097-4199 (Electronic) 0896-6273 (Linking)","PMID":"28434800","author":[{"dropping-particle":"","family":"Robinson","given":"Nick T.M.","non-dropping-particle":"","parse-names":false,"suffix":""},{"dropping-particle":"","family":"Priestley","given":"James B.","non-dropping-particle":"","parse-names":false,"suffix":""},{"dropping-particle":"","family":"Rueckemann","given":"Jon W.","non-dropping-particle":"","parse-names":false,"suffix":""},{"dropping-particle":"","family":"Garcia","given":"Aaron D.","non-dropping-particle":"","parse-names":false,"suffix":""},{"dropping-particle":"","family":"Smeglin","given":"Vittoria A.","non-dropping-particle":"","parse-names":false,"suffix":""},{"dropping-particle":"","family":"Marino","given":"Francesca A.","non-dropping-particle":"","parse-names":false,"suffix":""},{"dropping-particle":"","family":"Eichenbaum","given":"Howard","non-dropping-particle":"","parse-names":false,"suffix":""}],"container-title":"Neuron","id":"ITEM-9","issue":"3","issued":{"date-parts":[["2017","5","3"]]},"page":"677-688.e6","title":"Medial Entorhinal Cortex Selectively Supports Temporal Coding by Hippocampal Neurons","type":"article-journal","volume":"94"},"uris":["http://www.mendeley.com/documents/?uuid=504c7d15-7a23-459d-abbe-938c7696d7f4"]},{"id":"ITEM-10","itemData":{"DOI":"10.1038/nn.3904","ISSN":"1097-6256","PMID":"25531571","abstract":"Sensory cue inputs and memory-related internal brain activities govern the firing of hippocampal neurons, but which specific firing patterns are induced by either of the two processes remains unclear. We found that sensory cues guided the firing of neurons in rats on a timescale of seconds and supported the formation of spatial firing fields. Independently of the sensory inputs, the memory-related network activity coordinated the firing of neurons not only on a second-long timescale, but also on a millisecond-long timescale, and was dependent on medial septum inputs. We propose a network mechanism that might coordinate this internally generated firing. Overall, we suggest that two independent mechanisms support the formation of spatial firing fields in hippocampus, but only the internally organized system supports short-timescale sequential firing and episodic memory.","author":[{"dropping-particle":"","family":"Wang","given":"Yingxue","non-dropping-particle":"","parse-names":false,"suffix":""},{"dropping-particle":"","family":"Romani","given":"Sandro","non-dropping-particle":"","parse-names":false,"suffix":""},{"dropping-particle":"","family":"Lustig","given":"Brian","non-dropping-particle":"","parse-names":false,"suffix":""},{"dropping-particle":"","family":"Leonardo","given":"Anthony","non-dropping-particle":"","parse-names":false,"suffix":""},{"dropping-particle":"","family":"Pastalkova","given":"Eva","non-dropping-particle":"","parse-names":false,"suffix":""}],"container-title":"Nature Neuroscience","id":"ITEM-10","issue":"2","issued":{"date-parts":[["2015"]]},"page":"282-288","title":"Theta sequences are essential for internally generated hippocampal firing fields","type":"article-journal","volume":"18"},"uris":["http://www.mendeley.com/documents/?uuid=512e1149-ab6a-4fc4-acd5-b3f9c7916348"]},{"id":"ITEM-11","itemData":{"DOI":"10.1016/j.neuron.2015.09.052","ISSN":"08966273","PMID":"26494280","abstract":"The hippocampus is essential for spatiotemporal cognition. Sequences of neuronal activation provide a substrate for this fundamental function. At the behavioral timescale, these sequences have been shown to occur either in the presence of successive external landmarks or through internal mechanisms within an episodic memory task. In both cases, activity is externally constrained by the organization of the task and by the size of the environment explored. Therefore, it remains unknown whether hippocampal activity can self-organize into a default mode in the absence of any external memory demand or spatiotemporal boundary. Here we show that, in the presence of self-motion cues, a population code integrating distance naturally emerges in the hippocampus in the form of recurring sequences. These internal dynamics clamp spontaneous travel since run distance distributes into integer multiples of the span of these sequences. These sequences may thus guide navigation when external landmarks are reduced.","author":[{"dropping-particle":"","family":"Villette","given":"Vincent","non-dropping-particle":"","parse-names":false,"suffix":""},{"dropping-particle":"","family":"Malvache","given":"Arnaud","non-dropping-particle":"","parse-names":false,"suffix":""},{"dropping-particle":"","family":"Tressard","given":"Thomas","non-dropping-particle":"","parse-names":false,"suffix":""},{"dropping-particle":"","family":"Dupuy","given":"Nathalie","non-dropping-particle":"","parse-names":false,"suffix":""},{"dropping-particle":"","family":"Cossart","given":"Rosa","non-dropping-particle":"","parse-names":false,"suffix":""}],"container-title":"Neuron","id":"ITEM-11","issue":"2","issued":{"date-parts":[["2015","10","21"]]},"page":"357-366","title":"Internally Recurring Hippocampal Sequences as a Population Template of Spatiotemporal Information","type":"article-journal","volume":"88"},"uris":["http://www.mendeley.com/documents/?uuid=ff5e6c2e-77ae-48cc-8c5a-bf53866848b2"]},{"id":"ITEM-12","itemData":{"DOI":"10.1016/j.neuron.2015.09.031","ISSN":"08966273","PMID":"26539893","abstract":"The spatial scale of grid cells may be provided by self-generated motion information or by external sensory information from environmental cues. To determine whether grid cell activity reflects distance traveled or elapsed time independent of external information, we recorded grid cells as animals ran in place on a treadmill. Grid cell activity was only weakly influenced by location, but most grid cells and other neurons recorded from the same electrodes strongly signaled a combination of distance and time, with some signaling only distance or time. Grid cells were more sharply tuned to time and distance than non-grid cells. Many grid cells exhibited multiple firing fields during treadmill running, parallel to the periodic firing fields observed in open fields, suggesting a common mode of information processing. These observations indicate that, in the absence of external dynamic cues, grid cells integrate self-generated distance and time information to encode a representation of experience.","author":[{"dropping-particle":"","family":"Kraus","given":"Benjamin J.","non-dropping-particle":"","parse-names":false,"suffix":""},{"dropping-particle":"","family":"Brandon","given":"Mark P.","non-dropping-particle":"","parse-names":false,"suffix":""},{"dropping-particle":"","family":"Robinson","given":"Robert J.","non-dropping-particle":"","parse-names":false,"suffix":""},{"dropping-particle":"","family":"Connerney","given":"Michael A.","non-dropping-particle":"","parse-names":false,"suffix":""},{"dropping-particle":"","family":"Hasselmo","given":"Michael E.","non-dropping-particle":"","parse-names":false,"suffix":""},{"dropping-particle":"","family":"Eichenbaum","given":"Howard","non-dropping-particle":"","parse-names":false,"suffix":""}],"container-title":"Neuron","id":"ITEM-12","issue":"3","issued":{"date-parts":[["2015","11","4"]]},"page":"578-589","title":"During Running in Place, Grid Cells Integrate Elapsed Time and Distance Run","type":"article-journal","volume":"88"},"uris":["http://www.mendeley.com/documents/?uuid=517ac41c-9673-3018-8364-5a31fb9cb6b2"]},{"id":"ITEM-13","itemData":{"DOI":"10.1101/474510","abstract":"Hippocampal networks form maps of experience through spiking sequences that encode sensory cues, space or time. But whether distinct rules govern the emergence, stability and plasticity of externally driven and internally-generated representations remains unclear. Using two-photon calcium imaging, we recorded CA1 pyramidal populations across multiple days, while mice learned and performed an olfactory, delayed, working-memory task. We observed anatomically intermixed spiking sequences, comprised of 'odor-cells' encoding olfactory cues, followed by 'time-cells' encoding odor-specific delay time-points. Odor-cells were reliably activated across trials and retained stable fields over days and different delays. In contrast, time-cells exhibited sparse, unreliable activation and labile fields that remapped over days and extended delays. Moreover, the number of odor-cells remained stable, whereas time-cells increased over days during learning of the task, but not during passive exposure. Therefore, multi-modal representations with distinct learning-related dynamics and stability can co-exist in CA1, likely driven by different neurophysiological and plasticity mechanisms.","author":[{"dropping-particle":"","family":"Taxidis","given":"Jiannis","non-dropping-particle":"","parse-names":false,"suffix":""},{"dropping-particle":"","family":"Pnevmatikakis","given":"Eftychios","non-dropping-particle":"","parse-names":false,"suffix":""},{"dropping-particle":"","family":"Mylavarapu","given":"Apoorva L","non-dropping-particle":"","parse-names":false,"suffix":""},{"dropping-particle":"","family":"Arora","given":"Jagmeet S","non-dropping-particle":"","parse-names":false,"suffix":""},{"dropping-particle":"","family":"Samadian","given":"Kian D","non-dropping-particle":"","parse-names":false,"suffix":""},{"dropping-particle":"","family":"Hoffberg","given":"Emily A","non-dropping-particle":"","parse-names":false,"suffix":""},{"dropping-particle":"","family":"Golshani","given":"Peyman","non-dropping-particle":"","parse-names":false,"suffix":""}],"container-title":"bioRxiv","id":"ITEM-13","issued":{"date-parts":[["2018","11","20"]]},"page":"474510","publisher":"Cold Spring Harbor Laboratory","title":"Emergence of stable sensory and dynamic temporal representations in the hippocampus during working memory","type":"article-journal"},"uris":["http://www.mendeley.com/documents/?uuid=99fa3aa3-912c-3990-8f3e-dfb487a816e2"]}],"mendeley":{"formattedCitation":"(Gill et al., 2011; Kraus et al., 2013, 2015, MacDonald et al., 2011, 2013; Mau et al., 2018; Modi et al., 2014; Naya and Suzuki, 2011; Robinson et al., 2017; Taxidis et al., 2018; Terada et al., 2017; Villette et al., 2015; Wang et al., 2015)","plainTextFormattedCitation":"(Gill et al., 2011; Kraus et al., 2013, 2015, MacDonald et al., 2011, 2013; Mau et al., 2018; Modi et al., 2014; Naya and Suzuki, 2011; Robinson et al., 2017; Taxidis et al., 2018; Terada et al., 2017; Villette et al., 2015; Wang et al., 2015)","previouslyFormattedCitation":"(Gill et al., 2011; Kraus et al., 2013, 2015, MacDonald et al., 2011, 2013; Mau et al., 2018; Modi et al., 2014; Naya and Suzuki, 2011; Robinson et al., 2017; Taxidis et al., 2018; Terada et al., 2017; Villette et al., 2015; Wang et al., 2015)"},"properties":{"noteIndex":0},"schema":"https://github.com/citation-style-language/schema/raw/master/csl-citation.json"}</w:instrText>
      </w:r>
      <w:r w:rsidR="002407A1">
        <w:fldChar w:fldCharType="separate"/>
      </w:r>
      <w:r w:rsidR="00390FC2" w:rsidRPr="00390FC2">
        <w:rPr>
          <w:noProof/>
        </w:rPr>
        <w:t>(Gill et al., 2011; Kraus et al., 2013, 2015, MacDonald et al., 2011, 2013; Mau et al., 2018; Modi et al., 2014; Naya and Suzuki, 2011; Robinson et al., 2017; Taxidis et al., 2018; Terada et al., 2017; Villette et al., 2015; Wang et al., 2015)</w:t>
      </w:r>
      <w:r w:rsidR="002407A1">
        <w:fldChar w:fldCharType="end"/>
      </w:r>
      <w:r w:rsidR="002407A1">
        <w:t xml:space="preserve">. </w:t>
      </w:r>
    </w:p>
    <w:p w14:paraId="713CA85A" w14:textId="52C7E93A" w:rsidR="006F1E25" w:rsidRDefault="00D30693" w:rsidP="00B82025">
      <w:pPr>
        <w:pStyle w:val="BUMainText"/>
      </w:pPr>
      <w:r>
        <w:tab/>
        <w:t xml:space="preserve">Behavioral-timescale hippocampal sequences are correlated with behavior. Place cell sequences predict upcoming decisions </w:t>
      </w:r>
      <w:r>
        <w:fldChar w:fldCharType="begin" w:fldLock="1"/>
      </w:r>
      <w:r>
        <w:instrText>ADDIN CSL_CITATION {"citationItems":[{"id":"ITEM-1","itemData":{"ISSN":"0896-6273","PMID":"11055443","abstract":"Firing patterns of hippocampal complex-spike neurons were examined for the capacity to encode information important to the memory demands of a task even when the overt behavior and location of the animal are held constant. Neuronal activity was recorded as rats continuously alternated left and right turns from the central stem of a modified T maze. Two-thirds of the cells fired differentially as the rat traversed the common stem on left-turn and right-turn trials, even when potentially confounding variations in running speed, heading, and position on the stem were taken into account. Other cells fired differentially on the two trial types in combination with behavioral and spatial factors or appeared to fire similarly on both trial types. This pattern of results suggests that hippocampal representations encode some of the information necessary for representing specific memory episodes.","author":[{"dropping-particle":"","family":"Wood","given":"E R","non-dropping-particle":"","parse-names":false,"suffix":""},{"dropping-particle":"","family":"Dudchenko","given":"P a","non-dropping-particle":"","parse-names":false,"suffix":""},{"dropping-particle":"","family":"Robitsek","given":"R J","non-dropping-particle":"","parse-names":false,"suffix":""},{"dropping-particle":"","family":"Eichenbaum","given":"Howard","non-dropping-particle":"","parse-names":false,"suffix":""}],"container-title":"Neuron","id":"ITEM-1","issue":"3","issued":{"date-parts":[["2000","9"]]},"page":"623-33","title":"Hippocampal neurons encode information about different types of memory episodes occurring in the same location.","type":"article-journal","volume":"27"},"uris":["http://www.mendeley.com/documents/?uuid=99ea128a-2460-4b5f-89ae-2173ef69f384"]},{"id":"ITEM-2","itemData":{"DOI":"10.1016/S0896-6273(03)00752-9","ISBN":"0896-6273","PMID":"14687555","abstract":"The effect of memory on hippocampal neuronal activity was assessed as rats performed a spatial task that was impaired by fornix lesions. The influences of current location, recently entered places, and places about to be entered were compared. Three new findings emerged. (1) Current, retrospective, and prospective coding were common and recorded simultaneously in neural ensembles. (2) The origin of journeys influenced firing even when rats made detours, showing that recent memory could modulate neuronal activity more than spatial trajectory. (3) Diminished retrospective coding and, more markedly, reduced prospective coding in error trials suggested that the neuronal signal was important for task performance. The population of hippocampal neurons thus encoded information about the recent past, the present, and the imminent future, consistent with a neuronal mechanism for episodic memory.","author":[{"dropping-particle":"","family":"Ferbinteanu","given":"Janina","non-dropping-particle":"","parse-names":false,"suffix":""},{"dropping-particle":"","family":"Shapiro","given":"Matthew L.","non-dropping-particle":"","parse-names":false,"suffix":""}],"container-title":"Neuron","id":"ITEM-2","issue":"6","issued":{"date-parts":[["2003","12","18"]]},"page":"1227-1239","publisher":"Cell Press","title":"Prospective and retrospective memory coding in the hippocampus","type":"article-journal","volume":"40"},"uris":["http://www.mendeley.com/documents/?uuid=0661bb5d-5eb9-42fe-8aef-ec3b9e46b585"]},{"id":"ITEM-3","itemData":{"DOI":"10.1523/JNEUROSCI.3234-05.2006","ISSN":"0270-6474","author":[{"dropping-particle":"","family":"Smith","given":"D","non-dropping-particle":"","parse-names":false,"suffix":""},{"dropping-particle":"","family":"Mizumori","given":"S","non-dropping-particle":"","parse-names":false,"suffix":""}],"container-title":"Journal of Neuroscience","id":"ITEM-3","issue":"12","issued":{"date-parts":[["2006"]]},"page":"3154-3163","title":"Learning-Related Development of Context-Specific Neuronal Responses to Places and Events: The Hippocampal Role in Context Processing","type":"article-journal","volume":"26"},"uris":["http://www.mendeley.com/documents/?uuid=fe365e35-965d-4a7d-80e6-8321f1a7a161"]}],"mendeley":{"formattedCitation":"(Ferbinteanu and Shapiro, 2003; Smith and Mizumori, 2006; Wood et al., 2000)","plainTextFormattedCitation":"(Ferbinteanu and Shapiro, 2003; Smith and Mizumori, 2006; Wood et al., 2000)","previouslyFormattedCitation":"(Ferbinteanu and Shapiro, 2003; Smith and Mizumori, 2006; Wood et al., 2000)"},"properties":{"noteIndex":0},"schema":"https://github.com/citation-style-language/schema/raw/master/csl-citation.json"}</w:instrText>
      </w:r>
      <w:r>
        <w:fldChar w:fldCharType="separate"/>
      </w:r>
      <w:r w:rsidRPr="00D30693">
        <w:rPr>
          <w:noProof/>
        </w:rPr>
        <w:t>(Ferbinteanu and Shapiro, 2003; Smith and Mizumori, 2006; Wood et al., 2000)</w:t>
      </w:r>
      <w:r>
        <w:fldChar w:fldCharType="end"/>
      </w:r>
      <w:r>
        <w:t xml:space="preserve">, and sequences during delays do the same </w:t>
      </w:r>
      <w:r>
        <w:fldChar w:fldCharType="begin" w:fldLock="1"/>
      </w:r>
      <w:r>
        <w:instrText>ADDIN CSL_CITATION {"citationItems":[{"id":"ITEM-1","itemData":{"DOI":"10.1126/science.1159775","ISBN":"1095-9203 (Electronic)\\n0036-8075 (Linking)","ISSN":"00368075","PMID":"18772431","abstract":"A long-standing conjecture in neuroscience is that aspects of cognition depend on the brain's ability to self-generate sequential neuronal activity. We found that reliably and continually changing cell assemblies in the rat hippocampus appeared not only during spatial navigation but also in the absence of changing environmental or body-derived inputs. During the delay period of a memory task, each moment in time was characterized by the activity of a particular assembly of neurons. Identical initial conditions triggered a similar assembly sequence, whereas different conditions gave rise to different sequences, thereby predicting behavioral choices, including errors. Such sequences were not formed in control (nonmemory) tasks. We hypothesize that neuronal representations, evolved for encoding distance in spatial navigation, also support episodic recall and the planning of action sequences.","author":[{"dropping-particle":"","family":"Pastalkova","given":"Eva","non-dropping-particle":"","parse-names":false,"suffix":""},{"dropping-particle":"","family":"Itskov","given":"Vladimir","non-dropping-particle":"","parse-names":false,"suffix":""},{"dropping-particle":"","family":"Amarasingham","given":"Asohan","non-dropping-particle":"","parse-names":false,"suffix":""},{"dropping-particle":"","family":"Buzsáki","given":"György","non-dropping-particle":"","parse-names":false,"suffix":""}],"container-title":"Science","id":"ITEM-1","issue":"5894","issued":{"date-parts":[["2008"]]},"page":"1322-1327","title":"Internally generated cell assembly sequences in the rat hippocampus","type":"article-journal","volume":"321"},"uris":["http://www.mendeley.com/documents/?uuid=0161d58c-277e-4f09-8119-2e84f5ac77e3"]},{"id":"ITEM-2","itemData":{"DOI":"10.1523/JNEUROSCI.1537-13.2013","ISSN":"0270-6474","PMID":"24005311","abstract":"Previous studies have revealed the existence of hippocampal \"time cells,\" principal neurons in CA1 that fire at specific moments in temporally organized experiences. However, in all these studies, animals were in motion; and so, temporal modulation might be due, at least in part, to concurrent or planned movement through space or self-generated movement (path integration). Here the activity of hippocampal CA1 neurons was recorded in head-fixed and immobile rats while they remembered odor stimuli across a delay period. Many neurons selectively and reliably activated at brief moments during the delay, as confirmed by several analyses of temporal modulation, during a strong ongoing θ rhythm. Furthermore, each odor memory was represented by a temporally organized ensemble of time cells composed mostly of neurons that were unique to each memory and some that fired at the same or different moments among multiple memories. These results indicate that ongoing or intended movement through space is not necessary for temporal representations in the hippocampus, and highlight the potential role of time cells as a mechanism for representing the flow of time in distinct memories.","author":[{"dropping-particle":"","family":"MacDonald","given":"C. J.","non-dropping-particle":"","parse-names":false,"suffix":""},{"dropping-particle":"","family":"Carrow","given":"S.","non-dropping-particle":"","parse-names":false,"suffix":""},{"dropping-particle":"","family":"Place","given":"R.","non-dropping-particle":"","parse-names":false,"suffix":""},{"dropping-particle":"","family":"Eichenbaum","given":"Howard","non-dropping-particle":"","parse-names":false,"suffix":""}],"container-title":"Journal of Neuroscience","id":"ITEM-2","issue":"36","issued":{"date-parts":[["2013","9","4"]]},"page":"14607-14616","title":"Distinct hippocampal time cell sequences represent odor memories in immobilized rats","type":"article-journal","volume":"33"},"uris":["http://www.mendeley.com/documents/?uuid=6110bf20-6b7a-3392-9c96-d6fe3e2e2300"]}],"mendeley":{"formattedCitation":"(MacDonald et al., 2013; Pastalkova et al., 2008)","plainTextFormattedCitation":"(MacDonald et al., 2013; Pastalkova et al., 2008)","previouslyFormattedCitation":"(MacDonald et al., 2013; Pastalkova et al., 2008)"},"properties":{"noteIndex":0},"schema":"https://github.com/citation-style-language/schema/raw/master/csl-citation.json"}</w:instrText>
      </w:r>
      <w:r>
        <w:fldChar w:fldCharType="separate"/>
      </w:r>
      <w:r w:rsidRPr="00D30693">
        <w:rPr>
          <w:noProof/>
        </w:rPr>
        <w:t>(MacDonald et al., 2013; Pastalkova et al., 2008)</w:t>
      </w:r>
      <w:r>
        <w:fldChar w:fldCharType="end"/>
      </w:r>
      <w:r>
        <w:t xml:space="preserve">. </w:t>
      </w:r>
      <w:r w:rsidR="005B33F6">
        <w:t>A consequence of this feature is that i</w:t>
      </w:r>
      <w:r w:rsidR="00FE39EE">
        <w:t xml:space="preserve">f hippocampal sequences </w:t>
      </w:r>
      <w:r w:rsidR="007B0A7F">
        <w:t xml:space="preserve">actually </w:t>
      </w:r>
      <w:r w:rsidR="00FE39EE">
        <w:t xml:space="preserve">represent </w:t>
      </w:r>
      <w:proofErr w:type="gramStart"/>
      <w:r w:rsidR="00FE39EE">
        <w:t>a readout</w:t>
      </w:r>
      <w:proofErr w:type="gramEnd"/>
      <w:r w:rsidR="00FE39EE">
        <w:t xml:space="preserve"> of internal state, erroneous choices </w:t>
      </w:r>
      <w:r w:rsidR="00FE39EE">
        <w:lastRenderedPageBreak/>
        <w:t xml:space="preserve">should also be preceded by “erroneous” sequences. Indeed, </w:t>
      </w:r>
      <w:r>
        <w:t>the expression of incorrect sequence</w:t>
      </w:r>
      <w:r w:rsidR="00FE39EE">
        <w:t>s</w:t>
      </w:r>
      <w:r w:rsidR="005B33F6">
        <w:t xml:space="preserve"> coincide with incorrect decisions on a navigational task</w:t>
      </w:r>
      <w:r>
        <w:t xml:space="preserve"> </w:t>
      </w:r>
      <w:r w:rsidR="00AC69AB">
        <w:fldChar w:fldCharType="begin" w:fldLock="1"/>
      </w:r>
      <w:r w:rsidR="00D70567">
        <w:instrText>ADDIN CSL_CITATION {"citationItems":[{"id":"ITEM-1","itemData":{"DOI":"10.1126/science.1159775","ISBN":"1095-9203 (Electronic)\\n0036-8075 (Linking)","ISSN":"00368075","PMID":"18772431","abstract":"A long-standing conjecture in neuroscience is that aspects of cognition depend on the brain's ability to self-generate sequential neuronal activity. We found that reliably and continually changing cell assemblies in the rat hippocampus appeared not only during spatial navigation but also in the absence of changing environmental or body-derived inputs. During the delay period of a memory task, each moment in time was characterized by the activity of a particular assembly of neurons. Identical initial conditions triggered a similar assembly sequence, whereas different conditions gave rise to different sequences, thereby predicting behavioral choices, including errors. Such sequences were not formed in control (nonmemory) tasks. We hypothesize that neuronal representations, evolved for encoding distance in spatial navigation, also support episodic recall and the planning of action sequences.","author":[{"dropping-particle":"","family":"Pastalkova","given":"Eva","non-dropping-particle":"","parse-names":false,"suffix":""},{"dropping-particle":"","family":"Itskov","given":"Vladimir","non-dropping-particle":"","parse-names":false,"suffix":""},{"dropping-particle":"","family":"Amarasingham","given":"Asohan","non-dropping-particle":"","parse-names":false,"suffix":""},{"dropping-particle":"","family":"Buzsáki","given":"György","non-dropping-particle":"","parse-names":false,"suffix":""}],"container-title":"Science","id":"ITEM-1","issue":"5894","issued":{"date-parts":[["2008"]]},"page":"1322-1327","title":"Internally generated cell assembly sequences in the rat hippocampus","type":"article-journal","volume":"321"},"uris":["http://www.mendeley.com/documents/?uuid=0161d58c-277e-4f09-8119-2e84f5ac77e3"]}],"mendeley":{"formattedCitation":"(Pastalkova et al., 2008)","plainTextFormattedCitation":"(Pastalkova et al., 2008)","previouslyFormattedCitation":"(Pastalkova et al., 2008)"},"properties":{"noteIndex":0},"schema":"https://github.com/citation-style-language/schema/raw/master/csl-citation.json"}</w:instrText>
      </w:r>
      <w:r w:rsidR="00AC69AB">
        <w:fldChar w:fldCharType="separate"/>
      </w:r>
      <w:r w:rsidR="00AC69AB" w:rsidRPr="00AC69AB">
        <w:rPr>
          <w:noProof/>
        </w:rPr>
        <w:t>(Pastalkova et al., 2008)</w:t>
      </w:r>
      <w:r w:rsidR="00AC69AB">
        <w:fldChar w:fldCharType="end"/>
      </w:r>
      <w:r w:rsidR="00AC69AB">
        <w:t xml:space="preserve">. </w:t>
      </w:r>
      <w:r w:rsidR="007B0A7F">
        <w:t>Furthermore</w:t>
      </w:r>
      <w:r w:rsidR="00390FC2">
        <w:t xml:space="preserve">, if sequences are involved with the encoding of a memory, they should develop in parallel with learning. In accordance with this idea, as a rat learned the rules of a navigational task, there was a corresponding increase in the number of hippocampal neurons participating in the sequence </w:t>
      </w:r>
      <w:r w:rsidR="00390FC2">
        <w:fldChar w:fldCharType="begin" w:fldLock="1"/>
      </w:r>
      <w:r w:rsidR="006B51C2">
        <w:instrText>ADDIN CSL_CITATION {"citationItems":[{"id":"ITEM-1","itemData":{"DOI":"10.1002/hipo.20832","ISSN":"10509631","PMID":"20665593","abstract":"Several recent studies have shown that hippocampal neurons fire during the delay period in between trials and that these firing patterns differ when different behaviors are required, suggesting that the neuronal responses may be involved in maintaining the memories needed for the upcoming trial. In particular, one study found that hippocampal neurons reliably fired at particular times, referred to as \"episode fields\" (EFs), during the delay period of a spatial alternation task (Pastalkova et al. (2008) Science 321:1322-1327). The firing of these neurons resulted in distinct sequential firing patterns on left and right turn trials, and these firing patterns could be used to predict the upcoming behavioral response. In this study, we examined neuronal firing during the delay period of a hippocampus-dependent plus maze task, which involved learning to approach two different reward locations (east and west), and we examined the development of these firing patterns with learning. As in the previous study, hippocampal neurons exhibited discrete periods of elevated firing during the delay (EFs) and the firing patterns were distinct on the east and west trials. Moreover, these firing patterns emerged and began to differentiate the east and west conditions during the first training session and continued to develop as the rats learned the task. The finding of similar firing patterns in different tasks suggests that the EFs are a robust phenomenon, which may occur whenever subjects must maintain distinct memory representations during a delay period. Additionally, in the previous study (Pastalkova et al. (2008) Science 321:1322-1327), the distinct firing patterns could have been due to the differing goal locations, behavioral responses (left or right turns), or trajectories. In this study, neuronal firing varied with the goal location regardless of the trajectories or responses, suggesting that the firing patterns encode the behavioral context rather than specific behaviors.","author":[{"dropping-particle":"","family":"Gill","given":"Patrick R.","non-dropping-particle":"","parse-names":false,"suffix":""},{"dropping-particle":"","family":"Mizumori","given":"Sheri J.Y.","non-dropping-particle":"","parse-names":false,"suffix":""},{"dropping-particle":"","family":"Smith","given":"David M.","non-dropping-particle":"","parse-names":false,"suffix":""}],"container-title":"Hippocampus","id":"ITEM-1","issue":"11","issued":{"date-parts":[["2011","11","1"]]},"page":"1240-1249","publisher":"Wiley Subscription Services, Inc., A Wiley Company","title":"Hippocampal episode fields develop with learning","type":"article-journal","volume":"21"},"uris":["http://www.mendeley.com/documents/?uuid=0152cc2c-1038-4ede-9dcc-09bfaa4344fd"]}],"mendeley":{"formattedCitation":"(Gill et al., 2011)","plainTextFormattedCitation":"(Gill et al., 2011)","previouslyFormattedCitation":"(Gill et al., 2011)"},"properties":{"noteIndex":0},"schema":"https://github.com/citation-style-language/schema/raw/master/csl-citation.json"}</w:instrText>
      </w:r>
      <w:r w:rsidR="00390FC2">
        <w:fldChar w:fldCharType="separate"/>
      </w:r>
      <w:r w:rsidR="00390FC2" w:rsidRPr="00390FC2">
        <w:rPr>
          <w:noProof/>
        </w:rPr>
        <w:t>(Gill et al., 2011)</w:t>
      </w:r>
      <w:r w:rsidR="00390FC2">
        <w:fldChar w:fldCharType="end"/>
      </w:r>
      <w:r w:rsidR="00390FC2">
        <w:t xml:space="preserve">. During training in an </w:t>
      </w:r>
      <w:proofErr w:type="spellStart"/>
      <w:r w:rsidR="00390FC2">
        <w:t>eyeblink</w:t>
      </w:r>
      <w:proofErr w:type="spellEnd"/>
      <w:r w:rsidR="00390FC2">
        <w:t xml:space="preserve"> conditioning task, a similar effect was observed in conjunction with increases</w:t>
      </w:r>
      <w:r w:rsidR="006B51C2">
        <w:t xml:space="preserve"> in intercellular activity correlations </w:t>
      </w:r>
      <w:r w:rsidR="006B51C2">
        <w:fldChar w:fldCharType="begin" w:fldLock="1"/>
      </w:r>
      <w:r w:rsidR="006B51C2">
        <w:instrText>ADDIN CSL_CITATION {"citationItems":[{"id":"ITEM-1","itemData":{"DOI":"10.7554/eLife.01982","ISSN":"2050-084X","PMID":"24668171","abstract":"Animals can learn causal relationships between pairs of stimuli separated in time and this ability depends on the hippocampus. Such learning is believed to emerge from alterations in network connectivity, but large-scale connectivity is difficult to measure directly, especially during learning. Here, we show that area CA1 cells converge to time-locked firing sequences that bridge the two stimuli paired during training, and this phenomenon is coupled to a reorganization of network correlations. Using two-photon calcium imaging of mouse hippocampal neurons we find that co-time-tuned neurons exhibit enhanced spontaneous activity correlations that increase just prior to learning. While time-tuned cells are not spatially organized, spontaneously correlated cells do fall into distinct spatial clusters that change as a result of learning. We propose that the spatial re-organization of correlation clusters reflects global network connectivity changes that are responsible for the emergence of the sequentially-timed activity of cell-groups underlying the learned behavior.","author":[{"dropping-particle":"","family":"Modi","given":"Mehrab N.","non-dropping-particle":"","parse-names":false,"suffix":""},{"dropping-particle":"","family":"Dhawale","given":"Ashesh K.","non-dropping-particle":"","parse-names":false,"suffix":""},{"dropping-particle":"","family":"Bhalla","given":"Upinder S.","non-dropping-particle":"","parse-names":false,"suffix":""}],"container-title":"eLife","id":"ITEM-1","issue":"0","issued":{"date-parts":[["2014","3","25"]]},"page":"e01982","title":"CA1 cell activity sequences emerge after reorganization of network correlation structure during associative learning","type":"article-journal","volume":"3"},"uris":["http://www.mendeley.com/documents/?uuid=cb55a5df-8621-42f7-b4df-1dce12e24c9e"]}],"mendeley":{"formattedCitation":"(Modi et al., 2014)","plainTextFormattedCitation":"(Modi et al., 2014)","previouslyFormattedCitation":"(Modi et al., 2014)"},"properties":{"noteIndex":0},"schema":"https://github.com/citation-style-language/schema/raw/master/csl-citation.json"}</w:instrText>
      </w:r>
      <w:r w:rsidR="006B51C2">
        <w:fldChar w:fldCharType="separate"/>
      </w:r>
      <w:r w:rsidR="006B51C2" w:rsidRPr="006B51C2">
        <w:rPr>
          <w:noProof/>
        </w:rPr>
        <w:t>(Modi et al., 2014)</w:t>
      </w:r>
      <w:r w:rsidR="006B51C2">
        <w:fldChar w:fldCharType="end"/>
      </w:r>
      <w:r w:rsidR="00390FC2">
        <w:t xml:space="preserve">. </w:t>
      </w:r>
      <w:r w:rsidR="006B51C2">
        <w:t xml:space="preserve">More recently, sequentially active cells were found to accrue over the course of learning an olfactory working memory task </w:t>
      </w:r>
      <w:r w:rsidR="006B51C2">
        <w:fldChar w:fldCharType="begin" w:fldLock="1"/>
      </w:r>
      <w:r w:rsidR="006F1E25">
        <w:instrText>ADDIN CSL_CITATION {"citationItems":[{"id":"ITEM-1","itemData":{"DOI":"10.1101/474510","abstract":"Hippocampal networks form maps of experience through spiking sequences that encode sensory cues, space or time. But whether distinct rules govern the emergence, stability and plasticity of externally driven and internally-generated representations remains unclear. Using two-photon calcium imaging, we recorded CA1 pyramidal populations across multiple days, while mice learned and performed an olfactory, delayed, working-memory task. We observed anatomically intermixed spiking sequences, comprised of 'odor-cells' encoding olfactory cues, followed by 'time-cells' encoding odor-specific delay time-points. Odor-cells were reliably activated across trials and retained stable fields over days and different delays. In contrast, time-cells exhibited sparse, unreliable activation and labile fields that remapped over days and extended delays. Moreover, the number of odor-cells remained stable, whereas time-cells increased over days during learning of the task, but not during passive exposure. Therefore, multi-modal representations with distinct learning-related dynamics and stability can co-exist in CA1, likely driven by different neurophysiological and plasticity mechanisms.","author":[{"dropping-particle":"","family":"Taxidis","given":"Jiannis","non-dropping-particle":"","parse-names":false,"suffix":""},{"dropping-particle":"","family":"Pnevmatikakis","given":"Eftychios","non-dropping-particle":"","parse-names":false,"suffix":""},{"dropping-particle":"","family":"Mylavarapu","given":"Apoorva L","non-dropping-particle":"","parse-names":false,"suffix":""},{"dropping-particle":"","family":"Arora","given":"Jagmeet S","non-dropping-particle":"","parse-names":false,"suffix":""},{"dropping-particle":"","family":"Samadian","given":"Kian D","non-dropping-particle":"","parse-names":false,"suffix":""},{"dropping-particle":"","family":"Hoffberg","given":"Emily A","non-dropping-particle":"","parse-names":false,"suffix":""},{"dropping-particle":"","family":"Golshani","given":"Peyman","non-dropping-particle":"","parse-names":false,"suffix":""}],"container-title":"bioRxiv","id":"ITEM-1","issued":{"date-parts":[["2018","11","20"]]},"page":"474510","publisher":"Cold Spring Harbor Laboratory","title":"Emergence of stable sensory and dynamic temporal representations in the hippocampus during working memory","type":"article-journal"},"uris":["http://www.mendeley.com/documents/?uuid=99fa3aa3-912c-3990-8f3e-dfb487a816e2"]}],"mendeley":{"formattedCitation":"(Taxidis et al., 2018)","plainTextFormattedCitation":"(Taxidis et al., 2018)","previouslyFormattedCitation":"(Taxidis et al., 2018)"},"properties":{"noteIndex":0},"schema":"https://github.com/citation-style-language/schema/raw/master/csl-citation.json"}</w:instrText>
      </w:r>
      <w:r w:rsidR="006B51C2">
        <w:fldChar w:fldCharType="separate"/>
      </w:r>
      <w:r w:rsidR="006B51C2" w:rsidRPr="006B51C2">
        <w:rPr>
          <w:noProof/>
        </w:rPr>
        <w:t>(Taxidis et al., 2018)</w:t>
      </w:r>
      <w:r w:rsidR="006B51C2">
        <w:fldChar w:fldCharType="end"/>
      </w:r>
      <w:r w:rsidR="006B51C2">
        <w:t xml:space="preserve">. </w:t>
      </w:r>
      <w:r w:rsidR="007B0A7F">
        <w:t xml:space="preserve">Finally, disruption of hippocampal sequences should interfere with behavior. Sequences in CA1 </w:t>
      </w:r>
      <w:r w:rsidR="00361F83">
        <w:t>are</w:t>
      </w:r>
      <w:r w:rsidR="007B0A7F">
        <w:t xml:space="preserve"> interrupted by inhibiting the MEC </w:t>
      </w:r>
      <w:r w:rsidR="007B0A7F">
        <w:fldChar w:fldCharType="begin" w:fldLock="1"/>
      </w:r>
      <w:r w:rsidR="007B0A7F">
        <w:instrText>ADDIN CSL_CITATION {"citationItems":[{"id":"ITEM-1","itemData":{"DOI":"10.1016/j.neuron.2017.04.003","ISBN":"1097-4199 (Electronic) 0896-6273 (Linking)","PMID":"28434800","author":[{"dropping-particle":"","family":"Robinson","given":"Nick T.M.","non-dropping-particle":"","parse-names":false,"suffix":""},{"dropping-particle":"","family":"Priestley","given":"James B.","non-dropping-particle":"","parse-names":false,"suffix":""},{"dropping-particle":"","family":"Rueckemann","given":"Jon W.","non-dropping-particle":"","parse-names":false,"suffix":""},{"dropping-particle":"","family":"Garcia","given":"Aaron D.","non-dropping-particle":"","parse-names":false,"suffix":""},{"dropping-particle":"","family":"Smeglin","given":"Vittoria A.","non-dropping-particle":"","parse-names":false,"suffix":""},{"dropping-particle":"","family":"Marino","given":"Francesca A.","non-dropping-particle":"","parse-names":false,"suffix":""},{"dropping-particle":"","family":"Eichenbaum","given":"Howard","non-dropping-particle":"","parse-names":false,"suffix":""}],"container-title":"Neuron","id":"ITEM-1","issue":"3","issued":{"date-parts":[["2017","5","3"]]},"page":"677-688.e6","title":"Medial Entorhinal Cortex Selectively Supports Temporal Coding by Hippocampal Neurons","type":"article-journal","volume":"94"},"uris":["http://www.mendeley.com/documents/?uuid=504c7d15-7a23-459d-abbe-938c7696d7f4"]}],"mendeley":{"formattedCitation":"(Robinson et al., 2017)","plainTextFormattedCitation":"(Robinson et al., 2017)","previouslyFormattedCitation":"(Robinson et al., 2017)"},"properties":{"noteIndex":0},"schema":"https://github.com/citation-style-language/schema/raw/master/csl-citation.json"}</w:instrText>
      </w:r>
      <w:r w:rsidR="007B0A7F">
        <w:fldChar w:fldCharType="separate"/>
      </w:r>
      <w:r w:rsidR="007B0A7F" w:rsidRPr="00D70567">
        <w:rPr>
          <w:noProof/>
        </w:rPr>
        <w:t>(Robinson et al., 2017)</w:t>
      </w:r>
      <w:r w:rsidR="007B0A7F">
        <w:fldChar w:fldCharType="end"/>
      </w:r>
      <w:r w:rsidR="007B0A7F">
        <w:t xml:space="preserve"> or the medial septum </w:t>
      </w:r>
      <w:r w:rsidR="007B0A7F">
        <w:fldChar w:fldCharType="begin" w:fldLock="1"/>
      </w:r>
      <w:r w:rsidR="007B0A7F">
        <w:instrText>ADDIN CSL_CITATION {"citationItems":[{"id":"ITEM-1","itemData":{"DOI":"10.1038/nn.3904","ISSN":"1097-6256","PMID":"25531571","abstract":"Sensory cue inputs and memory-related internal brain activities govern the firing of hippocampal neurons, but which specific firing patterns are induced by either of the two processes remains unclear. We found that sensory cues guided the firing of neurons in rats on a timescale of seconds and supported the formation of spatial firing fields. Independently of the sensory inputs, the memory-related network activity coordinated the firing of neurons not only on a second-long timescale, but also on a millisecond-long timescale, and was dependent on medial septum inputs. We propose a network mechanism that might coordinate this internally generated firing. Overall, we suggest that two independent mechanisms support the formation of spatial firing fields in hippocampus, but only the internally organized system supports short-timescale sequential firing and episodic memory.","author":[{"dropping-particle":"","family":"Wang","given":"Yingxue","non-dropping-particle":"","parse-names":false,"suffix":""},{"dropping-particle":"","family":"Romani","given":"Sandro","non-dropping-particle":"","parse-names":false,"suffix":""},{"dropping-particle":"","family":"Lustig","given":"Brian","non-dropping-particle":"","parse-names":false,"suffix":""},{"dropping-particle":"","family":"Leonardo","given":"Anthony","non-dropping-particle":"","parse-names":false,"suffix":""},{"dropping-particle":"","family":"Pastalkova","given":"Eva","non-dropping-particle":"","parse-names":false,"suffix":""}],"container-title":"Nature Neuroscience","id":"ITEM-1","issue":"2","issued":{"date-parts":[["2015"]]},"page":"282-288","title":"Theta sequences are essential for internally generated hippocampal firing fields","type":"article-journal","volume":"18"},"uris":["http://www.mendeley.com/documents/?uuid=512e1149-ab6a-4fc4-acd5-b3f9c7916348"]}],"mendeley":{"formattedCitation":"(Wang et al., 2015)","plainTextFormattedCitation":"(Wang et al., 2015)","previouslyFormattedCitation":"(Wang et al., 2015)"},"properties":{"noteIndex":0},"schema":"https://github.com/citation-style-language/schema/raw/master/csl-citation.json"}</w:instrText>
      </w:r>
      <w:r w:rsidR="007B0A7F">
        <w:fldChar w:fldCharType="separate"/>
      </w:r>
      <w:r w:rsidR="007B0A7F" w:rsidRPr="00D70567">
        <w:rPr>
          <w:noProof/>
        </w:rPr>
        <w:t>(Wang et al., 2015)</w:t>
      </w:r>
      <w:r w:rsidR="007B0A7F">
        <w:fldChar w:fldCharType="end"/>
      </w:r>
      <w:r w:rsidR="007B0A7F">
        <w:t xml:space="preserve"> and as expected, these ma</w:t>
      </w:r>
      <w:r w:rsidR="00F20429">
        <w:t xml:space="preserve">nipulations impair performance. Readers should note, however, that these studies utilize relatively </w:t>
      </w:r>
      <w:r w:rsidR="00361F83">
        <w:t xml:space="preserve">blunt </w:t>
      </w:r>
      <w:r w:rsidR="00FC1974">
        <w:t>perturbations</w:t>
      </w:r>
      <w:r w:rsidR="00361F83">
        <w:t xml:space="preserve"> </w:t>
      </w:r>
      <w:r w:rsidR="00FC1974">
        <w:t xml:space="preserve">on whole brain regions </w:t>
      </w:r>
      <w:r w:rsidR="00856D25">
        <w:t xml:space="preserve">that may have </w:t>
      </w:r>
      <w:r w:rsidR="00FC1974">
        <w:t>unintended</w:t>
      </w:r>
      <w:r w:rsidR="00856D25">
        <w:t xml:space="preserve"> effects. </w:t>
      </w:r>
      <w:r w:rsidR="005B33F6">
        <w:t>Unfortunately, researchers have yet to accomplish</w:t>
      </w:r>
      <w:r w:rsidR="00856D25">
        <w:t xml:space="preserve"> more intricate</w:t>
      </w:r>
      <w:r w:rsidR="005B33F6">
        <w:t xml:space="preserve"> sequential single-cell manipulations of hippocampal neurons </w:t>
      </w:r>
      <w:r w:rsidR="005B33F6">
        <w:rPr>
          <w:i/>
        </w:rPr>
        <w:t xml:space="preserve">in </w:t>
      </w:r>
      <w:r w:rsidR="005B33F6" w:rsidRPr="005B33F6">
        <w:rPr>
          <w:i/>
        </w:rPr>
        <w:t>vivo</w:t>
      </w:r>
      <w:r w:rsidR="005B33F6">
        <w:t xml:space="preserve">. </w:t>
      </w:r>
      <w:r w:rsidR="003A1526">
        <w:t>The most germane study to date was one performed in orbitofrontal cortex, where</w:t>
      </w:r>
      <w:r w:rsidR="007B0A7F">
        <w:t xml:space="preserve"> fast (1 </w:t>
      </w:r>
      <w:proofErr w:type="spellStart"/>
      <w:r w:rsidR="007B0A7F">
        <w:t>ms</w:t>
      </w:r>
      <w:proofErr w:type="spellEnd"/>
      <w:r w:rsidR="006F1E25">
        <w:t xml:space="preserve"> total duration</w:t>
      </w:r>
      <w:r w:rsidR="007B0A7F">
        <w:t>) sequen</w:t>
      </w:r>
      <w:r w:rsidR="003A1526">
        <w:t xml:space="preserve">tial activation of single cortical neurons </w:t>
      </w:r>
      <w:r w:rsidR="007B0A7F">
        <w:t>elicit</w:t>
      </w:r>
      <w:r w:rsidR="003A1526">
        <w:t>ed</w:t>
      </w:r>
      <w:r w:rsidR="007B0A7F">
        <w:t xml:space="preserve"> one of either</w:t>
      </w:r>
      <w:r w:rsidR="006F1E25">
        <w:t xml:space="preserve"> </w:t>
      </w:r>
      <w:proofErr w:type="spellStart"/>
      <w:r w:rsidR="006F1E25">
        <w:t>consummatory</w:t>
      </w:r>
      <w:proofErr w:type="spellEnd"/>
      <w:r w:rsidR="006F1E25">
        <w:t xml:space="preserve"> or social behaviors </w:t>
      </w:r>
      <w:r w:rsidR="006F1E25">
        <w:fldChar w:fldCharType="begin" w:fldLock="1"/>
      </w:r>
      <w:r w:rsidR="006F1E25">
        <w:instrText>ADDIN CSL_CITATION {"citationItems":[{"id":"ITEM-1","itemData":{"DOI":"10.1038/s41586-018-0866-8","ISSN":"0028-0836","abstract":"Categorically distinct basic drives (for example, for social versus feeding behaviour1–3) can exert potent influences on each other; such interactions are likely to have important adaptive consequences (such as appropriate regulation of feeding in the context of social hierarchies) and can become maladaptive (such as in clinical settings involving anorexia). It is known that neural systems regulating natural and adaptive caloric intake, and those regulating social behaviours, involve related circuitry4–7, but the causal circuit mechanisms of these drive adjudications are not clear. Here we investigate the causal role in behaviour of cellular-resolution experience-specific neuronal populations in the orbitofrontal cortex, a major reward-processing hub that contains diverse activity-specific neuronal populations that respond differentially to various aspects of caloric intake8–13 and social stimuli14,15. We coupled genetically encoded activity imaging with the development and application of methods for optogenetic control of multiple individually defined cells, to both optically monitor and manipulate the activity of many orbitofrontal cortex neurons at the single-cell level in real time during rewarding experiences (caloric consumption and social interaction). We identified distinct populations within the orbitofrontal cortex that selectively responded to either caloric rewards or social stimuli, and found that activity of individually specified naturally feeding-responsive neurons was causally linked to increased feeding behaviour; this effect was selective as, by contrast, single-cell resolution activation of naturally social-responsive neurons inhibited feeding, and activation of neurons responsive to neither feeding nor social stimuli did not alter feeding behaviour. These results reveal the presence of potent cellular-level subnetworks within the orbitofrontal cortex that can be precisely engaged to bidirectionally control feeding behaviours subject to, for example, social influences.","author":[{"dropping-particle":"","family":"Jennings","given":"Joshua H.","non-dropping-particle":"","parse-names":false,"suffix":""},{"dropping-particle":"","family":"Kim","given":"Christina K.","non-dropping-particle":"","parse-names":false,"suffix":""},{"dropping-particle":"","family":"Marshel","given":"James H.","non-dropping-particle":"","parse-names":false,"suffix":""},{"dropping-particle":"","family":"Raffiee","given":"Misha","non-dropping-particle":"","parse-names":false,"suffix":""},{"dropping-particle":"","family":"Ye","given":"Li","non-dropping-particle":"","parse-names":false,"suffix":""},{"dropping-particle":"","family":"Quirin","given":"Sean","non-dropping-particle":"","parse-names":false,"suffix":""},{"dropping-particle":"","family":"Pak","given":"Sally","non-dropping-particle":"","parse-names":false,"suffix":""},{"dropping-particle":"","family":"Ramakrishnan","given":"Charu","non-dropping-particle":"","parse-names":false,"suffix":""},{"dropping-particle":"","family":"Deisseroth","given":"Karl","non-dropping-particle":"","parse-names":false,"suffix":""}],"container-title":"Nature","id":"ITEM-1","issue":"7741","issued":{"date-parts":[["2019","1","16"]]},"page":"645-649","publisher":"Nature Publishing Group","title":"Interacting neural ensembles in orbitofrontal cortex for social and feeding behaviour","type":"article-journal","volume":"565"},"uris":["http://www.mendeley.com/documents/?uuid=ff59fcdf-2dc4-3029-9afd-dadd3e503dd4"]}],"mendeley":{"formattedCitation":"(Jennings et al., 2019)","plainTextFormattedCitation":"(Jennings et al., 2019)","previouslyFormattedCitation":"(Jennings et al., 2019)"},"properties":{"noteIndex":0},"schema":"https://github.com/citation-style-language/schema/raw/master/csl-citation.json"}</w:instrText>
      </w:r>
      <w:r w:rsidR="006F1E25">
        <w:fldChar w:fldCharType="separate"/>
      </w:r>
      <w:r w:rsidR="006F1E25" w:rsidRPr="006F1E25">
        <w:rPr>
          <w:noProof/>
        </w:rPr>
        <w:t>(Jennings et al., 2019)</w:t>
      </w:r>
      <w:r w:rsidR="006F1E25">
        <w:fldChar w:fldCharType="end"/>
      </w:r>
      <w:r w:rsidR="003A1526">
        <w:t>. Experiments such as these</w:t>
      </w:r>
      <w:r w:rsidR="006F1E25">
        <w:t xml:space="preserve"> </w:t>
      </w:r>
      <w:r w:rsidR="003A1526">
        <w:t>have set</w:t>
      </w:r>
      <w:r w:rsidR="006F1E25">
        <w:t xml:space="preserve"> the groundwork for future work to probe whether spatiotemporal hippocampal activity patterns can elicit behaviors in a similar fashion </w:t>
      </w:r>
      <w:r w:rsidR="006F1E25">
        <w:fldChar w:fldCharType="begin" w:fldLock="1"/>
      </w:r>
      <w:r w:rsidR="00CA383D">
        <w:instrText>ADDIN CSL_CITATION {"citationItems":[{"id":"ITEM-1","itemData":{"DOI":"10.1038/nn.3866","ISSN":"1097-6256","PMID":"25402854","author":[{"dropping-particle":"","family":"Rickgauer","given":"John Peter","non-dropping-particle":"","parse-names":false,"suffix":""},{"dropping-particle":"","family":"Deisseroth","given":"Karl","non-dropping-particle":"","parse-names":false,"suffix":""},{"dropping-particle":"","family":"Tank","given":"David W","non-dropping-particle":"","parse-names":false,"suffix":""}],"container-title":"Nature Neuroscience","id":"ITEM-1","issue":"12","issued":{"date-parts":[["2014","12","17"]]},"page":"1816-1824","publisher":"Nature Publishing Group","title":"Simultaneous cellular-resolution optical perturbation and imaging of place cell firing fields","type":"article-journal","volume":"17"},"uris":["http://www.mendeley.com/documents/?uuid=c44f363c-1370-4faf-b943-a84d3d1c5a3a"]}],"mendeley":{"formattedCitation":"(Rickgauer et al., 2014)","plainTextFormattedCitation":"(Rickgauer et al., 2014)","previouslyFormattedCitation":"(Rickgauer et al., 2014)"},"properties":{"noteIndex":0},"schema":"https://github.com/citation-style-language/schema/raw/master/csl-citation.json"}</w:instrText>
      </w:r>
      <w:r w:rsidR="006F1E25">
        <w:fldChar w:fldCharType="separate"/>
      </w:r>
      <w:r w:rsidR="006F1E25" w:rsidRPr="006F1E25">
        <w:rPr>
          <w:noProof/>
        </w:rPr>
        <w:t>(Rickgauer et al., 2014)</w:t>
      </w:r>
      <w:r w:rsidR="006F1E25">
        <w:fldChar w:fldCharType="end"/>
      </w:r>
      <w:r w:rsidR="006F1E25">
        <w:t>.</w:t>
      </w:r>
    </w:p>
    <w:p w14:paraId="7425D352" w14:textId="5310E457" w:rsidR="00FB2422" w:rsidRDefault="00FB2422" w:rsidP="00B82025">
      <w:pPr>
        <w:pStyle w:val="BUMainText"/>
      </w:pPr>
      <w:r>
        <w:lastRenderedPageBreak/>
        <w:tab/>
        <w:t xml:space="preserve">In Chapter Two, I described my experiment tracking CA1 sequences across multiple days </w:t>
      </w:r>
      <w:r>
        <w:fldChar w:fldCharType="begin" w:fldLock="1"/>
      </w:r>
      <w:r w:rsidR="00B947C9">
        <w:instrText>ADDIN CSL_CITATION {"citationItems":[{"id":"ITEM-1","itemData":{"DOI":"10.1016/j.cub.2018.03.051","ISSN":"09609822","abstract":"© 2018 Elsevier Ltd It has long been hypothesized that a primary function of the hippocampus is to discover and exploit temporal relationships between events. Previously, it has been reported that sequences of “time cells” in the hippocampus extend for tens of seconds. Other studies have shown that neuronal firing in the hippocampus fluctuates over hours and days. Both of these mechanisms could enable temporal encoding of events over very different timescales. However, thus far, these two classes of phenomena have never been observed simultaneously, which is necessary to ascribe broad-range temporal coding to the hippocampus. Using in vivo calcium imaging in unrestrained mice, we observed sequences of hippocampal neurons that bridged a 10 s delay. Similar sequences were observed over multiple days, but the set of neurons participating in those sequences changed gradually. Thus, the same population of neurons that encodes temporal information over seconds can also be used to distinguish periods of time over much longer timescales. These results unify two previously separate paradigms of temporal processing in the hippocampus that support episodic memory. Episodic memories span timescales of seconds, minutes, and days. Mau et al. use calcium imaging to longitudinally monitor cell sequences in hippocampal CA1. Bayesian decoder analyses show that the same population of neurons carries information about time across all three scales.","author":[{"dropping-particle":"","family":"Mau","given":"W.","non-dropping-particle":"","parse-names":false,"suffix":""},{"dropping-particle":"","family":"Sullivan","given":"D.W.","non-dropping-particle":"","parse-names":false,"suffix":""},{"dropping-particle":"","family":"Kinsky","given":"N.R.","non-dropping-particle":"","parse-names":false,"suffix":""},{"dropping-particle":"","family":"Hasselmo","given":"M.E.","non-dropping-particle":"","parse-names":false,"suffix":""},{"dropping-particle":"","family":"Howard","given":"M.W.","non-dropping-particle":"","parse-names":false,"suffix":""},{"dropping-particle":"","family":"Eichenbaum","given":"Howard","non-dropping-particle":"","parse-names":false,"suffix":""}],"container-title":"Current Biology","id":"ITEM-1","issued":{"date-parts":[["2018"]]},"title":"The Same Hippocampal CA1 Population Simultaneously Codes Temporal Information over Multiple Timescales","type":"article-journal"},"uris":["http://www.mendeley.com/documents/?uuid=f64d6ef3-6f17-311a-ac5d-54b276e0e9af"]}],"mendeley":{"formattedCitation":"(Mau et al., 2018)","plainTextFormattedCitation":"(Mau et al., 2018)","previouslyFormattedCitation":"(Mau et al., 2018)"},"properties":{"noteIndex":0},"schema":"https://github.com/citation-style-language/schema/raw/master/csl-citation.json"}</w:instrText>
      </w:r>
      <w:r>
        <w:fldChar w:fldCharType="separate"/>
      </w:r>
      <w:r w:rsidRPr="00FB2422">
        <w:rPr>
          <w:noProof/>
        </w:rPr>
        <w:t>(Mau et al., 2018)</w:t>
      </w:r>
      <w:r>
        <w:fldChar w:fldCharType="end"/>
      </w:r>
      <w:r>
        <w:t xml:space="preserve">. From this study, </w:t>
      </w:r>
      <w:r w:rsidR="00F96AE5">
        <w:t xml:space="preserve">I gleaned two major conclusions. The first conclusion was that despite the absence of salient cues for maintaining a stable pattern of activity, temporal sequences are surprisingly robust across sessions. During treadmill running, mice were given </w:t>
      </w:r>
      <w:r w:rsidR="00454206">
        <w:t>just</w:t>
      </w:r>
      <w:r w:rsidR="00F96AE5">
        <w:t xml:space="preserve"> a single cue (the treadmill turning on) that was able to sustain the ordered firing of neurons for 10 seconds. Incredibly, this order was consistent throughout four days of recording</w:t>
      </w:r>
      <w:r w:rsidR="00B947C9">
        <w:t xml:space="preserve">. Stability in place cell sequences </w:t>
      </w:r>
      <w:r w:rsidR="00B947C9">
        <w:fldChar w:fldCharType="begin" w:fldLock="1"/>
      </w:r>
      <w:r w:rsidR="00454206">
        <w:instrText xml:space="preserve">ADDIN CSL_CITATION {"citationItems":[{"id":"ITEM-1","itemData":{"DOI":"10.1038/nn.3329","ISSN":"1097-6256","PMID":"23396101","abstract":"Using Ca(2+) imaging in freely behaving mice that repeatedly explored a familiar environment, we tracked thousands of CA1 pyramidal cells' place fields over weeks. Place coding was dynamic, as each day the ensemble representation of this environment involved a unique subset of cells. However, cells in the </w:instrText>
      </w:r>
      <w:r w:rsidR="00454206">
        <w:rPr>
          <w:rFonts w:ascii="Lucida Sans Unicode" w:hAnsi="Lucida Sans Unicode" w:cs="Lucida Sans Unicode"/>
        </w:rPr>
        <w:instrText>∼</w:instrText>
      </w:r>
      <w:r w:rsidR="00454206">
        <w:instrText>15-25% overlap between any two of these subsets retained the same place fields, which sufficed to preserve an accurate spatial representation across weeks.","author":[{"dropping-particle":"","family":"Ziv","given":"Yaniv","non-dropping-particle":"","parse-names":false,"suffix":""},{"dropping-particle":"","family":"Burns","given":"Laurie D","non-dropping-particle":"","parse-names":false,"suffix":""},{"dropping-particle":"","family":"Cocker","given":"Eric D","non-dropping-particle":"","parse-names":false,"suffix":""},{"dropping-particle":"","family":"Hamel","given":"Elizabeth O","non-dropping-particle":"","parse-names":false,"suffix":""},{"dropping-particle":"","family":"Ghosh","given":"Kunal K","non-dropping-particle":"","parse-names":false,"suffix":""},{"dropping-particle":"","family":"Kitch","given":"Lacey J","non-dropping-particle":"","parse-names":false,"suffix":""},{"dropping-particle":"El","family":"Gamal","given":"Abbas","non-dropping-particle":"","parse-names":false,"suffix":""},{"dropping-particle":"","family":"Schnitzer","given":"Mark J","non-dropping-particle":"","parse-names":false,"suffix":""}],"container-title":"Nature Neuroscience","id":"ITEM-1","issue":"3","issued":{"date-parts":[["2013","2","10"]]},"page":"264-266","title":"Long-term dynamics of CA1 hippocampal place codes","type":"article-journal","volume":"16"},"uris":["http://www.mendeley.com/documents/?uuid=34ca9278-dc23-3efc-bdf7-40cf4f8fd14b"]}],"mendeley":{"formattedCitation":"(Ziv et al., 2013)","plainTextFormattedCitation":"(Ziv et al., 2013)","previouslyFormattedCitation":"(Ziv et al., 2013)"},"properties":{"noteIndex":0},"schema":"https://github.com/citation-style-language/schema/raw/master/csl-citation.json"}</w:instrText>
      </w:r>
      <w:r w:rsidR="00B947C9">
        <w:fldChar w:fldCharType="separate"/>
      </w:r>
      <w:r w:rsidR="00B947C9" w:rsidRPr="00B947C9">
        <w:rPr>
          <w:noProof/>
        </w:rPr>
        <w:t>(Ziv et al., 2013)</w:t>
      </w:r>
      <w:r w:rsidR="00B947C9">
        <w:fldChar w:fldCharType="end"/>
      </w:r>
      <w:r w:rsidR="00B947C9">
        <w:t xml:space="preserve"> could be a byproduct of sensory information originating from </w:t>
      </w:r>
      <w:proofErr w:type="spellStart"/>
      <w:r w:rsidR="00B947C9">
        <w:t>entorhinal</w:t>
      </w:r>
      <w:proofErr w:type="spellEnd"/>
      <w:r w:rsidR="00B947C9">
        <w:t xml:space="preserve"> processing of landmarks. However, robustness in temporal sequences could only originate from an internal mechanism for maintenance, probably involving </w:t>
      </w:r>
      <w:r w:rsidR="004C64DF">
        <w:t>synaptic potentiation</w:t>
      </w:r>
      <w:r w:rsidR="00B947C9">
        <w:t xml:space="preserve">. The second conclusion from my experiment was that despite the perceived stability, temporal sequences </w:t>
      </w:r>
      <w:r w:rsidR="00454206">
        <w:t xml:space="preserve">also exhibit considerable variation from day to day. This variation was the outcome of the activity of neurons that gained fields and </w:t>
      </w:r>
      <w:r w:rsidR="00C7244F">
        <w:t>others</w:t>
      </w:r>
      <w:r w:rsidR="00454206">
        <w:t xml:space="preserve"> that lost fields. The malleability of these neurons produced sequences that evolved over time, an attribute that could support </w:t>
      </w:r>
      <w:proofErr w:type="spellStart"/>
      <w:r w:rsidR="00454206">
        <w:t>timestamping</w:t>
      </w:r>
      <w:proofErr w:type="spellEnd"/>
      <w:r w:rsidR="00454206">
        <w:t xml:space="preserve"> of events (an idea also supported by results from Chapter Three; </w:t>
      </w:r>
      <w:r w:rsidR="004C64DF">
        <w:t xml:space="preserve">as well as </w:t>
      </w:r>
      <w:r w:rsidR="00454206">
        <w:fldChar w:fldCharType="begin" w:fldLock="1"/>
      </w:r>
      <w:r w:rsidR="002A617F">
        <w:instrText>ADDIN CSL_CITATION {"citationItems":[{"id":"ITEM-1","itemData":{"DOI":"10.7554/eLife.12247","ISSN":"2050-084X","PMID":"26682652","abstract":"The capacity to remember temporal relationships between different events is essential to episodic memory, but little is currently known about its underlying mechanisms. We performed time-lapse imaging of thousands of neurons over weeks in the hippocampal CA1 of mice as they repeatedly visited two distinct environments. Longitudinal analysis exposed ongoing environment-independent evolution of episodic representations, despite stable place field locations and constant remapping between the two environments. These dynamics time-stamped experienced events via neuronal ensembles that had cellular composition and activity patterns unique to specific points in time. Temporally close episodes shared a common timestamp regardless of the spatial context in which they occurred. Temporally remote episodes had distinct timestamps, even if they occurred within the same spatial context. Our results suggest that days-scale hippocampal ensemble dynamics could support the formation of a mental timeline in which experienced events could be mnemonically associated or dissociated based on their temporal distance.","author":[{"dropping-particle":"","family":"Rubin","given":"Alon","non-dropping-particle":"","parse-names":false,"suffix":""},{"dropping-particle":"","family":"Geva","given":"Nitzan","non-dropping-particle":"","parse-names":false,"suffix":""},{"dropping-particle":"","family":"Sheintuch","given":"Liron","non-dropping-particle":"","parse-names":false,"suffix":""},{"dropping-particle":"","family":"Ziv","given":"Yaniv","non-dropping-particle":"","parse-names":false,"suffix":""}],"container-title":"eLife","id":"ITEM-1","issued":{"date-parts":[["2015","12","18"]]},"page":"e12247","publisher":"eLife Sciences Publications Limited","title":"Hippocampal ensemble dynamics timestamp events in long-term memory.","type":"article-journal","volume":"4"},"uris":["http://www.mendeley.com/documents/?uuid=532d97d6-6c5f-48a3-9e56-38e39368f238"]}],"mendeley":{"formattedCitation":"(Rubin et al., 2015)","manualFormatting":"Rubin et al., 2015)","plainTextFormattedCitation":"(Rubin et al., 2015)","previouslyFormattedCitation":"(Rubin et al., 2015)"},"properties":{"noteIndex":0},"schema":"https://github.com/citation-style-language/schema/raw/master/csl-citation.json"}</w:instrText>
      </w:r>
      <w:r w:rsidR="00454206">
        <w:fldChar w:fldCharType="separate"/>
      </w:r>
      <w:r w:rsidR="00454206" w:rsidRPr="00454206">
        <w:rPr>
          <w:noProof/>
        </w:rPr>
        <w:t>Rubin et al., 2015)</w:t>
      </w:r>
      <w:r w:rsidR="00454206">
        <w:fldChar w:fldCharType="end"/>
      </w:r>
      <w:r w:rsidR="00454206">
        <w:t>. Speculating further, the evolution of hippocampal sequences could</w:t>
      </w:r>
      <w:r w:rsidR="00A56337">
        <w:t xml:space="preserve"> also</w:t>
      </w:r>
      <w:r w:rsidR="00454206">
        <w:t xml:space="preserve"> reflect consolidation of new information into existing schemas </w:t>
      </w:r>
      <w:r w:rsidR="002A617F">
        <w:fldChar w:fldCharType="begin" w:fldLock="1"/>
      </w:r>
      <w:r w:rsidR="00E74DC2">
        <w:instrText>ADDIN CSL_CITATION {"citationItems":[{"id":"ITEM-1","itemData":{"DOI":"10.1016/J.NEURON.2011.06.037","ISSN":"0896-6273","abstract":"Most studies on memory consolidation consider the new information as if it were imposed on a tabula rasa, but considerable evidence indicates that new memories must be interleaved within a large network of relevant pre-existing knowledge. Early studies on reconsolidation highlighted that a newly consolidated memory could be erased after reactivation, but new evidence has shown that an effective reactivation experience must also involve memory reorganization to incorporate new learning. The combination of these observations on consolidation and reconsolidation highlights the fundamental similarities of both phenomena as the integration of new information and old, and it suggests reconsolidation = consolidation as a neverending process of schema modification.","author":[{"dropping-particle":"","family":"McKenzie","given":"Sam","non-dropping-particle":"","parse-names":false,"suffix":""},{"dropping-particle":"","family":"Eichenbaum","given":"Howard","non-dropping-particle":"","parse-names":false,"suffix":""}],"container-title":"Neuron","id":"ITEM-1","issue":"2","issued":{"date-parts":[["2011","7","28"]]},"page":"224-233","publisher":"Cell Press","title":"Consolidation and Reconsolidation: Two Lives of Memories?","type":"article-journal","volume":"71"},"uris":["http://www.mendeley.com/documents/?uuid=d6e5b3ff-b00d-3390-84dc-df8fe391b001"]}],"mendeley":{"formattedCitation":"(McKenzie and Eichenbaum, 2011)","plainTextFormattedCitation":"(McKenzie and Eichenbaum, 2011)","previouslyFormattedCitation":"(McKenzie and Eichenbaum, 2011)"},"properties":{"noteIndex":0},"schema":"https://github.com/citation-style-language/schema/raw/master/csl-citation.json"}</w:instrText>
      </w:r>
      <w:r w:rsidR="002A617F">
        <w:fldChar w:fldCharType="separate"/>
      </w:r>
      <w:r w:rsidR="002A617F" w:rsidRPr="002A617F">
        <w:rPr>
          <w:noProof/>
        </w:rPr>
        <w:t>(McKenzie and Eichenbaum, 2011)</w:t>
      </w:r>
      <w:r w:rsidR="002A617F">
        <w:fldChar w:fldCharType="end"/>
      </w:r>
      <w:r w:rsidR="002A617F">
        <w:t xml:space="preserve">. </w:t>
      </w:r>
    </w:p>
    <w:p w14:paraId="03BE013B" w14:textId="5241F945" w:rsidR="00C3423C" w:rsidRDefault="00C3423C" w:rsidP="00B82025">
      <w:pPr>
        <w:pStyle w:val="BUMainText"/>
      </w:pPr>
      <w:r>
        <w:tab/>
      </w:r>
      <w:r w:rsidR="002A617F">
        <w:t xml:space="preserve">The results presented in Chapter Two inspired further questions that could be explored in future experiments. </w:t>
      </w:r>
      <w:r>
        <w:t xml:space="preserve">Given that sequences are reproducible across trials, what is the mechanism by which they are formed and maintained? While an easy question to ask, answering it is </w:t>
      </w:r>
      <w:r w:rsidR="00C7244F">
        <w:t>non</w:t>
      </w:r>
      <w:r>
        <w:t xml:space="preserve">trivial. This is complicated further by the prospect that formation </w:t>
      </w:r>
      <w:r>
        <w:lastRenderedPageBreak/>
        <w:t xml:space="preserve">and maintenance might be governed by disparate mechanisms. Here, I </w:t>
      </w:r>
      <w:r w:rsidR="00C7244F">
        <w:t>speculate</w:t>
      </w:r>
      <w:r>
        <w:t xml:space="preserve"> (1) that sequence </w:t>
      </w:r>
      <w:r>
        <w:rPr>
          <w:i/>
        </w:rPr>
        <w:t>formation</w:t>
      </w:r>
      <w:r>
        <w:t xml:space="preserve"> is dependent on intrinsic connectivity and excitability of certain neuronal populations and (2) that sequence </w:t>
      </w:r>
      <w:r>
        <w:rPr>
          <w:i/>
        </w:rPr>
        <w:t>maintenance</w:t>
      </w:r>
      <w:r>
        <w:t xml:space="preserve"> is a consequence of plasticity afforded by other physiological signatures in the hippocampus. </w:t>
      </w:r>
    </w:p>
    <w:p w14:paraId="62B0860D" w14:textId="77777777" w:rsidR="00C3423C" w:rsidRDefault="00C3423C" w:rsidP="00B82025">
      <w:pPr>
        <w:pStyle w:val="BUMainText"/>
      </w:pPr>
    </w:p>
    <w:p w14:paraId="00CAD208" w14:textId="1B2FE0E8" w:rsidR="00C3423C" w:rsidRDefault="00045120" w:rsidP="00C3423C">
      <w:pPr>
        <w:pStyle w:val="Heading2"/>
      </w:pPr>
      <w:bookmarkStart w:id="201" w:name="_Toc415341998"/>
      <w:r>
        <w:t xml:space="preserve">Cell excitability </w:t>
      </w:r>
      <w:r w:rsidR="00EB6637">
        <w:t>support</w:t>
      </w:r>
      <w:r w:rsidR="004C64DF">
        <w:t>s</w:t>
      </w:r>
      <w:r w:rsidR="00C3423C">
        <w:t xml:space="preserve"> sequence formation</w:t>
      </w:r>
      <w:bookmarkEnd w:id="201"/>
      <w:r w:rsidR="00C3423C">
        <w:t xml:space="preserve"> </w:t>
      </w:r>
      <w:r w:rsidR="00C3423C">
        <w:tab/>
      </w:r>
    </w:p>
    <w:p w14:paraId="1E18E0B9" w14:textId="0B7AAC7D" w:rsidR="006D2177" w:rsidRPr="0036502F" w:rsidRDefault="00C3423C" w:rsidP="00B82025">
      <w:pPr>
        <w:pStyle w:val="BUMainText"/>
      </w:pPr>
      <w:r>
        <w:tab/>
      </w:r>
      <w:r w:rsidR="001C77C5">
        <w:t xml:space="preserve">Memory allocation refers to the study of </w:t>
      </w:r>
      <w:r w:rsidR="00DE4BD2">
        <w:t>how</w:t>
      </w:r>
      <w:r w:rsidR="001C77C5">
        <w:t xml:space="preserve"> neurons are entrusted with encoding particular memories </w:t>
      </w:r>
      <w:r w:rsidR="001C77C5">
        <w:fldChar w:fldCharType="begin" w:fldLock="1"/>
      </w:r>
      <w:r w:rsidR="00DE4BD2">
        <w:instrText>ADDIN CSL_CITATION {"citationItems":[{"id":"ITEM-1","itemData":{"DOI":"10.1126/science.1174519","ISBN":"1095-9203 (Electronic)\\r0036-8075 (Linking)","ISSN":"00368075","PMID":"19833959","abstract":"Although memory allocation is a subject of active research in computer science, little is known about how the brain allocates information within neural circuits. There is an extensive literature on how specific types of memory engage different parts of the brain, and how neurons in these regions process and store information. Until recently, however, the mechanisms that determine how specific cells and synapses within a neural circuit (and not their neighbors) are recruited during learning have received little attention. Recent findings suggest that memory allocation is not random, but rather specific mechanisms regulate where information is stored within a neural circuit. New methods that allow tagging, imaging, activation, and inactivation of neurons in behaving animals promise to revolutionize studies of brain circuits, including memory allocation. Results from these studies are likely to have a considerable impact on computer science, as well as on the understanding of memory and its disorders.","author":[{"dropping-particle":"","family":"Silva","given":"Alcino J","non-dropping-particle":"","parse-names":false,"suffix":""},{"dropping-particle":"","family":"Zhou","given":"Yu","non-dropping-particle":"","parse-names":false,"suffix":""},{"dropping-particle":"","family":"Rogerson","given":"Thomas","non-dropping-particle":"","parse-names":false,"suffix":""},{"dropping-particle":"","family":"Shobe","given":"Justin","non-dropping-particle":"","parse-names":false,"suffix":""},{"dropping-particle":"","family":"Balaji","given":"J","non-dropping-particle":"","parse-names":false,"suffix":""}],"container-title":"Science","id":"ITEM-1","issue":"5951","issued":{"date-parts":[["2009","10","16"]]},"page":"391-395","publisher":"American Association for the Advancement of Science","title":"Molecular and cellular approaches to memory allocation in neural circuits","type":"article","volume":"326"},"uris":["http://www.mendeley.com/documents/?uuid=4a75048c-d228-3537-9978-b0585592e520"]}],"mendeley":{"formattedCitation":"(Silva et al., 2009)","plainTextFormattedCitation":"(Silva et al., 2009)","previouslyFormattedCitation":"(Silva et al., 2009)"},"properties":{"noteIndex":0},"schema":"https://github.com/citation-style-language/schema/raw/master/csl-citation.json"}</w:instrText>
      </w:r>
      <w:r w:rsidR="001C77C5">
        <w:fldChar w:fldCharType="separate"/>
      </w:r>
      <w:r w:rsidR="001C77C5" w:rsidRPr="001C77C5">
        <w:rPr>
          <w:noProof/>
        </w:rPr>
        <w:t>(Silva et al., 2009)</w:t>
      </w:r>
      <w:r w:rsidR="001C77C5">
        <w:fldChar w:fldCharType="end"/>
      </w:r>
      <w:r w:rsidR="001C77C5">
        <w:t xml:space="preserve">. </w:t>
      </w:r>
      <w:r w:rsidR="00DE4BD2">
        <w:t xml:space="preserve">As discussed in Chapter One, excitability </w:t>
      </w:r>
      <w:r w:rsidR="00DE4BD2">
        <w:fldChar w:fldCharType="begin" w:fldLock="1"/>
      </w:r>
      <w:r w:rsidR="00DE4BD2">
        <w:instrText>ADDIN CSL_CITATION {"citationItems":[{"id":"ITEM-1","itemData":{"PMID":"25102562","author":[{"dropping-particle":"","family":"Yiu","given":"Adelaide P.","non-dropping-particle":"","parse-names":false,"suffix":""},{"dropping-particle":"","family":"Mercaldo","given":"Valentina","non-dropping-particle":"","parse-names":false,"suffix":""},{"dropping-particle":"","family":"Yan","given":"Chen","non-dropping-particle":"","parse-names":false,"suffix":""},{"dropping-particle":"","family":"Richards","given":"Blake","non-dropping-particle":"","parse-names":false,"suffix":""},{"dropping-particle":"","family":"Rashid","given":"Asim J.","non-dropping-particle":"","parse-names":false,"suffix":""},{"dropping-particle":"","family":"Hsiang","given":"Hwa-Lin Liz","non-dropping-particle":"","parse-names":false,"suffix":""},{"dropping-particle":"","family":"Pressey","given":"Jessica","non-dropping-particle":"","parse-names":false,"suffix":""},{"dropping-particle":"","family":"Mahadevan","given":"Vivek","non-dropping-particle":"","parse-names":false,"suffix":""},{"dropping-particle":"","family":"Tran","given":"Matthew M.","non-dropping-particle":"","parse-names":false,"suffix":""},{"dropping-particle":"","family":"Kushner","given":"Steven A.","non-dropping-particle":"","parse-names":false,"suffix":""},{"dropping-particle":"","family":"Woodin","given":"Melanie A.","non-dropping-particle":"","parse-names":false,"suffix":""},{"dropping-particle":"","family":"Frankland","given":"Paul W.","non-dropping-particle":"","parse-names":false,"suffix":""},{"dropping-particle":"","family":"Josselyn","given":"Sheena A.","non-dropping-particle":"","parse-names":false,"suffix":""}],"container-title":"Neuron","id":"ITEM-1","issue":"3","issued":{"date-parts":[["2014","8","6"]]},"page":"722-735","publisher":"Cell Press","title":"Neurons Are Recruited to a Memory Trace Based on Relative Neuronal Excitability Immediately before Training","type":"article-journal","volume":"83"},"uris":["http://www.mendeley.com/documents/?uuid=71c57e01-f058-4d4a-9c1d-f74d554e8ab1"]}],"mendeley":{"formattedCitation":"(Yiu et al., 2014)","plainTextFormattedCitation":"(Yiu et al., 2014)","previouslyFormattedCitation":"(Yiu et al., 2014)"},"properties":{"noteIndex":0},"schema":"https://github.com/citation-style-language/schema/raw/master/csl-citation.json"}</w:instrText>
      </w:r>
      <w:r w:rsidR="00DE4BD2">
        <w:fldChar w:fldCharType="separate"/>
      </w:r>
      <w:r w:rsidR="00DE4BD2" w:rsidRPr="00DE4BD2">
        <w:rPr>
          <w:noProof/>
        </w:rPr>
        <w:t>(Yiu et al., 2014)</w:t>
      </w:r>
      <w:r w:rsidR="00DE4BD2">
        <w:fldChar w:fldCharType="end"/>
      </w:r>
      <w:r w:rsidR="00DE4BD2">
        <w:t xml:space="preserve"> appear</w:t>
      </w:r>
      <w:r w:rsidR="00B602A4">
        <w:t>s</w:t>
      </w:r>
      <w:r w:rsidR="00DE4BD2">
        <w:t xml:space="preserve"> to be </w:t>
      </w:r>
      <w:r w:rsidR="00B602A4">
        <w:t xml:space="preserve">a </w:t>
      </w:r>
      <w:r w:rsidR="00DE4BD2">
        <w:t>reliable biomarke</w:t>
      </w:r>
      <w:r w:rsidR="00B602A4">
        <w:t>r</w:t>
      </w:r>
      <w:r w:rsidR="00BD445A">
        <w:t xml:space="preserve"> for</w:t>
      </w:r>
      <w:r w:rsidR="00DE4BD2">
        <w:t xml:space="preserve"> </w:t>
      </w:r>
      <w:r w:rsidR="00533A02">
        <w:t>which neurons encode a particular</w:t>
      </w:r>
      <w:r w:rsidR="00BD445A">
        <w:t xml:space="preserve"> memory</w:t>
      </w:r>
      <w:r w:rsidR="00DE4BD2">
        <w:t xml:space="preserve">. </w:t>
      </w:r>
      <w:r w:rsidR="0036502F">
        <w:t xml:space="preserve">Though the experiments studying memory allocation usually operate on coarse timescales (over a behavioral session), many similarities can be drawn to findings from fine-timescale, </w:t>
      </w:r>
      <w:r w:rsidR="0036502F">
        <w:rPr>
          <w:i/>
        </w:rPr>
        <w:t xml:space="preserve">in vivo </w:t>
      </w:r>
      <w:r w:rsidR="0036502F">
        <w:t xml:space="preserve">recordings in behaving animals. Here, I will attempt to link these “engram”-style conclusions to observations </w:t>
      </w:r>
      <w:r w:rsidR="001615F6">
        <w:t>from</w:t>
      </w:r>
      <w:r w:rsidR="0036502F">
        <w:t xml:space="preserve"> </w:t>
      </w:r>
      <w:r w:rsidR="0036502F">
        <w:rPr>
          <w:i/>
        </w:rPr>
        <w:t>in vivo</w:t>
      </w:r>
      <w:r w:rsidR="00E102B7">
        <w:rPr>
          <w:i/>
        </w:rPr>
        <w:t xml:space="preserve"> </w:t>
      </w:r>
      <w:r w:rsidR="00E102B7">
        <w:t>recording</w:t>
      </w:r>
      <w:r w:rsidR="0036502F">
        <w:rPr>
          <w:i/>
        </w:rPr>
        <w:t xml:space="preserve"> </w:t>
      </w:r>
      <w:r w:rsidR="00E102B7">
        <w:t>experiments</w:t>
      </w:r>
      <w:r w:rsidR="0036502F">
        <w:t xml:space="preserve">. </w:t>
      </w:r>
    </w:p>
    <w:p w14:paraId="29137E4F" w14:textId="70717CAE" w:rsidR="00C3423C" w:rsidRDefault="006D2177" w:rsidP="00B82025">
      <w:pPr>
        <w:pStyle w:val="BUMainText"/>
      </w:pPr>
      <w:r>
        <w:tab/>
      </w:r>
      <w:r w:rsidR="001615F6">
        <w:t xml:space="preserve">Just as cell excitability impacts memory allocation </w:t>
      </w:r>
      <w:r w:rsidR="001615F6">
        <w:fldChar w:fldCharType="begin" w:fldLock="1"/>
      </w:r>
      <w:r w:rsidR="00043D2C">
        <w:instrText>ADDIN CSL_CITATION {"citationItems":[{"id":"ITEM-1","itemData":{"DOI":"10.1126/science.1174519","ISBN":"1095-9203 (Electronic)\\r0036-8075 (Linking)","ISSN":"00368075","PMID":"19833959","abstract":"Although memory allocation is a subject of active research in computer science, little is known about how the brain allocates information within neural circuits. There is an extensive literature on how specific types of memory engage different parts of the brain, and how neurons in these regions process and store information. Until recently, however, the mechanisms that determine how specific cells and synapses within a neural circuit (and not their neighbors) are recruited during learning have received little attention. Recent findings suggest that memory allocation is not random, but rather specific mechanisms regulate where information is stored within a neural circuit. New methods that allow tagging, imaging, activation, and inactivation of neurons in behaving animals promise to revolutionize studies of brain circuits, including memory allocation. Results from these studies are likely to have a considerable impact on computer science, as well as on the understanding of memory and its disorders.","author":[{"dropping-particle":"","family":"Silva","given":"Alcino J","non-dropping-particle":"","parse-names":false,"suffix":""},{"dropping-particle":"","family":"Zhou","given":"Yu","non-dropping-particle":"","parse-names":false,"suffix":""},{"dropping-particle":"","family":"Rogerson","given":"Thomas","non-dropping-particle":"","parse-names":false,"suffix":""},{"dropping-particle":"","family":"Shobe","given":"Justin","non-dropping-particle":"","parse-names":false,"suffix":""},{"dropping-particle":"","family":"Balaji","given":"J","non-dropping-particle":"","parse-names":false,"suffix":""}],"container-title":"Science","id":"ITEM-1","issue":"5951","issued":{"date-parts":[["2009","10","16"]]},"page":"391-395","publisher":"American Association for the Advancement of Science","title":"Molecular and cellular approaches to memory allocation in neural circuits","type":"article","volume":"326"},"uris":["http://www.mendeley.com/documents/?uuid=4a75048c-d228-3537-9978-b0585592e520"]}],"mendeley":{"formattedCitation":"(Silva et al., 2009)","plainTextFormattedCitation":"(Silva et al., 2009)","previouslyFormattedCitation":"(Silva et al., 2009)"},"properties":{"noteIndex":0},"schema":"https://github.com/citation-style-language/schema/raw/master/csl-citation.json"}</w:instrText>
      </w:r>
      <w:r w:rsidR="001615F6">
        <w:fldChar w:fldCharType="separate"/>
      </w:r>
      <w:r w:rsidR="001615F6" w:rsidRPr="001615F6">
        <w:rPr>
          <w:noProof/>
        </w:rPr>
        <w:t>(Silva et al., 2009)</w:t>
      </w:r>
      <w:r w:rsidR="001615F6">
        <w:fldChar w:fldCharType="end"/>
      </w:r>
      <w:r w:rsidR="001615F6">
        <w:t>, e</w:t>
      </w:r>
      <w:r w:rsidR="00DE4BD2">
        <w:t xml:space="preserve">xcitability </w:t>
      </w:r>
      <w:r w:rsidR="00DE4BD2" w:rsidRPr="000E7DF7">
        <w:rPr>
          <w:highlight w:val="yellow"/>
          <w:rPrChange w:id="202" w:author="Michael Hasselmo" w:date="2019-04-08T23:47:00Z">
            <w:rPr/>
          </w:rPrChange>
        </w:rPr>
        <w:t xml:space="preserve">in </w:t>
      </w:r>
      <w:r w:rsidR="008265D6" w:rsidRPr="000E7DF7">
        <w:rPr>
          <w:highlight w:val="yellow"/>
          <w:rPrChange w:id="203" w:author="Michael Hasselmo" w:date="2019-04-08T23:47:00Z">
            <w:rPr/>
          </w:rPrChange>
        </w:rPr>
        <w:t xml:space="preserve">the dendritic arbor of </w:t>
      </w:r>
      <w:r w:rsidR="00DE4BD2" w:rsidRPr="000E7DF7">
        <w:rPr>
          <w:highlight w:val="yellow"/>
          <w:rPrChange w:id="204" w:author="Michael Hasselmo" w:date="2019-04-08T23:47:00Z">
            <w:rPr/>
          </w:rPrChange>
        </w:rPr>
        <w:t xml:space="preserve">hippocampal pyramidal cells is </w:t>
      </w:r>
      <w:r w:rsidR="001615F6" w:rsidRPr="000E7DF7">
        <w:rPr>
          <w:highlight w:val="yellow"/>
          <w:rPrChange w:id="205" w:author="Michael Hasselmo" w:date="2019-04-08T23:47:00Z">
            <w:rPr/>
          </w:rPrChange>
        </w:rPr>
        <w:t xml:space="preserve">also </w:t>
      </w:r>
      <w:r w:rsidR="00DE4BD2" w:rsidRPr="000E7DF7">
        <w:rPr>
          <w:highlight w:val="yellow"/>
          <w:rPrChange w:id="206" w:author="Michael Hasselmo" w:date="2019-04-08T23:47:00Z">
            <w:rPr/>
          </w:rPrChange>
        </w:rPr>
        <w:t>a major determinant of whether they exhibit receptive fields</w:t>
      </w:r>
      <w:r w:rsidR="00DE4BD2">
        <w:t xml:space="preserve">. </w:t>
      </w:r>
      <w:r w:rsidR="00533A02">
        <w:t>As it turns out, t</w:t>
      </w:r>
      <w:r w:rsidR="00B77FC9">
        <w:t xml:space="preserve">he </w:t>
      </w:r>
      <w:proofErr w:type="spellStart"/>
      <w:r w:rsidR="00B77FC9">
        <w:t>sparsity</w:t>
      </w:r>
      <w:proofErr w:type="spellEnd"/>
      <w:r w:rsidR="00B77FC9">
        <w:t xml:space="preserve"> of activity in CA1 translates into a large number of cells </w:t>
      </w:r>
      <w:r w:rsidR="003A1526">
        <w:t xml:space="preserve">actually </w:t>
      </w:r>
      <w:r w:rsidR="00B77FC9">
        <w:t xml:space="preserve">being </w:t>
      </w:r>
      <w:r w:rsidR="003A1526">
        <w:t>silent in an environment while only a</w:t>
      </w:r>
      <w:r w:rsidR="00B77FC9">
        <w:t xml:space="preserve"> small percentage dis</w:t>
      </w:r>
      <w:r w:rsidR="003A1526">
        <w:t>play</w:t>
      </w:r>
      <w:r w:rsidR="00B77FC9">
        <w:t xml:space="preserve"> spatial selectivity. The pyramidal cells with spatial fields are markedly different from their silent counterparts in a number of ways. Collectively, CA1 place cells show increased excitability properties in that they have lower spiking thresholds, higher </w:t>
      </w:r>
      <w:proofErr w:type="spellStart"/>
      <w:r w:rsidR="00B77FC9">
        <w:t>subthreshold</w:t>
      </w:r>
      <w:proofErr w:type="spellEnd"/>
      <w:r w:rsidR="00B77FC9">
        <w:t xml:space="preserve"> membrane potentials, and </w:t>
      </w:r>
      <w:r w:rsidR="001C77C5">
        <w:t xml:space="preserve">higher bursting propensities than silent cells </w:t>
      </w:r>
      <w:r w:rsidR="001C77C5">
        <w:fldChar w:fldCharType="begin" w:fldLock="1"/>
      </w:r>
      <w:r w:rsidR="001C77C5">
        <w:instrText>ADDIN CSL_CITATION {"citationItems":[{"id":"ITEM-1","itemData":{"DOI":"10.1016/j.neuron.2011.03.006","ISSN":"08966273","PMID":"21482360","abstract":"For each environment a rodent has explored, its hippocampus contains a map consisting of a unique subset of neurons, called place cells, that have spatially tuned spiking there, with the remaining neurons being essentially silent. Using whole-cell recording in freely moving rats exploring a novel maze, we observed differences in intrinsic cellular properties and input-based subthreshold membrane potential levels underlying this division into place and silent cells. Compared to silent cells, place cells had lower spike thresholds and peaked versus flat subthreshold membrane potentials as a function of animal location. Both differences were evident from the beginning of exploration. Additionally, future place cells exhibited higher burst propensity before exploration. Thus, internal settings appear to predetermine which cells will represent the next novel environment encountered. Furthermore, place cells fired spatially tuned bursts with large, putatively calcium-mediated depolarizations that could trigger plasticity and stabilize the new map for long-term storage. Our results provide new insight into hippocampal memory formation.","author":[{"dropping-particle":"","family":"Epsztein","given":"Jérôme","non-dropping-particle":"","parse-names":false,"suffix":""},{"dropping-particle":"","family":"Brecht","given":"Michael","non-dropping-particle":"","parse-names":false,"suffix":""},{"dropping-particle":"","family":"Lee","given":"Albert K.","non-dropping-particle":"","parse-names":false,"suffix":""}],"container-title":"Neuron","id":"ITEM-1","issue":"1","issued":{"date-parts":[["2011","4","14"]]},"page":"109-120","title":"Intracellular Determinants of Hippocampal CA1 Place and Silent Cell Activity in a Novel Environment","type":"article-journal","volume":"70"},"uris":["http://www.mendeley.com/documents/?uuid=4d850345-1a25-380b-9559-dad4db72f353"]}],"mendeley":{"formattedCitation":"(Epsztein et al., 2011)","plainTextFormattedCitation":"(Epsztein et al., 2011)","previouslyFormattedCitation":"(Epsztein et al., 2011)"},"properties":{"noteIndex":0},"schema":"https://github.com/citation-style-language/schema/raw/master/csl-citation.json"}</w:instrText>
      </w:r>
      <w:r w:rsidR="001C77C5">
        <w:fldChar w:fldCharType="separate"/>
      </w:r>
      <w:r w:rsidR="001C77C5" w:rsidRPr="001C77C5">
        <w:rPr>
          <w:noProof/>
        </w:rPr>
        <w:t>(Epsztein et al., 2011)</w:t>
      </w:r>
      <w:r w:rsidR="001C77C5">
        <w:fldChar w:fldCharType="end"/>
      </w:r>
      <w:r w:rsidR="0080762B">
        <w:t xml:space="preserve">. Spontaneous increases of the </w:t>
      </w:r>
      <w:proofErr w:type="spellStart"/>
      <w:r w:rsidR="0080762B">
        <w:t>subthreshold</w:t>
      </w:r>
      <w:proofErr w:type="spellEnd"/>
      <w:r w:rsidR="0080762B">
        <w:t xml:space="preserve"> </w:t>
      </w:r>
      <w:r w:rsidR="0080762B" w:rsidRPr="000E7DF7">
        <w:rPr>
          <w:highlight w:val="yellow"/>
          <w:rPrChange w:id="207" w:author="Michael Hasselmo" w:date="2019-04-08T23:48:00Z">
            <w:rPr/>
          </w:rPrChange>
        </w:rPr>
        <w:lastRenderedPageBreak/>
        <w:t>membrane potential produce nov</w:t>
      </w:r>
      <w:r w:rsidR="00570AD2" w:rsidRPr="000E7DF7">
        <w:rPr>
          <w:highlight w:val="yellow"/>
          <w:rPrChange w:id="208" w:author="Michael Hasselmo" w:date="2019-04-08T23:48:00Z">
            <w:rPr/>
          </w:rPrChange>
        </w:rPr>
        <w:t xml:space="preserve">el place fields at those locations </w:t>
      </w:r>
      <w:r w:rsidR="00570AD2" w:rsidRPr="000E7DF7">
        <w:rPr>
          <w:highlight w:val="yellow"/>
          <w:rPrChange w:id="209" w:author="Michael Hasselmo" w:date="2019-04-08T23:48:00Z">
            <w:rPr/>
          </w:rPrChange>
        </w:rPr>
        <w:fldChar w:fldCharType="begin" w:fldLock="1"/>
      </w:r>
      <w:r w:rsidR="00570AD2" w:rsidRPr="000E7DF7">
        <w:rPr>
          <w:highlight w:val="yellow"/>
          <w:rPrChange w:id="210" w:author="Michael Hasselmo" w:date="2019-04-08T23:48:00Z">
            <w:rPr/>
          </w:rPrChange>
        </w:rPr>
        <w:instrText>ADDIN CSL_CITATION {"citationItems":[{"id":"ITEM-1","itemData":{"DOI":"10.1038/nn.4062","ISSN":"1097-6256","PMID":"26167906","abstract":"Feature-selective firing allows networks to produce representations of the external and internal environments. Despite its importance, the mechanisms generating neuronal feature selectivity are incompletely understood. In many cortical microcircuits the integration of two functionally distinct inputs occurs nonlinearly through generation of active dendritic signals that drive burst firing and robust plasticity. To examine the role of this processing in feature selectivity, we recorded CA1 pyramidal neuron membrane potential and local field potential in mice running on a linear treadmill. We found that dendritic plateau potentials were produced by an interaction between properly timed input from entorhinal cortex and hippocampal CA3. These conjunctive signals positively modulated the firing of previously established place fields and rapidly induced new place field formation to produce feature selectivity in CA1 that is a function of both entorhinal cortex and CA3 input. Such selectivity could allow mixed network level representations that support context-dependent spatial maps.","author":[{"dropping-particle":"","family":"Bittner","given":"Katie C","non-dropping-particle":"","parse-names":false,"suffix":""},{"dropping-particle":"","family":"Grienberger","given":"Christine","non-dropping-particle":"","parse-names":false,"suffix":""},{"dropping-particle":"","family":"Vaidya","given":"Sachin P","non-dropping-particle":"","parse-names":false,"suffix":""},{"dropping-particle":"","family":"Milstein","given":"Aaron D","non-dropping-particle":"","parse-names":false,"suffix":""},{"dropping-particle":"","family":"Macklin","given":"John J","non-dropping-particle":"","parse-names":false,"suffix":""},{"dropping-particle":"","family":"Suh","given":"Junghyup","non-dropping-particle":"","parse-names":false,"suffix":""},{"dropping-particle":"","family":"Tonegawa","given":"Susumu","non-dropping-particle":"","parse-names":false,"suffix":""},{"dropping-particle":"","family":"Magee","given":"Jeffrey C","non-dropping-particle":"","parse-names":false,"suffix":""}],"container-title":"Nature Neuroscience","id":"ITEM-1","issue":"8","issued":{"date-parts":[["2015","7","13"]]},"page":"1133-1142","title":"Conjunctive input processing drives feature selectivity in hippocampal CA1 neurons","type":"article-journal","volume":"18"},"uris":["http://www.mendeley.com/documents/?uuid=319e47da-fba9-3fc7-9a40-610bde461c2a"]}],"mendeley":{"formattedCitation":"(Bittner et al., 2015)","plainTextFormattedCitation":"(Bittner et al., 2015)","previouslyFormattedCitation":"(Bittner et al., 2015)"},"properties":{"noteIndex":0},"schema":"https://github.com/citation-style-language/schema/raw/master/csl-citation.json"}</w:instrText>
      </w:r>
      <w:r w:rsidR="00570AD2" w:rsidRPr="000E7DF7">
        <w:rPr>
          <w:highlight w:val="yellow"/>
          <w:rPrChange w:id="211" w:author="Michael Hasselmo" w:date="2019-04-08T23:48:00Z">
            <w:rPr/>
          </w:rPrChange>
        </w:rPr>
        <w:fldChar w:fldCharType="separate"/>
      </w:r>
      <w:r w:rsidR="00570AD2" w:rsidRPr="000E7DF7">
        <w:rPr>
          <w:noProof/>
          <w:highlight w:val="yellow"/>
          <w:rPrChange w:id="212" w:author="Michael Hasselmo" w:date="2019-04-08T23:48:00Z">
            <w:rPr>
              <w:noProof/>
            </w:rPr>
          </w:rPrChange>
        </w:rPr>
        <w:t>(Bittner et al., 2015)</w:t>
      </w:r>
      <w:r w:rsidR="00570AD2" w:rsidRPr="000E7DF7">
        <w:rPr>
          <w:highlight w:val="yellow"/>
          <w:rPrChange w:id="213" w:author="Michael Hasselmo" w:date="2019-04-08T23:48:00Z">
            <w:rPr/>
          </w:rPrChange>
        </w:rPr>
        <w:fldChar w:fldCharType="end"/>
      </w:r>
      <w:r w:rsidR="00570AD2">
        <w:t>, and these events seem to be accompanied by local dendritic spikes</w:t>
      </w:r>
      <w:r w:rsidR="00BA2802">
        <w:t xml:space="preserve"> as well</w:t>
      </w:r>
      <w:r w:rsidR="00B602A4">
        <w:t>, which further serve to stabilize these fields</w:t>
      </w:r>
      <w:r w:rsidR="00570AD2">
        <w:t xml:space="preserve"> </w:t>
      </w:r>
      <w:r w:rsidR="00570AD2">
        <w:fldChar w:fldCharType="begin" w:fldLock="1"/>
      </w:r>
      <w:r w:rsidR="001E1FD6">
        <w:instrText>ADDIN CSL_CITATION {"citationItems":[{"id":"ITEM-1","itemData":{"abstract":"Hippocampal place cell ensembles form a cognitive map of space during exposure to novel environments. However, surprisingly little evidence exists to support the idea that synaptic plasticity in place cells is involved in forming new place fields. Here we used high-resolution functional imaging to determine the signaling patterns in CA1 soma, dendrites, and axons associated with place field formation when mice are exposed to novel virtual environments. We found that putative local dendritic spikes often occur prior to somatic place field firing. Subsequently, the first occurrence of somatic place field firing was associated with widespread regenerative dendritic events, which decreased in prevalence with increased novel environment experience. This transient increase in regenerative events was likely facilitated by a reduction in dendritic inhibition. Since regenerative dendritic events can provide the depolarization necessary for Hebbian potentiation, these results suggest that activity-dependent synaptic plasticity underlies the formation of many CA1 place fields.","author":[{"dropping-particle":"","family":"Sheffield","given":"Mark E.J.","non-dropping-particle":"","parse-names":false,"suffix":""},{"dropping-particle":"","family":"Adoff","given":"Michael D.","non-dropping-particle":"","parse-names":false,"suffix":""},{"dropping-particle":"","family":"Dombeck","given":"Daniel A.","non-dropping-particle":"","parse-names":false,"suffix":""}],"container-title":"Neuron","id":"ITEM-1","issue":"2","issued":{"date-parts":[["2017"]]},"page":"490-504","title":"Increased Prevalence of Calcium Transients across the Dendritic Arbor during Place Field Formation","type":"article-journal","volume":"96"},"uris":["http://www.mendeley.com/documents/?uuid=189d1e94-dd1f-3c11-a708-0aaedca8dbb8"]},{"id":"ITEM-2","itemData":{"DOI":"10.1038/nature13871","ISSN":"0028-0836","PMID":"25363782","abstract":"Establishing the hippocampal cellular ensemble that represents an animal's environment involves the emergence and disappearance of place fields in specific CA1 pyramidal neurons, and the acquisition of different spatial firing properties across the active population. While such firing flexibility and diversity have been linked to spatial memory, attention and task performance, the cellular and network origin of these place cell features is unknown. Basic integrate-and-fire models of place firing propose that such features result solely from varying inputs to place cells, but recent studies suggest instead that place cells themselves may play an active role through regenerative dendritic events. However, owing to the difficulty of performing functional recordings from place cell dendrites, no direct evidence of regenerative dendritic events exists, leaving any possible connection to place coding unknown. Using multi-plane two-photon calcium imaging of CA1 place cell somata, axons and dendrites in mice navigating a virtual environment, here we show that regenerative dendritic events do exist in place cells of behaving mice, and, surprisingly, their prevalence throughout the arbour is highly spatiotemporally variable. Furthermore, we show that the prevalence of such events predicts the spatial precision and persistence or disappearance of place fields. This suggests that the dynamics of spiking throughout the dendritic arbour may play a key role in forming the hippocampal representation of space.","author":[{"dropping-particle":"","family":"Sheffield","given":"Mark E. J.","non-dropping-particle":"","parse-names":false,"suffix":""},{"dropping-particle":"","family":"Dombeck","given":"Daniel A.","non-dropping-particle":"","parse-names":false,"suffix":""}],"container-title":"Nature","id":"ITEM-2","issue":"7533","issued":{"date-parts":[["2015","1","26"]]},"page":"200-204","title":"Calcium transient prevalence across the dendritic arbour predicts place field properties","type":"article-journal","volume":"517"},"uris":["http://www.mendeley.com/documents/?uuid=a60c0796-6773-3ea0-a651-bf2ba5cbf2d8"]}],"mendeley":{"formattedCitation":"(Sheffield and Dombeck, 2015; Sheffield et al., 2017)","plainTextFormattedCitation":"(Sheffield and Dombeck, 2015; Sheffield et al., 2017)","previouslyFormattedCitation":"(Sheffield and Dombeck, 2015; Sheffield et al., 2017)"},"properties":{"noteIndex":0},"schema":"https://github.com/citation-style-language/schema/raw/master/csl-citation.json"}</w:instrText>
      </w:r>
      <w:r w:rsidR="00570AD2">
        <w:fldChar w:fldCharType="separate"/>
      </w:r>
      <w:r w:rsidR="00B602A4" w:rsidRPr="00B602A4">
        <w:rPr>
          <w:noProof/>
        </w:rPr>
        <w:t>(Sheffield and Dombeck, 2015; Sheffield et al., 2017)</w:t>
      </w:r>
      <w:r w:rsidR="00570AD2">
        <w:fldChar w:fldCharType="end"/>
      </w:r>
      <w:r w:rsidR="00570AD2">
        <w:t xml:space="preserve">. </w:t>
      </w:r>
      <w:r w:rsidR="008265D6">
        <w:t xml:space="preserve">Artificially boosting these dendritic potentials (or simply stimulating the soma) can induce the formation of novel place fields </w:t>
      </w:r>
      <w:r w:rsidR="00B602A4">
        <w:t xml:space="preserve">even after stimulation has ceased </w:t>
      </w:r>
      <w:r w:rsidR="008265D6">
        <w:fldChar w:fldCharType="begin" w:fldLock="1"/>
      </w:r>
      <w:r w:rsidR="008265D6">
        <w:instrText>ADDIN CSL_CITATION {"citationItems":[{"id":"ITEM-1","itemData":{"DOI":"10.1038/nn.4062","ISSN":"1097-6256","PMID":"26167906","abstract":"Feature-selective firing allows networks to produce representations of the external and internal environments. Despite its importance, the mechanisms generating neuronal feature selectivity are incompletely understood. In many cortical microcircuits the integration of two functionally distinct inputs occurs nonlinearly through generation of active dendritic signals that drive burst firing and robust plasticity. To examine the role of this processing in feature selectivity, we recorded CA1 pyramidal neuron membrane potential and local field potential in mice running on a linear treadmill. We found that dendritic plateau potentials were produced by an interaction between properly timed input from entorhinal cortex and hippocampal CA3. These conjunctive signals positively modulated the firing of previously established place fields and rapidly induced new place field formation to produce feature selectivity in CA1 that is a function of both entorhinal cortex and CA3 input. Such selectivity could allow mixed network level representations that support context-dependent spatial maps.","author":[{"dropping-particle":"","family":"Bittner","given":"Katie C","non-dropping-particle":"","parse-names":false,"suffix":""},{"dropping-particle":"","family":"Grienberger","given":"Christine","non-dropping-particle":"","parse-names":false,"suffix":""},{"dropping-particle":"","family":"Vaidya","given":"Sachin P","non-dropping-particle":"","parse-names":false,"suffix":""},{"dropping-particle":"","family":"Milstein","given":"Aaron D","non-dropping-particle":"","parse-names":false,"suffix":""},{"dropping-particle":"","family":"Macklin","given":"John J","non-dropping-particle":"","parse-names":false,"suffix":""},{"dropping-particle":"","family":"Suh","given":"Junghyup","non-dropping-particle":"","parse-names":false,"suffix":""},{"dropping-particle":"","family":"Tonegawa","given":"Susumu","non-dropping-particle":"","parse-names":false,"suffix":""},{"dropping-particle":"","family":"Magee","given":"Jeffrey C","non-dropping-particle":"","parse-names":false,"suffix":""}],"container-title":"Nature Neuroscience","id":"ITEM-1","issue":"8","issued":{"date-parts":[["2015","7","13"]]},"page":"1133-1142","title":"Conjunctive input processing drives feature selectivity in hippocampal CA1 neurons","type":"article-journal","volume":"18"},"uris":["http://www.mendeley.com/documents/?uuid=319e47da-fba9-3fc7-9a40-610bde461c2a"]},{"id":"ITEM-2","itemData":{"DOI":"10.1016/j.celrep.2018.03.031","ISSN":"2211-1247","PMID":"29617670","abstract":"Learning critically depends on the ability to rapidly form and store non-overlapping representations of the external world. In line with their postulated role in episodic memory, hippocampal place cells can undergo a rapid reorganization of their firing fields upon contextual manipulations. To explore the mechanisms underlying such global remapping, we juxtacellularly stimulated 42 hippocampal neurons in freely moving mice during spatial exploration. We found that evoking spike trains in silent neurons was sufficient for creating place fields, while in place cells, juxtacellular stimulation induced a rapid remapping of their place fields to the stimulus location. The occurrence of complex spikes was most predictive of place field plasticity. Our data thus indicate that plasticity-inducing stimuli are able to rapidly bias place cell activity, simultaneously suppressing existing place fields. We propose that such competitive place field dynamics could support the orthogonalization of the hippocampal map during global remapping.","author":[{"dropping-particle":"","family":"Diamantaki","given":"Maria","non-dropping-particle":"","parse-names":false,"suffix":""},{"dropping-particle":"","family":"Coletta","given":"Stefano","non-dropping-particle":"","parse-names":false,"suffix":""},{"dropping-particle":"","family":"Nasr","given":"Khaled","non-dropping-particle":"","parse-names":false,"suffix":""},{"dropping-particle":"","family":"Zeraati","given":"Roxana","non-dropping-particle":"","parse-names":false,"suffix":""},{"dropping-particle":"","family":"Laturnus","given":"Sophie","non-dropping-particle":"","parse-names":false,"suffix":""},{"dropping-particle":"","family":"Berens","given":"Philipp","non-dropping-particle":"","parse-names":false,"suffix":""},{"dropping-particle":"","family":"Preston-Ferrer","given":"Patricia","non-dropping-particle":"","parse-names":false,"suffix":""},{"dropping-particle":"","family":"Burgalossi","given":"Andrea","non-dropping-particle":"","parse-names":false,"suffix":""}],"container-title":"Cell reports","id":"ITEM-2","issue":"1","issued":{"date-parts":[["2018","4","3"]]},"page":"32-38","publisher":"Elsevier","title":"Manipulating Hippocampal Place Cell Activity by Single-Cell Stimulation in Freely Moving Mice.","type":"article-journal","volume":"23"},"uris":["http://www.mendeley.com/documents/?uuid=5ed95cb8-b4c9-38f9-be50-c42c949250b0"]}],"mendeley":{"formattedCitation":"(Bittner et al., 2015; Diamantaki et al., 2018)","plainTextFormattedCitation":"(Bittner et al., 2015; Diamantaki et al., 2018)","previouslyFormattedCitation":"(Bittner et al., 2015; Diamantaki et al., 2018)"},"properties":{"noteIndex":0},"schema":"https://github.com/citation-style-language/schema/raw/master/csl-citation.json"}</w:instrText>
      </w:r>
      <w:r w:rsidR="008265D6">
        <w:fldChar w:fldCharType="separate"/>
      </w:r>
      <w:r w:rsidR="008265D6" w:rsidRPr="008265D6">
        <w:rPr>
          <w:noProof/>
        </w:rPr>
        <w:t>(Bittner et al., 2015; Diamantaki et al., 2018)</w:t>
      </w:r>
      <w:r w:rsidR="008265D6">
        <w:fldChar w:fldCharType="end"/>
      </w:r>
      <w:r w:rsidR="008265D6">
        <w:t>. The</w:t>
      </w:r>
      <w:r w:rsidR="00B602A4">
        <w:t xml:space="preserve"> possible</w:t>
      </w:r>
      <w:r w:rsidR="008265D6">
        <w:t xml:space="preserve"> sources </w:t>
      </w:r>
      <w:r w:rsidR="00B602A4">
        <w:t>for</w:t>
      </w:r>
      <w:r w:rsidR="008265D6">
        <w:t xml:space="preserve"> </w:t>
      </w:r>
      <w:r w:rsidR="003A1526">
        <w:t>this</w:t>
      </w:r>
      <w:r w:rsidR="008265D6">
        <w:t xml:space="preserve"> excitability are myriad and not mutually exclusive. </w:t>
      </w:r>
      <w:r w:rsidR="00B602A4">
        <w:t>C</w:t>
      </w:r>
      <w:r w:rsidR="008265D6">
        <w:t xml:space="preserve">oincident input </w:t>
      </w:r>
      <w:r w:rsidR="00B602A4">
        <w:t>from</w:t>
      </w:r>
      <w:r w:rsidR="008265D6">
        <w:t xml:space="preserve"> CA3 and ECIII</w:t>
      </w:r>
      <w:r w:rsidR="00B602A4">
        <w:t xml:space="preserve"> depolarizes membrane potentials in CA1</w:t>
      </w:r>
      <w:r w:rsidR="008265D6">
        <w:t xml:space="preserve"> </w:t>
      </w:r>
      <w:r w:rsidR="008265D6">
        <w:fldChar w:fldCharType="begin" w:fldLock="1"/>
      </w:r>
      <w:r w:rsidR="008265D6">
        <w:instrText>ADDIN CSL_CITATION {"citationItems":[{"id":"ITEM-1","itemData":{"DOI":"10.1038/nn.4062","ISSN":"1097-6256","PMID":"26167906","abstract":"Feature-selective firing allows networks to produce representations of the external and internal environments. Despite its importance, the mechanisms generating neuronal feature selectivity are incompletely understood. In many cortical microcircuits the integration of two functionally distinct inputs occurs nonlinearly through generation of active dendritic signals that drive burst firing and robust plasticity. To examine the role of this processing in feature selectivity, we recorded CA1 pyramidal neuron membrane potential and local field potential in mice running on a linear treadmill. We found that dendritic plateau potentials were produced by an interaction between properly timed input from entorhinal cortex and hippocampal CA3. These conjunctive signals positively modulated the firing of previously established place fields and rapidly induced new place field formation to produce feature selectivity in CA1 that is a function of both entorhinal cortex and CA3 input. Such selectivity could allow mixed network level representations that support context-dependent spatial maps.","author":[{"dropping-particle":"","family":"Bittner","given":"Katie C","non-dropping-particle":"","parse-names":false,"suffix":""},{"dropping-particle":"","family":"Grienberger","given":"Christine","non-dropping-particle":"","parse-names":false,"suffix":""},{"dropping-particle":"","family":"Vaidya","given":"Sachin P","non-dropping-particle":"","parse-names":false,"suffix":""},{"dropping-particle":"","family":"Milstein","given":"Aaron D","non-dropping-particle":"","parse-names":false,"suffix":""},{"dropping-particle":"","family":"Macklin","given":"John J","non-dropping-particle":"","parse-names":false,"suffix":""},{"dropping-particle":"","family":"Suh","given":"Junghyup","non-dropping-particle":"","parse-names":false,"suffix":""},{"dropping-particle":"","family":"Tonegawa","given":"Susumu","non-dropping-particle":"","parse-names":false,"suffix":""},{"dropping-particle":"","family":"Magee","given":"Jeffrey C","non-dropping-particle":"","parse-names":false,"suffix":""}],"container-title":"Nature Neuroscience","id":"ITEM-1","issue":"8","issued":{"date-parts":[["2015","7","13"]]},"page":"1133-1142","title":"Conjunctive input processing drives feature selectivity in hippocampal CA1 neurons","type":"article-journal","volume":"18"},"uris":["http://www.mendeley.com/documents/?uuid=319e47da-fba9-3fc7-9a40-610bde461c2a"]}],"mendeley":{"formattedCitation":"(Bittner et al., 2015)","plainTextFormattedCitation":"(Bittner et al., 2015)","previouslyFormattedCitation":"(Bittner et al., 2015)"},"properties":{"noteIndex":0},"schema":"https://github.com/citation-style-language/schema/raw/master/csl-citation.json"}</w:instrText>
      </w:r>
      <w:r w:rsidR="008265D6">
        <w:fldChar w:fldCharType="separate"/>
      </w:r>
      <w:r w:rsidR="008265D6" w:rsidRPr="008265D6">
        <w:rPr>
          <w:noProof/>
        </w:rPr>
        <w:t>(Bittner et al., 2015)</w:t>
      </w:r>
      <w:r w:rsidR="008265D6">
        <w:fldChar w:fldCharType="end"/>
      </w:r>
      <w:r w:rsidR="008265D6">
        <w:t xml:space="preserve">. Another </w:t>
      </w:r>
      <w:r w:rsidR="008C6255">
        <w:t>factor could be the</w:t>
      </w:r>
      <w:r w:rsidR="008265D6">
        <w:t xml:space="preserve"> </w:t>
      </w:r>
      <w:r w:rsidR="001D6774">
        <w:t>release</w:t>
      </w:r>
      <w:r w:rsidR="008265D6">
        <w:t xml:space="preserve"> </w:t>
      </w:r>
      <w:ins w:id="214" w:author="Michael Hasselmo" w:date="2019-04-08T23:48:00Z">
        <w:r w:rsidR="000E7DF7">
          <w:t>from</w:t>
        </w:r>
      </w:ins>
      <w:del w:id="215" w:author="Michael Hasselmo" w:date="2019-04-08T23:48:00Z">
        <w:r w:rsidR="008265D6" w:rsidDel="000E7DF7">
          <w:delText>of</w:delText>
        </w:r>
      </w:del>
      <w:r w:rsidR="008265D6">
        <w:t xml:space="preserve"> dendritic inhibition </w:t>
      </w:r>
      <w:r w:rsidR="004307D6">
        <w:t>derived</w:t>
      </w:r>
      <w:r w:rsidR="001D6774">
        <w:t xml:space="preserve"> </w:t>
      </w:r>
      <w:r w:rsidR="008265D6">
        <w:t>from</w:t>
      </w:r>
      <w:r w:rsidR="004E7BA2">
        <w:t xml:space="preserve"> local</w:t>
      </w:r>
      <w:r w:rsidR="008265D6">
        <w:t xml:space="preserve"> </w:t>
      </w:r>
      <w:proofErr w:type="spellStart"/>
      <w:r w:rsidR="008265D6">
        <w:t>somatostatin</w:t>
      </w:r>
      <w:proofErr w:type="spellEnd"/>
      <w:r w:rsidR="008265D6">
        <w:t xml:space="preserve">-expressing interneurons </w:t>
      </w:r>
      <w:r w:rsidR="008265D6">
        <w:fldChar w:fldCharType="begin" w:fldLock="1"/>
      </w:r>
      <w:r w:rsidR="00843E53">
        <w:instrText>ADDIN CSL_CITATION {"citationItems":[{"id":"ITEM-1","itemData":{"abstract":"Hippocampal place cell ensembles form a cognitive map of space during exposure to novel environments. However, surprisingly little evidence exists to support the idea that synaptic plasticity in place cells is involved in forming new place fields. Here we used high-resolution functional imaging to determine the signaling patterns in CA1 soma, dendrites, and axons associated with place field formation when mice are exposed to novel virtual environments. We found that putative local dendritic spikes often occur prior to somatic place field firing. Subsequently, the first occurrence of somatic place field firing was associated with widespread regenerative dendritic events, which decreased in prevalence with increased novel environment experience. This transient increase in regenerative events was likely facilitated by a reduction in dendritic inhibition. Since regenerative dendritic events can provide the depolarization necessary for Hebbian potentiation, these results suggest that activity-dependent synaptic plasticity underlies the formation of many CA1 place fields.","author":[{"dropping-particle":"","family":"Sheffield","given":"Mark E.J.","non-dropping-particle":"","parse-names":false,"suffix":""},{"dropping-particle":"","family":"Adoff","given":"Michael D.","non-dropping-particle":"","parse-names":false,"suffix":""},{"dropping-particle":"","family":"Dombeck","given":"Daniel A.","non-dropping-particle":"","parse-names":false,"suffix":""}],"container-title":"Neuron","id":"ITEM-1","issue":"2","issued":{"date-parts":[["2017"]]},"page":"490-504","title":"Increased Prevalence of Calcium Transients across the Dendritic Arbor during Place Field Formation","type":"article-journal","volume":"96"},"uris":["http://www.mendeley.com/documents/?uuid=189d1e94-dd1f-3c11-a708-0aaedca8dbb8"]}],"mendeley":{"formattedCitation":"(Sheffield et al., 2017)","plainTextFormattedCitation":"(Sheffield et al., 2017)","previouslyFormattedCitation":"(Sheffield et al., 2017)"},"properties":{"noteIndex":0},"schema":"https://github.com/citation-style-language/schema/raw/master/csl-citation.json"}</w:instrText>
      </w:r>
      <w:r w:rsidR="008265D6">
        <w:fldChar w:fldCharType="separate"/>
      </w:r>
      <w:r w:rsidR="008265D6" w:rsidRPr="008265D6">
        <w:rPr>
          <w:noProof/>
        </w:rPr>
        <w:t>(Sheffield et al., 2017)</w:t>
      </w:r>
      <w:r w:rsidR="008265D6">
        <w:fldChar w:fldCharType="end"/>
      </w:r>
      <w:r w:rsidR="008265D6">
        <w:t xml:space="preserve">. </w:t>
      </w:r>
      <w:r w:rsidR="001D6774">
        <w:t xml:space="preserve">Yet another possible </w:t>
      </w:r>
      <w:r w:rsidR="008C6255">
        <w:t xml:space="preserve">contributing component could be expression of CREB </w:t>
      </w:r>
      <w:r w:rsidR="00493433">
        <w:t xml:space="preserve">on a cell-by-cell basis </w:t>
      </w:r>
      <w:r w:rsidR="00843E53">
        <w:fldChar w:fldCharType="begin" w:fldLock="1"/>
      </w:r>
      <w:r w:rsidR="006968FA">
        <w:instrText>ADDIN CSL_CITATION {"citationItems":[{"id":"ITEM-1","itemData":{"DOI":"10.1038/npp.2016.73","ISSN":"0893-133X","abstract":"Neuronal Allocation to a Hippocampal Engram","author":[{"dropping-particle":"","family":"Park","given":"Sungmo","non-dropping-particle":"","parse-names":false,"suffix":""},{"dropping-particle":"","family":"Kramer","given":"Emily E","non-dropping-particle":"","parse-names":false,"suffix":""},{"dropping-particle":"","family":"Mercaldo","given":"Valentina","non-dropping-particle":"","parse-names":false,"suffix":""},{"dropping-particle":"","family":"Rashid","given":"Asim J","non-dropping-particle":"","parse-names":false,"suffix":""},{"dropping-particle":"","family":"Insel","given":"Nathan","non-dropping-particle":"","parse-names":false,"suffix":""},{"dropping-particle":"","family":"Frankland","given":"Paul W","non-dropping-particle":"","parse-names":false,"suffix":""},{"dropping-particle":"","family":"Josselyn","given":"Sheena A","non-dropping-particle":"","parse-names":false,"suffix":""}],"container-title":"Neuropsychopharmacology","id":"ITEM-1","issue":"13","issued":{"date-parts":[["2016","12","17"]]},"page":"2987-2993","publisher":"Nature Publishing Group","title":"Neuronal Allocation to a Hippocampal Engram","type":"article-journal","volume":"41"},"uris":["http://www.mendeley.com/documents/?uuid=e60eb631-3832-392a-b821-b328b50ae687"]},{"id":"ITEM-2","itemData":{"DOI":"10.1523/JNEUROSCI.3850-07.2007","ISSN":"0270-6474","PMID":"18077703","abstract":"To investigate the role of CREB-mediated gene expression on the excitability of CA1 pyramidal neurons, we obtained intracellular recordings from pyramidal neurons of transgenic mice expressing a constitutively active form of CREB, VP16-CREB, in a regulated and restricted manner. We found that transgene expression increased the neuronal excitability and inhibited the slow and medium afterhyperpolarization currents. These changes may contribute to the reduced threshold for LTP observed in these mice. When strong transgene expression was turned on for prolonged period of time, these mice also showed a significant loss of hippocampal neurons and sporadic epileptic seizures. These deleterious effects were dose dependent and could be halted, but not reversed by turning off transgene expression. Our experiments reveal a new role for hippocampal CREB-mediated gene expression, identify the slow afterhyperpolarization as a primary target of CREB action, provide a new mouse model to investigate temporal lobe epilepsy and associated neurodegeneration, and illustrate the risks of cell death associated to a sustained manipulation of this pathway. As a result, our study has important implications for both the understanding of the cellular bases of learning and memory and the consideration of therapies targeted to the CREB pathway.","author":[{"dropping-particle":"","family":"Lopez de Armentia","given":"M.","non-dropping-particle":"","parse-names":false,"suffix":""},{"dropping-particle":"","family":"Jancic","given":"D.","non-dropping-particle":"","parse-names":false,"suffix":""},{"dropping-particle":"","family":"Olivares","given":"R.","non-dropping-particle":"","parse-names":false,"suffix":""},{"dropping-particle":"","family":"Alarcon","given":"J. M.","non-dropping-particle":"","parse-names":false,"suffix":""},{"dropping-particle":"","family":"Kandel","given":"E. R.","non-dropping-particle":"","parse-names":false,"suffix":""},{"dropping-particle":"","family":"Barco","given":"A.","non-dropping-particle":"","parse-names":false,"suffix":""}],"container-title":"Journal of Neuroscience","id":"ITEM-2","issue":"50","issued":{"date-parts":[["2007","12","12"]]},"page":"13909-13918","title":"cAMP Response Element-Binding Protein-Mediated Gene Expression Increases the Intrinsic Excitability of CA1 Pyramidal Neurons","type":"article-journal","volume":"27"},"uris":["http://www.mendeley.com/documents/?uuid=7ad7577b-6406-301d-946a-f82fe4a65036"]}],"mendeley":{"formattedCitation":"(Lopez de Armentia et al., 2007; Park et al., 2016)","plainTextFormattedCitation":"(Lopez de Armentia et al., 2007; Park et al., 2016)","previouslyFormattedCitation":"(Lopez de Armentia et al., 2007; Park et al., 2016)"},"properties":{"noteIndex":0},"schema":"https://github.com/citation-style-language/schema/raw/master/csl-citation.json"}</w:instrText>
      </w:r>
      <w:r w:rsidR="00843E53">
        <w:fldChar w:fldCharType="separate"/>
      </w:r>
      <w:r w:rsidR="00843E53" w:rsidRPr="00843E53">
        <w:rPr>
          <w:noProof/>
        </w:rPr>
        <w:t>(Lopez de Armentia et al., 2007; Park et al., 2016)</w:t>
      </w:r>
      <w:r w:rsidR="00843E53">
        <w:fldChar w:fldCharType="end"/>
      </w:r>
      <w:r w:rsidR="00843E53">
        <w:t xml:space="preserve">. </w:t>
      </w:r>
      <w:r w:rsidR="004307D6">
        <w:t xml:space="preserve">Regardless of which mechanism generates these dendritic potentials, much evidence </w:t>
      </w:r>
      <w:r w:rsidR="003B08E0">
        <w:t>implicates excitability</w:t>
      </w:r>
      <w:r w:rsidR="004307D6">
        <w:t xml:space="preserve"> in the formation of </w:t>
      </w:r>
      <w:r w:rsidR="003B08E0">
        <w:t>fields, engrams, and memory traces</w:t>
      </w:r>
      <w:r w:rsidR="004307D6">
        <w:t xml:space="preserve">. </w:t>
      </w:r>
    </w:p>
    <w:p w14:paraId="39609536" w14:textId="73DC111C" w:rsidR="00A83B8A" w:rsidRDefault="004307D6" w:rsidP="00B82025">
      <w:pPr>
        <w:pStyle w:val="BUMainText"/>
      </w:pPr>
      <w:r>
        <w:tab/>
      </w:r>
      <w:r w:rsidR="003A1526">
        <w:t xml:space="preserve">Sequences </w:t>
      </w:r>
      <w:r w:rsidR="0023012C">
        <w:t>materialize</w:t>
      </w:r>
      <w:r w:rsidR="003A1526">
        <w:t xml:space="preserve"> </w:t>
      </w:r>
      <w:r w:rsidR="0023012C">
        <w:t xml:space="preserve">quickly, but evolve over time. </w:t>
      </w:r>
      <w:r w:rsidR="003A1526">
        <w:t xml:space="preserve">Place cell sequences </w:t>
      </w:r>
      <w:r w:rsidR="0023012C">
        <w:t>can be</w:t>
      </w:r>
      <w:r w:rsidR="003A1526">
        <w:t xml:space="preserve"> formed on the first exposure to a track </w:t>
      </w:r>
      <w:r w:rsidR="003A1526">
        <w:fldChar w:fldCharType="begin" w:fldLock="1"/>
      </w:r>
      <w:r w:rsidR="00A83B8A">
        <w:instrText>ADDIN CSL_CITATION {"citationItems":[{"id":"ITEM-1","itemData":{"ISSN":"0014-4886","PMID":"729680","author":[{"dropping-particle":"","family":"Hill","given":"A J","non-dropping-particle":"","parse-names":false,"suffix":""}],"container-title":"Experimental neurology","id":"ITEM-1","issue":"2","issued":{"date-parts":[["1978","11"]]},"page":"282-97","title":"First occurrence of hippocampal spatial firing in a new environment.","type":"article-journal","volume":"62"},"uris":["http://www.mendeley.com/documents/?uuid=f6fb1706-a774-3243-9345-c495f787daaa"]},{"id":"ITEM-2","itemData":{"DOI":"10.1523/JNEUROSCI.2614-14.2015","ISSN":"0270-6474","PMID":"25810520","abstract":"Theta sequences are circuit-level activity patterns produced when groups of hippocampal place cells fire in sequences that reflect a compressed behavioral order of place fields within each theta cycle. The high temporal coordination between place cells exhibited in theta sequences is compatible with the induction of synaptic plasticity and has been proposed as one of the mechanisms underlying the encoding of episodic memory of recently acquired experience. Yet how theta sequences develop with experience has not been directly addressed. Here we simultaneously recorded large numbers of cells in the dorsal hippocampal CA1 area from rats exploring on a novmel linear track. Although place cell firing activities accurately represented the animal's current location, distinct theta sequences were absent on the first lap but emerged immediately thereafter and remained stable once established. The absence of theta sequences on the first lap was not due to place field instability, decreased overall excitability of place cells, behavior variables, or the absence of individual neuronal phase precession. We observed strong single-lap phase precession in a significant percentage of place fields on the first lap and throughout the recording. Individual neuronal phase precession was stable from the first lap to subsequent laps but, across neurons, phase precession became more synchronized after experience, suggesting a novel mechanism for the generation of theta sequences. These results suggest that experience-independent temporal coding in individual neurons is combined with rapid plasticity of hippocampal neural networks during experience to acquire predictive representations of the immediate future.","author":[{"dropping-particle":"","family":"Feng","given":"Ting","non-dropping-particle":"","parse-names":false,"suffix":""},{"dropping-particle":"","family":"Silva","given":"Delia","non-dropping-particle":"","parse-names":false,"suffix":""},{"dropping-particle":"","family":"Foster","given":"David J.","non-dropping-particle":"","parse-names":false,"suffix":""}],"container-title":"Journal of Neuroscience","id":"ITEM-2","issue":"12","issued":{"date-parts":[["2015","3","25"]]},"page":"4890-4902","publisher":"Society for Neuroscience","title":"Dissociation between the Experience-Dependent Development of Hippocampal Theta Sequences and Single-Trial Phase Precession","type":"article-journal","volume":"35"},"uris":["http://www.mendeley.com/documents/?uuid=a60cdb7e-80d5-37e7-95da-aaf27472888d"]}],"mendeley":{"formattedCitation":"(Feng et al., 2015; Hill, 1978)","plainTextFormattedCitation":"(Feng et al., 2015; Hill, 1978)","previouslyFormattedCitation":"(Feng et al., 2015; Hill, 1978)"},"properties":{"noteIndex":0},"schema":"https://github.com/citation-style-language/schema/raw/master/csl-citation.json"}</w:instrText>
      </w:r>
      <w:r w:rsidR="003A1526">
        <w:fldChar w:fldCharType="separate"/>
      </w:r>
      <w:r w:rsidR="003A1526" w:rsidRPr="001D043D">
        <w:rPr>
          <w:noProof/>
        </w:rPr>
        <w:t>(Feng et al., 2015; Hill, 1978)</w:t>
      </w:r>
      <w:r w:rsidR="003A1526">
        <w:fldChar w:fldCharType="end"/>
      </w:r>
      <w:r w:rsidR="003A1526">
        <w:t xml:space="preserve">, as </w:t>
      </w:r>
      <w:r w:rsidR="0023012C">
        <w:t>do</w:t>
      </w:r>
      <w:r w:rsidR="003A1526">
        <w:t xml:space="preserve"> temporal sequences during imposed delays </w:t>
      </w:r>
      <w:r w:rsidR="003A1526">
        <w:fldChar w:fldCharType="begin" w:fldLock="1"/>
      </w:r>
      <w:r w:rsidR="003A1526">
        <w:instrText>ADDIN CSL_CITATION {"citationItems":[{"id":"ITEM-1","itemData":{"DOI":"10.1101/474510","abstract":"Hippocampal networks form maps of experience through spiking sequences that encode sensory cues, space or time. But whether distinct rules govern the emergence, stability and plasticity of externally driven and internally-generated representations remains unclear. Using two-photon calcium imaging, we recorded CA1 pyramidal populations across multiple days, while mice learned and performed an olfactory, delayed, working-memory task. We observed anatomically intermixed spiking sequences, comprised of 'odor-cells' encoding olfactory cues, followed by 'time-cells' encoding odor-specific delay time-points. Odor-cells were reliably activated across trials and retained stable fields over days and different delays. In contrast, time-cells exhibited sparse, unreliable activation and labile fields that remapped over days and extended delays. Moreover, the number of odor-cells remained stable, whereas time-cells increased over days during learning of the task, but not during passive exposure. Therefore, multi-modal representations with distinct learning-related dynamics and stability can co-exist in CA1, likely driven by different neurophysiological and plasticity mechanisms.","author":[{"dropping-particle":"","family":"Taxidis","given":"Jiannis","non-dropping-particle":"","parse-names":false,"suffix":""},{"dropping-particle":"","family":"Pnevmatikakis","given":"Eftychios","non-dropping-particle":"","parse-names":false,"suffix":""},{"dropping-particle":"","family":"Mylavarapu","given":"Apoorva L","non-dropping-particle":"","parse-names":false,"suffix":""},{"dropping-particle":"","family":"Arora","given":"Jagmeet S","non-dropping-particle":"","parse-names":false,"suffix":""},{"dropping-particle":"","family":"Samadian","given":"Kian D","non-dropping-particle":"","parse-names":false,"suffix":""},{"dropping-particle":"","family":"Hoffberg","given":"Emily A","non-dropping-particle":"","parse-names":false,"suffix":""},{"dropping-particle":"","family":"Golshani","given":"Peyman","non-dropping-particle":"","parse-names":false,"suffix":""}],"container-title":"bioRxiv","id":"ITEM-1","issued":{"date-parts":[["2018","11","20"]]},"page":"474510","publisher":"Cold Spring Harbor Laboratory","title":"Emergence of stable sensory and dynamic temporal representations in the hippocampus during working memory","type":"article-journal"},"uris":["http://www.mendeley.com/documents/?uuid=99fa3aa3-912c-3990-8f3e-dfb487a816e2"]}],"mendeley":{"formattedCitation":"(Taxidis et al., 2018)","manualFormatting":"(Taxidis et al., 2018; Mau et al., unpublished data)","plainTextFormattedCitation":"(Taxidis et al., 2018)","previouslyFormattedCitation":"(Taxidis et al., 2018)"},"properties":{"noteIndex":0},"schema":"https://github.com/citation-style-language/schema/raw/master/csl-citation.json"}</w:instrText>
      </w:r>
      <w:r w:rsidR="003A1526">
        <w:fldChar w:fldCharType="separate"/>
      </w:r>
      <w:r w:rsidR="003A1526" w:rsidRPr="002013C4">
        <w:rPr>
          <w:noProof/>
        </w:rPr>
        <w:t>(Taxidis et al., 2018</w:t>
      </w:r>
      <w:r w:rsidR="003A1526">
        <w:rPr>
          <w:noProof/>
        </w:rPr>
        <w:t xml:space="preserve">; Mau et al., </w:t>
      </w:r>
      <w:r w:rsidR="003A1526" w:rsidRPr="009D20BD">
        <w:rPr>
          <w:noProof/>
        </w:rPr>
        <w:t>unpublished data)</w:t>
      </w:r>
      <w:r w:rsidR="003A1526">
        <w:fldChar w:fldCharType="end"/>
      </w:r>
      <w:r w:rsidR="0023012C">
        <w:t xml:space="preserve">. These sequences are not immutable; frequently, </w:t>
      </w:r>
      <w:r w:rsidR="003A1526">
        <w:t xml:space="preserve">new neurons are adjoined at later </w:t>
      </w:r>
      <w:proofErr w:type="spellStart"/>
      <w:r w:rsidR="003A1526">
        <w:t>timepoints</w:t>
      </w:r>
      <w:proofErr w:type="spellEnd"/>
      <w:r w:rsidR="0023012C">
        <w:t xml:space="preserve"> </w:t>
      </w:r>
      <w:r w:rsidR="00533A02">
        <w:t>by means of</w:t>
      </w:r>
      <w:r w:rsidR="0023012C">
        <w:t xml:space="preserve"> the </w:t>
      </w:r>
      <w:r w:rsidR="00E74DC2">
        <w:t>appearance</w:t>
      </w:r>
      <w:r w:rsidR="0023012C">
        <w:t xml:space="preserve"> of a firing field</w:t>
      </w:r>
      <w:r w:rsidR="00E74DC2">
        <w:t xml:space="preserve"> </w:t>
      </w:r>
      <w:r w:rsidR="00E74DC2">
        <w:fldChar w:fldCharType="begin" w:fldLock="1"/>
      </w:r>
      <w:r w:rsidR="001615F6">
        <w:instrText>ADDIN CSL_CITATION {"citationItems":[{"id":"ITEM-1","itemData":{"DOI":"10.1016/j.cub.2018.03.051","ISSN":"09609822","abstract":"© 2018 Elsevier Ltd It has long been hypothesized that a primary function of the hippocampus is to discover and exploit temporal relationships between events. Previously, it has been reported that sequences of “time cells” in the hippocampus extend for tens of seconds. Other studies have shown that neuronal firing in the hippocampus fluctuates over hours and days. Both of these mechanisms could enable temporal encoding of events over very different timescales. However, thus far, these two classes of phenomena have never been observed simultaneously, which is necessary to ascribe broad-range temporal coding to the hippocampus. Using in vivo calcium imaging in unrestrained mice, we observed sequences of hippocampal neurons that bridged a 10 s delay. Similar sequences were observed over multiple days, but the set of neurons participating in those sequences changed gradually. Thus, the same population of neurons that encodes temporal information over seconds can also be used to distinguish periods of time over much longer timescales. These results unify two previously separate paradigms of temporal processing in the hippocampus that support episodic memory. Episodic memories span timescales of seconds, minutes, and days. Mau et al. use calcium imaging to longitudinally monitor cell sequences in hippocampal CA1. Bayesian decoder analyses show that the same population of neurons carries information about time across all three scales.","author":[{"dropping-particle":"","family":"Mau","given":"W.","non-dropping-particle":"","parse-names":false,"suffix":""},{"dropping-particle":"","family":"Sullivan","given":"D.W.","non-dropping-particle":"","parse-names":false,"suffix":""},{"dropping-particle":"","family":"Kinsky","given":"N.R.","non-dropping-particle":"","parse-names":false,"suffix":""},{"dropping-particle":"","family":"Hasselmo","given":"M.E.","non-dropping-particle":"","parse-names":false,"suffix":""},{"dropping-particle":"","family":"Howard","given":"M.W.","non-dropping-particle":"","parse-names":false,"suffix":""},{"dropping-particle":"","family":"Eichenbaum","given":"Howard","non-dropping-particle":"","parse-names":false,"suffix":""}],"container-title":"Current Biology","id":"ITEM-1","issued":{"date-parts":[["2018"]]},"title":"The Same Hippocampal CA1 Population Simultaneously Codes Temporal Information over Multiple Timescales","type":"article-journal"},"uris":["http://www.mendeley.com/documents/?uuid=f64d6ef3-6f17-311a-ac5d-54b276e0e9af"]}],"mendeley":{"formattedCitation":"(Mau et al., 2018)","plainTextFormattedCitation":"(Mau et al., 2018)","previouslyFormattedCitation":"(Mau et al., 2018)"},"properties":{"noteIndex":0},"schema":"https://github.com/citation-style-language/schema/raw/master/csl-citation.json"}</w:instrText>
      </w:r>
      <w:r w:rsidR="00E74DC2">
        <w:fldChar w:fldCharType="separate"/>
      </w:r>
      <w:r w:rsidR="00E74DC2" w:rsidRPr="00E74DC2">
        <w:rPr>
          <w:noProof/>
        </w:rPr>
        <w:t>(Mau et al., 2018)</w:t>
      </w:r>
      <w:r w:rsidR="00E74DC2">
        <w:fldChar w:fldCharType="end"/>
      </w:r>
      <w:r w:rsidR="003A1526">
        <w:t xml:space="preserve">. </w:t>
      </w:r>
      <w:r w:rsidR="00154485">
        <w:t xml:space="preserve">The formation of a novel receptive field could be interpreted </w:t>
      </w:r>
      <w:r w:rsidR="00B602A4">
        <w:t>through</w:t>
      </w:r>
      <w:r w:rsidR="00154485">
        <w:t xml:space="preserve"> multiple perspectives.</w:t>
      </w:r>
      <w:r w:rsidR="006968FA">
        <w:t xml:space="preserve"> </w:t>
      </w:r>
      <w:r w:rsidR="00154485">
        <w:t xml:space="preserve">For one, it could mean that the cell expressing this new field is </w:t>
      </w:r>
      <w:r w:rsidR="00A83B8A">
        <w:t>undergoing</w:t>
      </w:r>
      <w:r w:rsidR="00154485">
        <w:t xml:space="preserve"> a memory allocation process </w:t>
      </w:r>
      <w:r w:rsidR="00E74DC2">
        <w:t xml:space="preserve">that will link it to neurons with related content </w:t>
      </w:r>
      <w:r w:rsidR="00154485">
        <w:fldChar w:fldCharType="begin" w:fldLock="1"/>
      </w:r>
      <w:r w:rsidR="002013C4">
        <w:instrText>ADDIN CSL_CITATION {"citationItems":[{"id":"ITEM-1","itemData":{"DOI":"10.1038/s41593-018-0076-6","ISSN":"1097-6256","abstract":"The modification of synaptic strength produced by long-term potentiation (LTP) is widely thought to underlie memory storage. Indeed, given that hippocampal pyramidal neurons have &gt;10,000 independently modifiable synapses, the potential for information storage by synaptic modification is enormous. However, recent work suggests that CREB-mediated global changes in neuronal excitability also play a critical role in memory formation. Because these global changes have a modest capacity for information storage compared with that of synaptic plasticity, their importance for memory function has been unclear. Here we review the newly emerging evidence for CREB-dependent control of excitability and discuss two possible mechanisms. First, the CREB-dependent transient change in neuronal excitability performs a memory-allocation function ensuring that memory is stored in ways that facilitate effective linking of events with temporal proximity (hours). Second, these changes may promote cell-assembly formation during the memory-consolidation phase. It has been unclear whether such global excitability changes and local synaptic mechanisms are complementary. Here we argue that the two mechanisms can work together to promote useful memory function.","author":[{"dropping-particle":"","family":"Lisman","given":"John","non-dropping-particle":"","parse-names":false,"suffix":""},{"dropping-particle":"","family":"Cooper","given":"Katherine","non-dropping-particle":"","parse-names":false,"suffix":""},{"dropping-particle":"","family":"Sehgal","given":"Megha","non-dropping-particle":"","parse-names":false,"suffix":""},{"dropping-particle":"","family":"Silva","given":"Alcino J.","non-dropping-particle":"","parse-names":false,"suffix":""}],"container-title":"Nature Neuroscience","id":"ITEM-1","issue":"3","issued":{"date-parts":[["2018","3","12"]]},"page":"309-314","publisher":"Nature Publishing Group","title":"Memory formation depends on both synapse-specific modifications of synaptic strength and cell-specific increases in excitability","type":"article-journal","volume":"21"},"uris":["http://www.mendeley.com/documents/?uuid=57558341-cde5-3433-83b5-90acabc72ca3"]}],"mendeley":{"formattedCitation":"(Lisman et al., 2018)","plainTextFormattedCitation":"(Lisman et al., 2018)","previouslyFormattedCitation":"(Lisman et al., 2018)"},"properties":{"noteIndex":0},"schema":"https://github.com/citation-style-language/schema/raw/master/csl-citation.json"}</w:instrText>
      </w:r>
      <w:r w:rsidR="00154485">
        <w:fldChar w:fldCharType="separate"/>
      </w:r>
      <w:r w:rsidR="00154485" w:rsidRPr="00154485">
        <w:rPr>
          <w:noProof/>
        </w:rPr>
        <w:t>(Lisman et al., 2018)</w:t>
      </w:r>
      <w:r w:rsidR="00154485">
        <w:fldChar w:fldCharType="end"/>
      </w:r>
      <w:r w:rsidR="00154485">
        <w:t xml:space="preserve">. In the context of neural sequences, it could also mean that the cell is being assimilated into an </w:t>
      </w:r>
      <w:r w:rsidR="00154485">
        <w:lastRenderedPageBreak/>
        <w:t xml:space="preserve">existing place cell sequence. Both views are complementary and </w:t>
      </w:r>
      <w:r w:rsidR="001D043D">
        <w:t>have explanatory power over a variety of mechanisms and behaviors</w:t>
      </w:r>
      <w:r w:rsidR="00154485">
        <w:t xml:space="preserve">. </w:t>
      </w:r>
      <w:r w:rsidR="00E74DC2">
        <w:t xml:space="preserve">Here, I propose that assimilation of neurons into a pre-existing neural sequence could be governed by the same mechanisms as those that control memory allocation. This idea has many common elements with contemporary theories of memory allocation and memory linking </w:t>
      </w:r>
      <w:r w:rsidR="00E74DC2">
        <w:fldChar w:fldCharType="begin" w:fldLock="1"/>
      </w:r>
      <w:r w:rsidR="00E208DE">
        <w:instrText>ADDIN CSL_CITATION {"citationItems":[{"id":"ITEM-1","itemData":{"DOI":"10.1038/nature17955","ISSN":"0028-0836","abstract":"This paper tests and provides support for the emerging hypothesis that two distinct memories formed close in time may be linked, such that recall of one triggers recall of the other. Using a range of techniques including in vivo calcium imaging with miniature head-mounted fluorescent microscopes in freely behaving mice, Alcino Silva and colleagues show that learning-dependent changes in excitability can temporally and contextually link memories formed close in time. Interestingly the overlap between memory encoding ensembles and strengthening of the second memory within short periods of time do not occur in aged animals, which do not exhibit the increased hippocampal excitability necessary for such links to occur.","author":[{"dropping-particle":"","family":"Cai","given":"Denise J.","non-dropping-particle":"","parse-names":false,"suffix":""},{"dropping-particle":"","family":"Aharoni","given":"Daniel","non-dropping-particle":"","parse-names":false,"suffix":""},{"dropping-particle":"","family":"Shuman","given":"Tristan","non-dropping-particle":"","parse-names":false,"suffix":""},{"dropping-particle":"","family":"Shobe","given":"Justin","non-dropping-particle":"","parse-names":false,"suffix":""},{"dropping-particle":"","family":"Biane","given":"Jeremy","non-dropping-particle":"","parse-names":false,"suffix":""},{"dropping-particle":"","family":"Song","given":"Weilin","non-dropping-particle":"","parse-names":false,"suffix":""},{"dropping-particle":"","family":"Wei","given":"Brandon","non-dropping-particle":"","parse-names":false,"suffix":""},{"dropping-particle":"","family":"Veshkini","given":"Michael","non-dropping-particle":"","parse-names":false,"suffix":""},{"dropping-particle":"","family":"La-Vu","given":"Mimi","non-dropping-particle":"","parse-names":false,"suffix":""},{"dropping-particle":"","family":"Lou","given":"Jerry","non-dropping-particle":"","parse-names":false,"suffix":""},{"dropping-particle":"","family":"Flores","given":"Sergio E.","non-dropping-particle":"","parse-names":false,"suffix":""},{"dropping-particle":"","family":"Kim","given":"Isaac","non-dropping-particle":"","parse-names":false,"suffix":""},{"dropping-particle":"","family":"Sano","given":"Yoshitake","non-dropping-particle":"","parse-names":false,"suffix":""},{"dropping-particle":"","family":"Zhou","given":"Miou","non-dropping-particle":"","parse-names":false,"suffix":""},{"dropping-particle":"","family":"Baumgaertel","given":"Karsten","non-dropping-particle":"","parse-names":false,"suffix":""},{"dropping-particle":"","family":"Lavi","given":"Ayal","non-dropping-particle":"","parse-names":false,"suffix":""},{"dropping-particle":"","family":"Kamata","given":"Masakazu","non-dropping-particle":"","parse-names":false,"suffix":""},{"dropping-particle":"","family":"Tuszynski","given":"Mark","non-dropping-particle":"","parse-names":false,"suffix":""},{"dropping-particle":"","family":"Mayford","given":"Mark","non-dropping-particle":"","parse-names":false,"suffix":""},{"dropping-particle":"","family":"Golshani","given":"Peyman","non-dropping-particle":"","parse-names":false,"suffix":""},{"dropping-particle":"","family":"Silva","given":"Alcino J.","non-dropping-particle":"","parse-names":false,"suffix":""}],"container-title":"Nature","id":"ITEM-1","issue":"7605","issued":{"date-parts":[["2016","5","23"]]},"page":"115-118","publisher":"Nature Publishing Group","title":"A shared neural ensemble links distinct contextual memories encoded close in time","type":"article-journal","volume":"534"},"uris":["http://www.mendeley.com/documents/?uuid=dfa0d581-a011-3099-a48f-e5e94c9688ce"]},{"id":"ITEM-2","itemData":{"DOI":"10.1038/s41593-018-0076-6","ISSN":"1097-6256","abstract":"The modification of synaptic strength produced by long-term potentiation (LTP) is widely thought to underlie memory storage. Indeed, given that hippocampal pyramidal neurons have &gt;10,000 independently modifiable synapses, the potential for information storage by synaptic modification is enormous. However, recent work suggests that CREB-mediated global changes in neuronal excitability also play a critical role in memory formation. Because these global changes have a modest capacity for information storage compared with that of synaptic plasticity, their importance for memory function has been unclear. Here we review the newly emerging evidence for CREB-dependent control of excitability and discuss two possible mechanisms. First, the CREB-dependent transient change in neuronal excitability performs a memory-allocation function ensuring that memory is stored in ways that facilitate effective linking of events with temporal proximity (hours). Second, these changes may promote cell-assembly formation during the memory-consolidation phase. It has been unclear whether such global excitability changes and local synaptic mechanisms are complementary. Here we argue that the two mechanisms can work together to promote useful memory function.","author":[{"dropping-particle":"","family":"Lisman","given":"John","non-dropping-particle":"","parse-names":false,"suffix":""},{"dropping-particle":"","family":"Cooper","given":"Katherine","non-dropping-particle":"","parse-names":false,"suffix":""},{"dropping-particle":"","family":"Sehgal","given":"Megha","non-dropping-particle":"","parse-names":false,"suffix":""},{"dropping-particle":"","family":"Silva","given":"Alcino J.","non-dropping-particle":"","parse-names":false,"suffix":""}],"container-title":"Nature Neuroscience","id":"ITEM-2","issue":"3","issued":{"date-parts":[["2018","3","12"]]},"page":"309-314","publisher":"Nature Publishing Group","title":"Memory formation depends on both synapse-specific modifications of synaptic strength and cell-specific increases in excitability","type":"article-journal","volume":"21"},"uris":["http://www.mendeley.com/documents/?uuid=57558341-cde5-3433-83b5-90acabc72ca3"]},{"id":"ITEM-3","itemData":{"DOI":"10.1016/j.tics.2011.06.004","ISSN":"13646613","PMID":"21764357","abstract":"Sleep enhances integration across multiple stimuli, abstraction of general rules, insight into hidden solutions and false memory formation. Newly learned information is better assimilated if compatible with an existing cognitive framework or schema. This article proposes a mechanism by which the reactivation of newly learned memories during sleep could actively underpin both schema formation and the addition of new knowledge to existing schemata. Under this model, the overlapping replay of related memories selectively strengthens shared elements. Repeated reactivation of memories in different combinations progressively builds schematic representations of the relationships between stimuli. We argue that this selective strengthening forms the basis of cognitive abstraction, and explain how it facilitates insight and false memory formation.","author":[{"dropping-particle":"","family":"Lewis","given":"Penelope A.","non-dropping-particle":"","parse-names":false,"suffix":""},{"dropping-particle":"","family":"Durrant","given":"Simon J.","non-dropping-particle":"","parse-names":false,"suffix":""}],"container-title":"Trends in Cognitive Sciences","id":"ITEM-3","issue":"8","issued":{"date-parts":[["2011","8"]]},"page":"343-351","title":"Overlapping memory replay during sleep builds cognitive schemata","type":"article-journal","volume":"15"},"uris":["http://www.mendeley.com/documents/?uuid=74a20164-a76e-3239-8774-8bf41a38ca0a"]}],"mendeley":{"formattedCitation":"(Cai et al., 2016; Lewis and Durrant, 2011; Lisman et al., 2018)","plainTextFormattedCitation":"(Cai et al., 2016; Lewis and Durrant, 2011; Lisman et al., 2018)","previouslyFormattedCitation":"(Cai et al., 2016; Lewis and Durrant, 2011; Lisman et al., 2018)"},"properties":{"noteIndex":0},"schema":"https://github.com/citation-style-language/schema/raw/master/csl-citation.json"}</w:instrText>
      </w:r>
      <w:r w:rsidR="00E74DC2">
        <w:fldChar w:fldCharType="separate"/>
      </w:r>
      <w:r w:rsidR="00EB18A8" w:rsidRPr="00EB18A8">
        <w:rPr>
          <w:noProof/>
        </w:rPr>
        <w:t>(Cai et al., 2016; Lewis and Durrant, 2011; Lisman et al., 2018)</w:t>
      </w:r>
      <w:r w:rsidR="00E74DC2">
        <w:fldChar w:fldCharType="end"/>
      </w:r>
      <w:r w:rsidR="00E74DC2">
        <w:t>, but incrementally adds to it by extending its application to neural sequence construction in the brain.</w:t>
      </w:r>
    </w:p>
    <w:p w14:paraId="21AC5A3E" w14:textId="77777777" w:rsidR="00E61FDE" w:rsidRDefault="00E61FDE" w:rsidP="00B82025">
      <w:pPr>
        <w:pStyle w:val="BUMainText"/>
      </w:pPr>
    </w:p>
    <w:p w14:paraId="7F2F2C02" w14:textId="0CC40228" w:rsidR="00856D25" w:rsidRPr="00856D25" w:rsidRDefault="005F6957" w:rsidP="00A052B6">
      <w:pPr>
        <w:pStyle w:val="Heading2"/>
      </w:pPr>
      <w:bookmarkStart w:id="216" w:name="_Toc415341999"/>
      <w:r>
        <w:t>Population “drift” underlies memory linking and sequence evolution</w:t>
      </w:r>
      <w:bookmarkEnd w:id="216"/>
      <w:r w:rsidR="00856D25">
        <w:t xml:space="preserve"> </w:t>
      </w:r>
    </w:p>
    <w:p w14:paraId="778546E1" w14:textId="6C54332B" w:rsidR="005F6957" w:rsidRDefault="00856D25" w:rsidP="00856D25">
      <w:pPr>
        <w:pStyle w:val="BUMainText"/>
      </w:pPr>
      <w:r w:rsidRPr="00856D25">
        <w:tab/>
      </w:r>
      <w:r w:rsidR="007259ED" w:rsidRPr="00856D25">
        <w:t>Numerous studies have shown how memories can be allocated to highly excitable neurons, but diving deeper</w:t>
      </w:r>
      <w:r w:rsidR="007259ED" w:rsidRPr="00BD445A">
        <w:t xml:space="preserve">, what determines </w:t>
      </w:r>
      <w:r w:rsidR="007259ED">
        <w:t>excitability</w:t>
      </w:r>
      <w:r w:rsidR="007259ED" w:rsidRPr="00BD445A">
        <w:t xml:space="preserve"> levels in specific cells? CREB expression</w:t>
      </w:r>
      <w:r w:rsidR="007259ED">
        <w:t xml:space="preserve"> and resultant excitability</w:t>
      </w:r>
      <w:r w:rsidR="007259ED" w:rsidRPr="00BD445A">
        <w:t xml:space="preserve"> in neural populations is likely dynamic, with non-overlapping </w:t>
      </w:r>
      <w:r w:rsidR="007259ED">
        <w:t>sub</w:t>
      </w:r>
      <w:r w:rsidR="007259ED" w:rsidRPr="00BD445A">
        <w:t xml:space="preserve">populations </w:t>
      </w:r>
      <w:r w:rsidR="007259ED">
        <w:t>“taking turns” being the most excitable</w:t>
      </w:r>
      <w:r w:rsidR="007259ED" w:rsidRPr="00BD445A">
        <w:t xml:space="preserve">. This constant flux would mean that neurons are perpetually competing for the privilege to encode the present experience. Consequently, different experiences over time are preserved in a continuously rotating cast of neurons. </w:t>
      </w:r>
      <w:r w:rsidR="001E1FD6">
        <w:t>Along those lines, overlap in cells encoding two experiences would be a function of temporal distance</w:t>
      </w:r>
      <w:r w:rsidR="00C7244F">
        <w:t>, such that excited cells from one experience will remain excited and also encode subsequent events</w:t>
      </w:r>
      <w:r w:rsidR="001E1FD6">
        <w:t xml:space="preserve"> </w:t>
      </w:r>
      <w:r w:rsidR="001E1FD6">
        <w:fldChar w:fldCharType="begin" w:fldLock="1"/>
      </w:r>
      <w:r w:rsidR="00276507">
        <w:instrText>ADDIN CSL_CITATION {"citationItems":[{"id":"ITEM-1","itemData":{"DOI":"10.1038/nature17955","ISSN":"0028-0836","abstract":"This paper tests and provides support for the emerging hypothesis that two distinct memories formed close in time may be linked, such that recall of one triggers recall of the other. Using a range of techniques including in vivo calcium imaging with miniature head-mounted fluorescent microscopes in freely behaving mice, Alcino Silva and colleagues show that learning-dependent changes in excitability can temporally and contextually link memories formed close in time. Interestingly the overlap between memory encoding ensembles and strengthening of the second memory within short periods of time do not occur in aged animals, which do not exhibit the increased hippocampal excitability necessary for such links to occur.","author":[{"dropping-particle":"","family":"Cai","given":"Denise J.","non-dropping-particle":"","parse-names":false,"suffix":""},{"dropping-particle":"","family":"Aharoni","given":"Daniel","non-dropping-particle":"","parse-names":false,"suffix":""},{"dropping-particle":"","family":"Shuman","given":"Tristan","non-dropping-particle":"","parse-names":false,"suffix":""},{"dropping-particle":"","family":"Shobe","given":"Justin","non-dropping-particle":"","parse-names":false,"suffix":""},{"dropping-particle":"","family":"Biane","given":"Jeremy","non-dropping-particle":"","parse-names":false,"suffix":""},{"dropping-particle":"","family":"Song","given":"Weilin","non-dropping-particle":"","parse-names":false,"suffix":""},{"dropping-particle":"","family":"Wei","given":"Brandon","non-dropping-particle":"","parse-names":false,"suffix":""},{"dropping-particle":"","family":"Veshkini","given":"Michael","non-dropping-particle":"","parse-names":false,"suffix":""},{"dropping-particle":"","family":"La-Vu","given":"Mimi","non-dropping-particle":"","parse-names":false,"suffix":""},{"dropping-particle":"","family":"Lou","given":"Jerry","non-dropping-particle":"","parse-names":false,"suffix":""},{"dropping-particle":"","family":"Flores","given":"Sergio E.","non-dropping-particle":"","parse-names":false,"suffix":""},{"dropping-particle":"","family":"Kim","given":"Isaac","non-dropping-particle":"","parse-names":false,"suffix":""},{"dropping-particle":"","family":"Sano","given":"Yoshitake","non-dropping-particle":"","parse-names":false,"suffix":""},{"dropping-particle":"","family":"Zhou","given":"Miou","non-dropping-particle":"","parse-names":false,"suffix":""},{"dropping-particle":"","family":"Baumgaertel","given":"Karsten","non-dropping-particle":"","parse-names":false,"suffix":""},{"dropping-particle":"","family":"Lavi","given":"Ayal","non-dropping-particle":"","parse-names":false,"suffix":""},{"dropping-particle":"","family":"Kamata","given":"Masakazu","non-dropping-particle":"","parse-names":false,"suffix":""},{"dropping-particle":"","family":"Tuszynski","given":"Mark","non-dropping-particle":"","parse-names":false,"suffix":""},{"dropping-particle":"","family":"Mayford","given":"Mark","non-dropping-particle":"","parse-names":false,"suffix":""},{"dropping-particle":"","family":"Golshani","given":"Peyman","non-dropping-particle":"","parse-names":false,"suffix":""},{"dropping-particle":"","family":"Silva","given":"Alcino J.","non-dropping-particle":"","parse-names":false,"suffix":""}],"container-title":"Nature","id":"ITEM-1","issue":"7605","issued":{"date-parts":[["2016","5","23"]]},"page":"115-118","publisher":"Nature Publishing Group","title":"A shared neural ensemble links distinct contextual memories encoded close in time","type":"article-journal","volume":"534"},"uris":["http://www.mendeley.com/documents/?uuid=dfa0d581-a011-3099-a48f-e5e94c9688ce"]},{"id":"ITEM-2","itemData":{"DOI":"10.1126/science.aal2690","ISBN":"1095-9203 (Electronic) 0036-8075 (Linking)","ISSN":"10959203","PMID":"28126819","abstract":"Memories are not stored in isolation from other memories but are integrated into associative networks. However, the mechanisms underlying memory association remain elusive. Using two amygdala-dependent behavioral paradigms-conditioned taste aversion (CTA) and auditory-cued fear conditioning (AFC)-in mice, we found that presenting the conditioned stimulus used for the CTA task triggered the conditioned response of the AFC task after natural coreactivation of the memories. This was accompanied through an increase in the overlapping neuronal ensemble in the basolateral amygdala. Silencing of the overlapping ensemble suppressed CTA retrieval-induced freezing. However, retrieval of the original CTA or AFC memory was not affected. A small population of coshared neurons thus mediates the link between memories. They are not necessary for recalling individual memories.","author":[{"dropping-particle":"","family":"Yokose","given":"Jun","non-dropping-particle":"","parse-names":false,"suffix":""},{"dropping-particle":"","family":"Okubo-Suzuki","given":"Reiko","non-dropping-particle":"","parse-names":false,"suffix":""},{"dropping-particle":"","family":"Nomoto","given":"Masanori","non-dropping-particle":"","parse-names":false,"suffix":""},{"dropping-particle":"","family":"Ohkawa","given":"Noriaki","non-dropping-particle":"","parse-names":false,"suffix":""},{"dropping-particle":"","family":"Nishizono","given":"Hirofumi","non-dropping-particle":"","parse-names":false,"suffix":""},{"dropping-particle":"","family":"Suzuki","given":"Akinobu","non-dropping-particle":"","parse-names":false,"suffix":""},{"dropping-particle":"","family":"Matsuo","given":"Mina","non-dropping-particle":"","parse-names":false,"suffix":""},{"dropping-particle":"","family":"Tsujimura","given":"Shuhei","non-dropping-particle":"","parse-names":false,"suffix":""},{"dropping-particle":"","family":"Takahashi","given":"Yukari","non-dropping-particle":"","parse-names":false,"suffix":""},{"dropping-particle":"","family":"Nagase","given":"Masashi","non-dropping-particle":"","parse-names":false,"suffix":""},{"dropping-particle":"","family":"Watabe","given":"Ayako M","non-dropping-particle":"","parse-names":false,"suffix":""},{"dropping-particle":"","family":"Sasahara","given":"Masakiyo","non-dropping-particle":"","parse-names":false,"suffix":""},{"dropping-particle":"","family":"Kato","given":"Fusao","non-dropping-particle":"","parse-names":false,"suffix":""},{"dropping-particle":"","family":"Inokuchi","given":"Kaoru","non-dropping-particle":"","parse-names":false,"suffix":""}],"container-title":"Science","id":"ITEM-2","issue":"6323","issued":{"date-parts":[["2017","1","27"]]},"page":"398-403","publisher":"American Association for the Advancement of Science","title":"Overlapping memory trace indispensable for linking, but not recalling, individual memories","type":"article-journal","volume":"355"},"uris":["http://www.mendeley.com/documents/?uuid=c0bc2f04-2bd3-38a0-a019-9458a99a5b40"]},{"id":"ITEM-3","itemData":{"DOI":"10.1126/science.aaf0594","ISBN":"9788578110796","ISSN":"10959203","PMID":"27463673","abstract":"Collections of cells called engrams are thought to represent memories. Although there has been progress in identifying and manipulating single engrams, little is known about how multiple engrams interact to influence memory. In lateral amygdala (LA), neurons with increased excitability during training outcompete their neighbors for allocation to an engram. We examined whether competition based on neuronal excitability also governs the interaction between engrams. Mice received two distinct fear conditioning events separated by different intervals. LA neuron excitability was optogenetically manipulated and revealed a transient competitive process that integrates memories for events occurring closely in time (coallocating overlapping populations of neurons to both engrams) and separates memories for events occurring at distal times (disallocating nonoverlapping populations to each engram).","author":[{"dropping-particle":"","family":"Rashid","given":"Asim J","non-dropping-particle":"","parse-names":false,"suffix":""},{"dropping-particle":"","family":"Yan","given":"Chen","non-dropping-particle":"","parse-names":false,"suffix":""},{"dropping-particle":"","family":"Mercaldo","given":"Valentina","non-dropping-particle":"","parse-names":false,"suffix":""},{"dropping-particle":"","family":"Hsiang","given":"Hwa-Lin Lin","non-dropping-particle":"","parse-names":false,"suffix":""},{"dropping-particle":"","family":"Park","given":"Sungmo","non-dropping-particle":"","parse-names":false,"suffix":""},{"dropping-particle":"","family":"Cole","given":"Christina J","non-dropping-particle":"","parse-names":false,"suffix":""},{"dropping-particle":"","family":"Cristofaro","given":"Antonietta","non-dropping-particle":"De","parse-names":false,"suffix":""},{"dropping-particle":"","family":"Yu","given":"Julia","non-dropping-particle":"","parse-names":false,"suffix":""},{"dropping-particle":"","family":"Ramakrishnan","given":"Charu","non-dropping-particle":"","parse-names":false,"suffix":""},{"dropping-particle":"","family":"Lee","given":"Soo Yeun","non-dropping-particle":"","parse-names":false,"suffix":""},{"dropping-particle":"","family":"Deisseroth","given":"Karl","non-dropping-particle":"","parse-names":false,"suffix":""},{"dropping-particle":"","family":"Frankland","given":"Paul W","non-dropping-particle":"","parse-names":false,"suffix":""},{"dropping-particle":"","family":"Josselyn","given":"Sheena A","non-dropping-particle":"","parse-names":false,"suffix":""}],"container-title":"Science","id":"ITEM-3","issue":"6297","issued":{"date-parts":[["2016","7","22"]]},"page":"383-387","publisher":"American Association for the Advancement of Science","title":"Competition between engrams influences fear memory formation and recall","type":"article-journal","volume":"353"},"uris":["http://www.mendeley.com/documents/?uuid=bcc1d334-9d52-3e49-ba1b-73158efa593f"]}],"mendeley":{"formattedCitation":"(Cai et al., 2016; Rashid et al., 2016; Yokose et al., 2017)","plainTextFormattedCitation":"(Cai et al., 2016; Rashid et al., 2016; Yokose et al., 2017)","previouslyFormattedCitation":"(Cai et al., 2016; Rashid et al., 2016; Yokose et al., 2017)"},"properties":{"noteIndex":0},"schema":"https://github.com/citation-style-language/schema/raw/master/csl-citation.json"}</w:instrText>
      </w:r>
      <w:r w:rsidR="001E1FD6">
        <w:fldChar w:fldCharType="separate"/>
      </w:r>
      <w:r w:rsidR="001E1FD6" w:rsidRPr="001E1FD6">
        <w:rPr>
          <w:noProof/>
        </w:rPr>
        <w:t>(Cai et al., 2016; Rashid et al., 2016; Yokose et al., 2017)</w:t>
      </w:r>
      <w:r w:rsidR="001E1FD6">
        <w:fldChar w:fldCharType="end"/>
      </w:r>
      <w:r w:rsidR="001E1FD6">
        <w:t xml:space="preserve">. </w:t>
      </w:r>
      <w:r w:rsidR="00533A02">
        <w:t xml:space="preserve">This </w:t>
      </w:r>
      <w:r w:rsidR="00031A3C">
        <w:t xml:space="preserve">feature </w:t>
      </w:r>
      <w:r w:rsidR="00533A02">
        <w:t>could</w:t>
      </w:r>
      <w:r w:rsidR="00031A3C">
        <w:t xml:space="preserve"> </w:t>
      </w:r>
      <w:r w:rsidR="00C7244F">
        <w:t>enable the</w:t>
      </w:r>
      <w:r w:rsidR="00031A3C">
        <w:t xml:space="preserve"> brain</w:t>
      </w:r>
      <w:r w:rsidR="00533A02">
        <w:t xml:space="preserve"> </w:t>
      </w:r>
      <w:r w:rsidR="00C7244F">
        <w:t xml:space="preserve">to </w:t>
      </w:r>
      <w:r w:rsidR="005F6957">
        <w:t>bind events that occurred close together in time</w:t>
      </w:r>
      <w:r w:rsidR="00031A3C">
        <w:t xml:space="preserve"> </w:t>
      </w:r>
      <w:r w:rsidR="00031A3C">
        <w:fldChar w:fldCharType="begin" w:fldLock="1"/>
      </w:r>
      <w:r w:rsidR="006F6230">
        <w:instrText>ADDIN CSL_CITATION {"citationItems":[{"id":"ITEM-1","itemData":{"DOI":"10.1038/s41593-018-0076-6","ISSN":"1097-6256","abstract":"The modification of synaptic strength produced by long-term potentiation (LTP) is widely thought to underlie memory storage. Indeed, given that hippocampal pyramidal neurons have &gt;10,000 independently modifiable synapses, the potential for information storage by synaptic modification is enormous. However, recent work suggests that CREB-mediated global changes in neuronal excitability also play a critical role in memory formation. Because these global changes have a modest capacity for information storage compared with that of synaptic plasticity, their importance for memory function has been unclear. Here we review the newly emerging evidence for CREB-dependent control of excitability and discuss two possible mechanisms. First, the CREB-dependent transient change in neuronal excitability performs a memory-allocation function ensuring that memory is stored in ways that facilitate effective linking of events with temporal proximity (hours). Second, these changes may promote cell-assembly formation during the memory-consolidation phase. It has been unclear whether such global excitability changes and local synaptic mechanisms are complementary. Here we argue that the two mechanisms can work together to promote useful memory function.","author":[{"dropping-particle":"","family":"Lisman","given":"John","non-dropping-particle":"","parse-names":false,"suffix":""},{"dropping-particle":"","family":"Cooper","given":"Katherine","non-dropping-particle":"","parse-names":false,"suffix":""},{"dropping-particle":"","family":"Sehgal","given":"Megha","non-dropping-particle":"","parse-names":false,"suffix":""},{"dropping-particle":"","family":"Silva","given":"Alcino J.","non-dropping-particle":"","parse-names":false,"suffix":""}],"container-title":"Nature Neuroscience","id":"ITEM-1","issue":"3","issued":{"date-parts":[["2018","3","12"]]},"page":"309-314","publisher":"Nature Publishing Group","title":"Memory formation depends on both synapse-specific modifications of synaptic strength and cell-specific increases in excitability","type":"article-journal","volume":"21"},"uris":["http://www.mendeley.com/documents/?uuid=57558341-cde5-3433-83b5-90acabc72ca3"]}],"mendeley":{"formattedCitation":"(Lisman et al., 2018)","plainTextFormattedCitation":"(Lisman et al., 2018)","previouslyFormattedCitation":"(Lisman et al., 2018)"},"properties":{"noteIndex":0},"schema":"https://github.com/citation-style-language/schema/raw/master/csl-citation.json"}</w:instrText>
      </w:r>
      <w:r w:rsidR="00031A3C">
        <w:fldChar w:fldCharType="separate"/>
      </w:r>
      <w:r w:rsidR="00031A3C" w:rsidRPr="00031A3C">
        <w:rPr>
          <w:noProof/>
        </w:rPr>
        <w:t>(Lisman et al., 2018)</w:t>
      </w:r>
      <w:r w:rsidR="00031A3C">
        <w:fldChar w:fldCharType="end"/>
      </w:r>
      <w:r w:rsidR="00C7244F">
        <w:t xml:space="preserve">, which could be adaptive for associating experiences to broad temporal contexts </w:t>
      </w:r>
      <w:r w:rsidR="00C7244F">
        <w:fldChar w:fldCharType="begin" w:fldLock="1"/>
      </w:r>
      <w:r w:rsidR="00297225">
        <w:instrText>ADDIN CSL_CITATION {"citationItems":[{"id":"ITEM-1","itemData":{"DOI":"10.1016/j.neuron.2007.08.017","abstract":"SUMMARY The hippocampus is thought to contribute to episodic memory in part by binding stimuli to their spatiotemporal context. The present study examined how hippocampal neuronal popula-tions encode spatial and temporal context as rats performed a task in which they were re-quired to remember the order of trial-unique sequences of odors. The results suggest that a gradual change in the pattern of hippocampal activity served as a temporal context for odor-sampling events and was important for suc-cessful subsequent memory of the order of those odors.","author":[{"dropping-particle":"","family":"Manns","given":"Joseph R","non-dropping-particle":"","parse-names":false,"suffix":""},{"dropping-particle":"","family":"Howard","given":"Marc W","non-dropping-particle":"","parse-names":false,"suffix":""},{"dropping-particle":"","family":"Eichenbaum","given":"Howard","non-dropping-particle":"","parse-names":false,"suffix":""}],"container-title":"Neuron","id":"ITEM-1","issue":"3","issued":{"date-parts":[["2007"]]},"page":"530-540","title":"Gradual changes in hippocampal activity support remembering the order of events","type":"article-journal","volume":"56"},"uris":["http://www.mendeley.com/documents/?uuid=992c4d4e-5078-3e91-a47b-efc7d728f644"]},{"id":"ITEM-2","itemData":{"DOI":"10.1037/a0033621","ISSN":"1939-2222","PMID":"23915126","abstract":"A wealth of experimental studies with animals have offered insights about how neural networks within the hippocampus support the temporal organization of memories. These studies have revealed the existence of \"time cells\" that encode moments in time, much as the well-known \"place cells\" map locations in space. Another line of work inspired by human behavioral studies suggests that episodic memories are mediated by a state of temporal context that changes gradually over long time scales, up to at least a few thousand seconds. In this view, the \"mental time travel\" hypothesized to support the experience of episodic memory corresponds to a \"jump back in time\" in which a previous state of temporal context is recovered. We suggest that these 2 sets of findings could be different facets of a representation of temporal history that maintains a record at the last few thousand seconds of experience. The ability to represent long time scales comes at the cost of discarding precise information about when a stimulus was experienced--this uncertainty becomes greater for events further in the past. We review recent computational work that describes a mechanism that could construct such a scale-invariant representation. Taken as a whole, this suggests the hippocampus plays its role in multiple aspects of cognition by representing events embedded in a general spatiotemporal context. The representation of internal time can be useful across nonhippocampal memory systems.","author":[{"dropping-particle":"","family":"Howard","given":"Marc W.","non-dropping-particle":"","parse-names":false,"suffix":""},{"dropping-particle":"","family":"Eichenbaum","given":"Howard","non-dropping-particle":"","parse-names":false,"suffix":""}],"container-title":"Journal of Experimental Psychology: General","id":"ITEM-2","issue":"4","issued":{"date-parts":[["2013","11"]]},"page":"1211-1230","title":"The hippocampus, time, and memory across scales.","type":"article-journal","volume":"142"},"uris":["http://www.mendeley.com/documents/?uuid=c3ad549e-e399-427c-aa2f-945d79847892"]}],"mendeley":{"formattedCitation":"(Howard and Eichenbaum, 2013; Manns et al., 2007)","plainTextFormattedCitation":"(Howard and Eichenbaum, 2013; Manns et al., 2007)","previouslyFormattedCitation":"(Howard and Eichenbaum, 2013; Manns et al., 2007)"},"properties":{"noteIndex":0},"schema":"https://github.com/citation-style-language/schema/raw/master/csl-citation.json"}</w:instrText>
      </w:r>
      <w:r w:rsidR="00C7244F">
        <w:fldChar w:fldCharType="separate"/>
      </w:r>
      <w:r w:rsidR="00C7244F" w:rsidRPr="00C7244F">
        <w:rPr>
          <w:noProof/>
        </w:rPr>
        <w:t>(Howard and Eichenbaum, 2013; Manns et al., 2007)</w:t>
      </w:r>
      <w:r w:rsidR="00C7244F">
        <w:fldChar w:fldCharType="end"/>
      </w:r>
      <w:r w:rsidR="005F6957">
        <w:t xml:space="preserve">. </w:t>
      </w:r>
      <w:r w:rsidR="005F6957" w:rsidRPr="00BD445A">
        <w:t xml:space="preserve">Interestingly, recent findings </w:t>
      </w:r>
      <w:r w:rsidR="005F6957">
        <w:t>showed</w:t>
      </w:r>
      <w:r w:rsidR="005F6957" w:rsidRPr="00BD445A">
        <w:t xml:space="preserve"> that memory retrieval increases </w:t>
      </w:r>
      <w:r w:rsidR="005F6957" w:rsidRPr="00BD445A">
        <w:lastRenderedPageBreak/>
        <w:t>the excitability of engram</w:t>
      </w:r>
      <w:r w:rsidR="005F6957">
        <w:t xml:space="preserve"> cells, which could permit the linkage of </w:t>
      </w:r>
      <w:r w:rsidR="005F6957" w:rsidRPr="00BD445A">
        <w:t xml:space="preserve">memories from the distant past to present experience </w:t>
      </w:r>
      <w:r w:rsidR="005F6957" w:rsidRPr="00BD445A">
        <w:fldChar w:fldCharType="begin" w:fldLock="1"/>
      </w:r>
      <w:r w:rsidR="005F6957" w:rsidRPr="00BD445A">
        <w:instrText>ADDIN CSL_CITATION {"citationItems":[{"id":"ITEM-1","itemData":{"DOI":"10.1016/j.neuron.2018.11.029","ISSN":"08966273","PMID":"30551997","abstract":"Animals need to optimize the efficacy of memory retrieval to adapt to environmental circumstances for survival. The recent development of memory engram labeling technology allows a precise investigation of the processes associated with the recall of a specific memory. Here, we show that engram cell excitability is transiently increased following memory reactivation. This short-term increase of engram excitability enhances the subsequent retrieval of specific memory content in response to cues and is manifest in the animal's ability to recognize contexts more precisely and more effectively. These results reveal a hitherto unknown transient enhancement of context recognition based on the plasticity of engram cell excitability. They also suggest that recall of a contextual memory is influenced by previous but recent activation of the same engram. The state of excitability of engram cells mediates differential behavioral outcomes upon memory retrieval and may be crucial for survival by promoting adaptive behavior.","author":[{"dropping-particle":"","family":"Pignatelli","given":"Michele","non-dropping-particle":"","parse-names":false,"suffix":""},{"dropping-particle":"","family":"Ryan","given":"Tomás J.","non-dropping-particle":"","parse-names":false,"suffix":""},{"dropping-particle":"","family":"Roy","given":"Dheeraj S.","non-dropping-particle":"","parse-names":false,"suffix":""},{"dropping-particle":"","family":"Lovett","given":"Chanel","non-dropping-particle":"","parse-names":false,"suffix":""},{"dropping-particle":"","family":"Smith","given":"Lillian M.","non-dropping-particle":"","parse-names":false,"suffix":""},{"dropping-particle":"","family":"Muralidhar","given":"Shruti","non-dropping-particle":"","parse-names":false,"suffix":""},{"dropping-particle":"","family":"Tonegawa","given":"Susumu","non-dropping-particle":"","parse-names":false,"suffix":""}],"container-title":"Neuron","id":"ITEM-1","issue":"2","issued":{"date-parts":[["2019","1","10"]]},"page":"274-284.e5","title":"Engram Cell Excitability State Determines the Efficacy of Memory Retrieval","type":"article-journal","volume":"101"},"uris":["http://www.mendeley.com/documents/?uuid=61a91158-66df-4aea-9ee1-745ded0006ac"]}],"mendeley":{"formattedCitation":"(Pignatelli et al., 2019)","plainTextFormattedCitation":"(Pignatelli et al., 2019)","previouslyFormattedCitation":"(Pignatelli et al., 2019)"},"properties":{"noteIndex":0},"schema":"https://github.com/citation-style-language/schema/raw/master/csl-citation.json"}</w:instrText>
      </w:r>
      <w:r w:rsidR="005F6957" w:rsidRPr="00BD445A">
        <w:fldChar w:fldCharType="separate"/>
      </w:r>
      <w:r w:rsidR="005F6957" w:rsidRPr="00BD445A">
        <w:rPr>
          <w:noProof/>
        </w:rPr>
        <w:t>(Pignatelli et al., 2019)</w:t>
      </w:r>
      <w:r w:rsidR="005F6957" w:rsidRPr="00BD445A">
        <w:fldChar w:fldCharType="end"/>
      </w:r>
      <w:r w:rsidR="005F6957" w:rsidRPr="00BD445A">
        <w:t xml:space="preserve">. </w:t>
      </w:r>
    </w:p>
    <w:p w14:paraId="48C6542B" w14:textId="36AC8607" w:rsidR="005F6957" w:rsidRDefault="005F6957" w:rsidP="007259ED">
      <w:pPr>
        <w:pStyle w:val="BUMainText"/>
      </w:pPr>
      <w:r>
        <w:tab/>
      </w:r>
      <w:r w:rsidR="001E1FD6">
        <w:t>Conversely,</w:t>
      </w:r>
      <w:r w:rsidR="00493433">
        <w:t xml:space="preserve"> minimizing cell overlap could enable</w:t>
      </w:r>
      <w:r w:rsidR="001E1FD6">
        <w:t xml:space="preserve"> </w:t>
      </w:r>
      <w:proofErr w:type="spellStart"/>
      <w:r w:rsidR="001E1FD6">
        <w:t>orthogonalization</w:t>
      </w:r>
      <w:proofErr w:type="spellEnd"/>
      <w:r w:rsidR="001E1FD6">
        <w:t xml:space="preserve"> of </w:t>
      </w:r>
      <w:r>
        <w:t xml:space="preserve">temporally distant </w:t>
      </w:r>
      <w:r w:rsidR="001E1FD6">
        <w:t xml:space="preserve">experiences </w:t>
      </w:r>
      <w:r w:rsidR="00097F9E">
        <w:fldChar w:fldCharType="begin" w:fldLock="1"/>
      </w:r>
      <w:r w:rsidR="00097F9E">
        <w:instrText>ADDIN CSL_CITATION {"citationItems":[{"id":"ITEM-1","itemData":{"DOI":"10.1126/science.aaf3319","ISSN":"0036-8075","PMID":"27634534","abstract":"The chained activation of neuronal assemblies is thought to support major cognitive processes, including memory. In the hippocampus, this is observed during population bursts often associated with sharp-wave ripples, in the form of an ordered reactivation of neurons. However, the organization and lifetime of these assemblies remain unknown. We used calcium imaging to map patterns of synchronous neuronal activation in the CA1 region of awake mice during runs on a treadmill. The patterns were composed of the recurring activation of anatomically intermingled, but functionally orthogonal, assemblies. These assemblies reactivated discrete temporal segments of neuronal sequences observed during runs and could be stable across consecutive days. A binding of these assemblies into longer chains revealed temporally ordered replay. These modules may represent the default building blocks for encoding or retrieving experience.","author":[{"dropping-particle":"","family":"Malvache","given":"A.","non-dropping-particle":"","parse-names":false,"suffix":""},{"dropping-particle":"","family":"Reichinnek","given":"S.","non-dropping-particle":"","parse-names":false,"suffix":""},{"dropping-particle":"","family":"Villette","given":"V.","non-dropping-particle":"","parse-names":false,"suffix":""},{"dropping-particle":"","family":"Haimerl","given":"C.","non-dropping-particle":"","parse-names":false,"suffix":""},{"dropping-particle":"","family":"Cossart","given":"R.","non-dropping-particle":"","parse-names":false,"suffix":""}],"container-title":"Science","id":"ITEM-1","issue":"6305","issued":{"date-parts":[["2016","9","16"]]},"page":"1280-1283","title":"Awake hippocampal reactivations project onto orthogonal neuronal assemblies","type":"article-journal","volume":"353"},"uris":["http://www.mendeley.com/documents/?uuid=a40369b5-7f17-3018-9412-8d931116fefb"]}],"mendeley":{"formattedCitation":"(Malvache et al., 2016)","plainTextFormattedCitation":"(Malvache et al., 2016)","previouslyFormattedCitation":"(Malvache et al., 2016)"},"properties":{"noteIndex":0},"schema":"https://github.com/citation-style-language/schema/raw/master/csl-citation.json"}</w:instrText>
      </w:r>
      <w:r w:rsidR="00097F9E">
        <w:fldChar w:fldCharType="separate"/>
      </w:r>
      <w:r w:rsidR="00097F9E" w:rsidRPr="00097F9E">
        <w:rPr>
          <w:noProof/>
        </w:rPr>
        <w:t>(Malvache et al., 2016)</w:t>
      </w:r>
      <w:r w:rsidR="00097F9E">
        <w:fldChar w:fldCharType="end"/>
      </w:r>
      <w:r w:rsidR="001E1FD6">
        <w:t xml:space="preserve">. </w:t>
      </w:r>
      <w:r w:rsidR="00297225">
        <w:t>After all, an animal should not need to associate two vastly separated events. This could be achieved via the endogenous changes in cell excitability, which</w:t>
      </w:r>
      <w:r w:rsidR="007259ED" w:rsidRPr="00BD445A">
        <w:t xml:space="preserve"> </w:t>
      </w:r>
      <w:r w:rsidR="001E1FD6">
        <w:t>could</w:t>
      </w:r>
      <w:r w:rsidR="007259ED" w:rsidRPr="00BD445A">
        <w:t xml:space="preserve"> explain the population “drift” phenomena explained </w:t>
      </w:r>
      <w:r w:rsidR="007259ED">
        <w:t>previously in Chapter One</w:t>
      </w:r>
      <w:r w:rsidR="001E1FD6">
        <w:t xml:space="preserve">, where neural activity </w:t>
      </w:r>
      <w:r>
        <w:t>patterns</w:t>
      </w:r>
      <w:r w:rsidR="001E1FD6">
        <w:t xml:space="preserve"> </w:t>
      </w:r>
      <w:r>
        <w:t>diverge</w:t>
      </w:r>
      <w:r w:rsidR="001E1FD6">
        <w:t xml:space="preserve"> over time</w:t>
      </w:r>
      <w:r w:rsidR="007259ED">
        <w:t xml:space="preserve"> </w:t>
      </w:r>
      <w:r w:rsidR="007259ED" w:rsidRPr="00BD445A">
        <w:fldChar w:fldCharType="begin" w:fldLock="1"/>
      </w:r>
      <w:r w:rsidR="007259ED" w:rsidRPr="00BD445A">
        <w:instrText>ADDIN CSL_CITATION {"citationItems":[{"id":"ITEM-1","itemData":{"DOI":"10.1073/pnas.1214107109","ISSN":"1091-6490","PMID":"23132944","abstract":"The time when an event occurs can become part of autobiographical memories. In brain structures that support such memories, a neural code should exist that represents when or how long ago events occurred. Here we describe a neuronal coding mechanism in hippocampus that can be used to represent the recency of an experience over intervals of hours to days. When the same event is repeated after such time periods, the activity patterns of hippocampal CA1 cell populations progressively differ with increasing temporal distances. Coding for space and context is nonetheless preserved. Compared with CA1, the firing patterns of hippocampal CA3 cell populations are highly reproducible, irrespective of the time interval, and thus provide a stable memory code over time. Therefore, the neuronal activity patterns in CA1 but not CA3 include a code that can be used to distinguish between time intervals on an extended scale, consistent with behavioral studies showing that the CA1 area is selectively required for temporal coding over such periods.","author":[{"dropping-particle":"","family":"Mankin","given":"Emily A","non-dropping-particle":"","parse-names":false,"suffix":""},{"dropping-particle":"","family":"Sparks","given":"Fraser T","non-dropping-particle":"","parse-names":false,"suffix":""},{"dropping-particle":"","family":"Slayyeh","given":"Begum","non-dropping-particle":"","parse-names":false,"suffix":""},{"dropping-particle":"","family":"Sutherland","given":"Robert J","non-dropping-particle":"","parse-names":false,"suffix":""},{"dropping-particle":"","family":"Leutgeb","given":"Stefan","non-dropping-particle":"","parse-names":false,"suffix":""},{"dropping-particle":"","family":"Leutgeb","given":"Jill K","non-dropping-particle":"","parse-names":false,"suffix":""}],"container-title":"Proceedings of the National Academy of Sciences of the United States of America","id":"ITEM-1","issue":"47","issued":{"date-parts":[["2012","11","20"]]},"page":"19462-7","publisher":"National Academy of Sciences","title":"Neuronal code for extended time in the hippocampus.","type":"article-journal","volume":"109"},"uris":["http://www.mendeley.com/documents/?uuid=bdf3b692-8d27-3387-881b-fae9ce37341a"]},{"id":"ITEM-2","itemData":{"DOI":"10.1016/j.cub.2018.03.051","ISSN":"09609822","abstract":"© 2018 Elsevier Ltd It has long been hypothesized that a primary function of the hippocampus is to discover and exploit temporal relationships between events. Previously, it has been reported that sequences of “time cells” in the hippocampus extend for tens of seconds. Other studies have shown that neuronal firing in the hippocampus fluctuates over hours and days. Both of these mechanisms could enable temporal encoding of events over very different timescales. However, thus far, these two classes of phenomena have never been observed simultaneously, which is necessary to ascribe broad-range temporal coding to the hippocampus. Using in vivo calcium imaging in unrestrained mice, we observed sequences of hippocampal neurons that bridged a 10 s delay. Similar sequences were observed over multiple days, but the set of neurons participating in those sequences changed gradually. Thus, the same population of neurons that encodes temporal information over seconds can also be used to distinguish periods of time over much longer timescales. These results unify two previously separate paradigms of temporal processing in the hippocampus that support episodic memory. Episodic memories span timescales of seconds, minutes, and days. Mau et al. use calcium imaging to longitudinally monitor cell sequences in hippocampal CA1. Bayesian decoder analyses show that the same population of neurons carries information about time across all three scales.","author":[{"dropping-particle":"","family":"Mau","given":"W.","non-dropping-particle":"","parse-names":false,"suffix":""},{"dropping-particle":"","family":"Sullivan","given":"D.W.","non-dropping-particle":"","parse-names":false,"suffix":""},{"dropping-particle":"","family":"Kinsky","given":"N.R.","non-dropping-particle":"","parse-names":false,"suffix":""},{"dropping-particle":"","family":"Hasselmo","given":"M.E.","non-dropping-particle":"","parse-names":false,"suffix":""},{"dropping-particle":"","family":"Howard","given":"M.W.","non-dropping-particle":"","parse-names":false,"suffix":""},{"dropping-particle":"","family":"Eichenbaum","given":"Howard","non-dropping-particle":"","parse-names":false,"suffix":""}],"container-title":"Current Biology","id":"ITEM-2","issued":{"date-parts":[["2018"]]},"title":"The Same Hippocampal CA1 Population Simultaneously Codes Temporal Information over Multiple Timescales","type":"article-journal"},"uris":["http://www.mendeley.com/documents/?uuid=f64d6ef3-6f17-311a-ac5d-54b276e0e9af"]},{"id":"ITEM-3","itemData":{"DOI":"10.7554/eLife.12247","ISSN":"2050-084X","PMID":"26682652","abstract":"The capacity to remember temporal relationships between different events is essential to episodic memory, but little is currently known about its underlying mechanisms. We performed time-lapse imaging of thousands of neurons over weeks in the hippocampal CA1 of mice as they repeatedly visited two distinct environments. Longitudinal analysis exposed ongoing environment-independent evolution of episodic representations, despite stable place field locations and constant remapping between the two environments. These dynamics time-stamped experienced events via neuronal ensembles that had cellular composition and activity patterns unique to specific points in time. Temporally close episodes shared a common timestamp regardless of the spatial context in which they occurred. Temporally remote episodes had distinct timestamps, even if they occurred within the same spatial context. Our results suggest that days-scale hippocampal ensemble dynamics could support the formation of a mental timeline in which experienced events could be mnemonically associated or dissociated based on their temporal distance.","author":[{"dropping-particle":"","family":"Rubin","given":"Alon","non-dropping-particle":"","parse-names":false,"suffix":""},{"dropping-particle":"","family":"Geva","given":"Nitzan","non-dropping-particle":"","parse-names":false,"suffix":""},{"dropping-particle":"","family":"Sheintuch","given":"Liron","non-dropping-particle":"","parse-names":false,"suffix":""},{"dropping-particle":"","family":"Ziv","given":"Yaniv","non-dropping-particle":"","parse-names":false,"suffix":""}],"container-title":"eLife","id":"ITEM-3","issued":{"date-parts":[["2015","12","18"]]},"page":"e12247","publisher":"eLife Sciences Publications Limited","title":"Hippocampal ensemble dynamics timestamp events in long-term memory.","type":"article-journal","volume":"4"},"uris":["http://www.mendeley.com/documents/?uuid=532d97d6-6c5f-48a3-9e56-38e39368f238"]}],"mendeley":{"formattedCitation":"(Mankin et al., 2012; Mau et al., 2018; Rubin et al., 2015)","plainTextFormattedCitation":"(Mankin et al., 2012; Mau et al., 2018; Rubin et al., 2015)","previouslyFormattedCitation":"(Mankin et al., 2012; Mau et al., 2018; Rubin et al., 2015)"},"properties":{"noteIndex":0},"schema":"https://github.com/citation-style-language/schema/raw/master/csl-citation.json"}</w:instrText>
      </w:r>
      <w:r w:rsidR="007259ED" w:rsidRPr="00BD445A">
        <w:fldChar w:fldCharType="separate"/>
      </w:r>
      <w:r w:rsidR="007259ED" w:rsidRPr="00BD445A">
        <w:rPr>
          <w:noProof/>
        </w:rPr>
        <w:t>(Mankin et al., 2012; Mau et al., 2018; Rubin et al., 2015)</w:t>
      </w:r>
      <w:r w:rsidR="007259ED" w:rsidRPr="00BD445A">
        <w:fldChar w:fldCharType="end"/>
      </w:r>
      <w:r w:rsidR="007259ED" w:rsidRPr="00BD445A">
        <w:t xml:space="preserve">. Population drift may reflect snapshots of the overall heterogeneous excitation levels of neurons, with some increasing and others decreasing their activity over hours and days </w:t>
      </w:r>
      <w:r w:rsidR="007259ED" w:rsidRPr="00BD445A">
        <w:fldChar w:fldCharType="begin" w:fldLock="1"/>
      </w:r>
      <w:r w:rsidR="007259ED" w:rsidRPr="00BD445A">
        <w:instrText xml:space="preserve">ADDIN CSL_CITATION {"citationItems":[{"id":"ITEM-1","itemData":{"DOI":"10.1016/j.cub.2018.03.051","ISSN":"09609822","abstract":"© 2018 Elsevier Ltd It has long been hypothesized that a primary function of the hippocampus is to discover and exploit temporal relationships between events. Previously, it has been reported that sequences of “time cells” in the hippocampus extend for tens of seconds. Other studies have shown that neuronal firing in the hippocampus fluctuates over hours and days. Both of these mechanisms could enable temporal encoding of events over very different timescales. However, thus far, these two classes of phenomena have never been observed simultaneously, which is necessary to ascribe broad-range temporal coding to the hippocampus. Using in vivo calcium imaging in unrestrained mice, we observed sequences of hippocampal neurons that bridged a 10 s delay. Similar sequences were observed over multiple days, but the set of neurons participating in those sequences changed gradually. Thus, the same population of neurons that encodes temporal information over seconds can also be used to distinguish periods of time over much longer timescales. These results unify two previously separate paradigms of temporal processing in the hippocampus that support episodic memory. Episodic memories span timescales of seconds, minutes, and days. Mau et al. use calcium imaging to longitudinally monitor cell sequences in hippocampal CA1. Bayesian decoder analyses show that the same population of neurons carries information about time across all three scales.","author":[{"dropping-particle":"","family":"Mau","given":"W.","non-dropping-particle":"","parse-names":false,"suffix":""},{"dropping-particle":"","family":"Sullivan","given":"D.W.","non-dropping-particle":"","parse-names":false,"suffix":""},{"dropping-particle":"","family":"Kinsky","given":"N.R.","non-dropping-particle":"","parse-names":false,"suffix":""},{"dropping-particle":"","family":"Hasselmo","given":"M.E.","non-dropping-particle":"","parse-names":false,"suffix":""},{"dropping-particle":"","family":"Howard","given":"M.W.","non-dropping-particle":"","parse-names":false,"suffix":""},{"dropping-particle":"","family":"Eichenbaum","given":"Howard","non-dropping-particle":"","parse-names":false,"suffix":""}],"container-title":"Current Biology","id":"ITEM-1","issued":{"date-parts":[["2018"]]},"title":"The Same Hippocampal CA1 Population Simultaneously Codes Temporal Information over Multiple Timescales","type":"article-journal"},"uris":["http://www.mendeley.com/documents/?uuid=f64d6ef3-6f17-311a-ac5d-54b276e0e9af"]},{"id":"ITEM-2","itemData":{"DOI":"10.1038/nn.3329","ISSN":"1097-6256","PMID":"23396101","abstract":"Using Ca(2+) imaging in freely behaving mice that repeatedly explored a familiar environment, we tracked thousands of CA1 pyramidal cells' place fields over weeks. Place coding was dynamic, as each day the ensemble representation of this environment involved a unique subset of cells. However, cells in the </w:instrText>
      </w:r>
      <w:r w:rsidR="007259ED" w:rsidRPr="00BD445A">
        <w:rPr>
          <w:rFonts w:ascii="Lucida Sans Unicode" w:hAnsi="Lucida Sans Unicode" w:cs="Lucida Sans Unicode"/>
        </w:rPr>
        <w:instrText>∼</w:instrText>
      </w:r>
      <w:r w:rsidR="007259ED" w:rsidRPr="00BD445A">
        <w:instrText>15-25% overlap between any two of these subsets retained the same place fields, which sufficed to preserve an accurate spatial representation across weeks.","author":[{"dropping-particle":"","family":"Ziv","given":"Yaniv","non-dropping-particle":"","parse-names":false,"suffix":""},{"dropping-particle":"","family":"Burns","given":"Laurie D","non-dropping-particle":"","parse-names":false,"suffix":""},{"dropping-particle":"","family":"Cocker","given":"Eric D","non-dropping-particle":"","parse-names":false,"suffix":""},{"dropping-particle":"","family":"Hamel","given":"Elizabeth O","non-dropping-particle":"","parse-names":false,"suffix":""},{"dropping-particle":"","family":"Ghosh","given":"Kunal K","non-dropping-particle":"","parse-names":false,"suffix":""},{"dropping-particle":"","family":"Kitch","given":"Lacey J","non-dropping-particle":"","parse-names":false,"suffix":""},{"dropping-particle":"El","family":"Gamal","given":"Abbas","non-dropping-particle":"","parse-names":false,"suffix":""},{"dropping-particle":"","family":"Schnitzer","given":"Mark J","non-dropping-particle":"","parse-names":false,"suffix":""}],"container-title":"Nature Neuroscience","id":"ITEM-2","issue":"3","issued":{"date-parts":[["2013","2","10"]]},"page":"264-266","title":"Long-term dynamics of CA1 hippocampal place codes","type":"article-journal","volume":"16"},"uris":["http://www.mendeley.com/documents/?uuid=34ca9278-dc23-3efc-bdf7-40cf4f8fd14b"]},{"id":"ITEM-3","itemData":{"DOI":"10.7554/eLife.12247","ISSN":"2050-084X","PMID":"26682652","abstract":"The capacity to remember temporal relationships between different events is essential to episodic memory, but little is currently known about its underlying mechanisms. We performed time-lapse imaging of thousands of neurons over weeks in the hippocampal CA1 of mice as they repeatedly visited two distinct environments. Longitudinal analysis exposed ongoing environment-independent evolution of episodic representations, despite stable place field locations and constant remapping between the two environments. These dynamics time-stamped experienced events via neuronal ensembles that had cellular composition and activity patterns unique to specific points in time. Temporally close episodes shared a common timestamp regardless of the spatial context in which they occurred. Temporally remote episodes had distinct timestamps, even if they occurred within the same spatial context. Our results suggest that days-scale hippocampal ensemble dynamics could support the formation of a mental timeline in which experienced events could be mnemonically associated or dissociated based on their temporal distance.","author":[{"dropping-particle":"","family":"Rubin","given":"Alon","non-dropping-particle":"","parse-names":false,"suffix":""},{"dropping-particle":"","family":"Geva","given":"Nitzan","non-dropping-particle":"","parse-names":false,"suffix":""},{"dropping-particle":"","family":"Sheintuch","given":"Liron","non-dropping-particle":"","parse-names":false,"suffix":""},{"dropping-particle":"","family":"Ziv","given":"Yaniv","non-dropping-particle":"","parse-names":false,"suffix":""}],"container-title":"eLife","id":"ITEM-3","issued":{"date-parts":[["2015","12","18"]]},"page":"e12247","publisher":"eLife Sciences Publications Limited","title":"Hippocampal ensemble dynamics timestamp events in long-term memory.","type":"article-journal","volume":"4"},"uris":["http://www.mendeley.com/documents/?uuid=532d97d6-6c5f-48a3-9e56-38e39368f238"]}],"mendeley":{"formattedCitation":"(Mau et al., 2018; Rubin et al., 2015; Ziv et al., 2013)","plainTextFormattedCitation":"(Mau et al., 2018; Rubin et al., 2015; Ziv et al., 2013)","previouslyFormattedCitation":"(Mau et al., 2018; Rubin et al., 2015; Ziv et al., 2013)"},"properties":{"noteIndex":0},"schema":"https://github.com/citation-style-language/schema/raw/master/csl-citation.json"}</w:instrText>
      </w:r>
      <w:r w:rsidR="007259ED" w:rsidRPr="00BD445A">
        <w:fldChar w:fldCharType="separate"/>
      </w:r>
      <w:r w:rsidR="007259ED" w:rsidRPr="00BD445A">
        <w:rPr>
          <w:noProof/>
        </w:rPr>
        <w:t>(Mau et al., 2018; Rubin et al., 2015; Ziv et al., 2013)</w:t>
      </w:r>
      <w:r w:rsidR="007259ED" w:rsidRPr="00BD445A">
        <w:fldChar w:fldCharType="end"/>
      </w:r>
      <w:r w:rsidR="007259ED" w:rsidRPr="00BD445A">
        <w:t xml:space="preserve">. </w:t>
      </w:r>
      <w:r w:rsidR="00297225">
        <w:t xml:space="preserve">Another possibility is that another set of neurons is excited to allocate two unrelated memories to non-overlapping populations. </w:t>
      </w:r>
      <w:r>
        <w:t xml:space="preserve">This view is consistent with reports where neuronal excitability levels were experimentally altered. In these studies, </w:t>
      </w:r>
      <w:r w:rsidR="007259ED" w:rsidRPr="00BD445A">
        <w:t>different population</w:t>
      </w:r>
      <w:r>
        <w:t>s of neurons “fill</w:t>
      </w:r>
      <w:r w:rsidR="007259ED" w:rsidRPr="00BD445A">
        <w:t xml:space="preserve"> in” for those that have been </w:t>
      </w:r>
      <w:r>
        <w:t>artificially</w:t>
      </w:r>
      <w:r w:rsidR="007259ED" w:rsidRPr="00BD445A">
        <w:t xml:space="preserve"> suppressed </w:t>
      </w:r>
      <w:r w:rsidR="007259ED" w:rsidRPr="00BD445A">
        <w:fldChar w:fldCharType="begin" w:fldLock="1"/>
      </w:r>
      <w:r w:rsidR="007259ED" w:rsidRPr="00BD445A">
        <w:instrText>ADDIN CSL_CITATION {"citationItems":[{"id":"ITEM-1","itemData":{"DOI":"10.1126/science.1139438","ISSN":"0036-8075","PMID":"17446403","abstract":"Competition between neurons is necessary for refining neural circuits during development and may be important for selecting the neurons that participate in encoding memories in the adult brain. To examine neuronal competition during memory formation, we conducted experiments with mice in which we manipulated the function of CREB (adenosine 3',5'-monophosphate response element-binding protein) in subsets of neurons. Changes in CREB function influenced the probability that individual lateral amygdala neurons were recruited into a fear memory trace. Our results suggest a competitive model underlying memory formation, in which eligible neurons are selected to participate in amemorytrace as a function of their relative CREB activity at the time of learning.","author":[{"dropping-particle":"","family":"Han","given":"J.-H.","non-dropping-particle":"","parse-names":false,"suffix":""},{"dropping-particle":"","family":"Kushner","given":"S. A.","non-dropping-particle":"","parse-names":false,"suffix":""},{"dropping-particle":"","family":"Yiu","given":"A. P.","non-dropping-particle":"","parse-names":false,"suffix":""},{"dropping-particle":"","family":"Cole","given":"C. J.","non-dropping-particle":"","parse-names":false,"suffix":""},{"dropping-particle":"","family":"Matynia","given":"A.","non-dropping-particle":"","parse-names":false,"suffix":""},{"dropping-particle":"","family":"Brown","given":"R. A.","non-dropping-particle":"","parse-names":false,"suffix":""},{"dropping-particle":"","family":"Neve","given":"R. L.","non-dropping-particle":"","parse-names":false,"suffix":""},{"dropping-particle":"","family":"Guzowski","given":"J. F.","non-dropping-particle":"","parse-names":false,"suffix":""},{"dropping-particle":"","family":"Silva","given":"A. J.","non-dropping-particle":"","parse-names":false,"suffix":""},{"dropping-particle":"","family":"Josselyn","given":"S. A.","non-dropping-particle":"","parse-names":false,"suffix":""}],"container-title":"Science","id":"ITEM-1","issue":"5823","issued":{"date-parts":[["2007","4","20"]]},"page":"457-460","title":"Neuronal Competition and Selection During Memory Formation","type":"article-journal","volume":"316"},"uris":["http://www.mendeley.com/documents/?uuid=c97ab3d1-3ac5-33f8-b883-c88ee2ba2d9f"]},{"id":"ITEM-2","itemData":{"DOI":"10.1126/science.aaf0594","ISBN":"9788578110796","ISSN":"10959203","PMID":"27463673","abstract":"Collections of cells called engrams are thought to represent memories. Although there has been progress in identifying and manipulating single engrams, little is known about how multiple engrams interact to influence memory. In lateral amygdala (LA), neurons with increased excitability during training outcompete their neighbors for allocation to an engram. We examined whether competition based on neuronal excitability also governs the interaction between engrams. Mice received two distinct fear conditioning events separated by different intervals. LA neuron excitability was optogenetically manipulated and revealed a transient competitive process that integrates memories for events occurring closely in time (coallocating overlapping populations of neurons to both engrams) and separates memories for events occurring at distal times (disallocating nonoverlapping populations to each engram).","author":[{"dropping-particle":"","family":"Rashid","given":"Asim J","non-dropping-particle":"","parse-names":false,"suffix":""},{"dropping-particle":"","family":"Yan","given":"Chen","non-dropping-particle":"","parse-names":false,"suffix":""},{"dropping-particle":"","family":"Mercaldo","given":"Valentina","non-dropping-particle":"","parse-names":false,"suffix":""},{"dropping-particle":"","family":"Hsiang","given":"Hwa-Lin Lin","non-dropping-particle":"","parse-names":false,"suffix":""},{"dropping-particle":"","family":"Park","given":"Sungmo","non-dropping-particle":"","parse-names":false,"suffix":""},{"dropping-particle":"","family":"Cole","given":"Christina J","non-dropping-particle":"","parse-names":false,"suffix":""},{"dropping-particle":"","family":"Cristofaro","given":"Antonietta","non-dropping-particle":"De","parse-names":false,"suffix":""},{"dropping-particle":"","family":"Yu","given":"Julia","non-dropping-particle":"","parse-names":false,"suffix":""},{"dropping-particle":"","family":"Ramakrishnan","given":"Charu","non-dropping-particle":"","parse-names":false,"suffix":""},{"dropping-particle":"","family":"Lee","given":"Soo Yeun","non-dropping-particle":"","parse-names":false,"suffix":""},{"dropping-particle":"","family":"Deisseroth","given":"Karl","non-dropping-particle":"","parse-names":false,"suffix":""},{"dropping-particle":"","family":"Frankland","given":"Paul W","non-dropping-particle":"","parse-names":false,"suffix":""},{"dropping-particle":"","family":"Josselyn","given":"Sheena A","non-dropping-particle":"","parse-names":false,"suffix":""}],"container-title":"Science","id":"ITEM-2","issue":"6297","issued":{"date-parts":[["2016","7","22"]]},"page":"383-387","publisher":"American Association for the Advancement of Science","title":"Competition between engrams influences fear memory formation and recall","type":"article-journal","volume":"353"},"uris":["http://www.mendeley.com/documents/?uuid=bcc1d334-9d52-3e49-ba1b-73158efa593f"]},{"id":"ITEM-3","itemData":{"DOI":"10.1038/nn.4250","ISSN":"1097-6256","abstract":"Subsets of hippocampal neurons store map-like representations of experienced environments. The authors optogenetically silenced a neuronal population active in an environment and saw an alternative map emerge. In a cocaine-paired environment, this approach neutralized drug-place preference, implicating recoding of spatial memory engrams as strategy for alleviating maladaptive behaviors.","author":[{"dropping-particle":"","family":"Trouche","given":"Stéphanie","non-dropping-particle":"","parse-names":false,"suffix":""},{"dropping-particle":"V","family":"Perestenko","given":"Pavel","non-dropping-particle":"","parse-names":false,"suffix":""},{"dropping-particle":"","family":"Ven","given":"Gido M","non-dropping-particle":"van de","parse-names":false,"suffix":""},{"dropping-particle":"","family":"Bratley","given":"Claire T","non-dropping-particle":"","parse-names":false,"suffix":""},{"dropping-particle":"","family":"McNamara","given":"Colin G","non-dropping-particle":"","parse-names":false,"suffix":""},{"dropping-particle":"","family":"Campo-Urriza","given":"Natalia","non-dropping-particle":"","parse-names":false,"suffix":""},{"dropping-particle":"","family":"Black","given":"S Lucas","non-dropping-particle":"","parse-names":false,"suffix":""},{"dropping-particle":"","family":"Reijmers","given":"Leon G","non-dropping-particle":"","parse-names":false,"suffix":""},{"dropping-particle":"","family":"Dupret","given":"David","non-dropping-particle":"","parse-names":false,"suffix":""}],"container-title":"Nature Neuroscience","id":"ITEM-3","issue":"4","issued":{"date-parts":[["2016","4","22"]]},"page":"564-567","publisher":"Nature Publishing Group","title":"Recoding a cocaine-place memory engram to a neutral engram in the hippocampus","type":"article-journal","volume":"19"},"uris":["http://www.mendeley.com/documents/?uuid=9514ace3-616d-3ce9-acd0-09ecad04d3ce"]}],"mendeley":{"formattedCitation":"(Han et al., 2007; Rashid et al., 2016; Trouche et al., 2016)","plainTextFormattedCitation":"(Han et al., 2007; Rashid et al., 2016; Trouche et al., 2016)","previouslyFormattedCitation":"(Han et al., 2007; Rashid et al., 2016; Trouche et al., 2016)"},"properties":{"noteIndex":0},"schema":"https://github.com/citation-style-language/schema/raw/master/csl-citation.json"}</w:instrText>
      </w:r>
      <w:r w:rsidR="007259ED" w:rsidRPr="00BD445A">
        <w:fldChar w:fldCharType="separate"/>
      </w:r>
      <w:r w:rsidR="007259ED" w:rsidRPr="00BD445A">
        <w:rPr>
          <w:noProof/>
        </w:rPr>
        <w:t>(Han et al., 2007; Rashid et al., 2016; Trouche et al., 2016)</w:t>
      </w:r>
      <w:r w:rsidR="007259ED" w:rsidRPr="00BD445A">
        <w:fldChar w:fldCharType="end"/>
      </w:r>
      <w:r w:rsidR="007259ED" w:rsidRPr="00BD445A">
        <w:t>. In cases where “winner” neurons are inhibited, a secondary population emerges to assume encoding responsibilities as if the would-be winners had endogenously decreased in excitability.</w:t>
      </w:r>
      <w:r w:rsidR="007259ED">
        <w:t xml:space="preserve"> </w:t>
      </w:r>
      <w:r w:rsidR="00297225">
        <w:t xml:space="preserve">Such a perspective also fits the “remapping” phenomenon seen in the hippocampus where population activity </w:t>
      </w:r>
      <w:proofErr w:type="spellStart"/>
      <w:r w:rsidR="00297225">
        <w:t>orthogonalizes</w:t>
      </w:r>
      <w:proofErr w:type="spellEnd"/>
      <w:r w:rsidR="00297225">
        <w:t xml:space="preserve"> two distinct environments </w:t>
      </w:r>
      <w:r w:rsidR="00493433">
        <w:t>to accomplish</w:t>
      </w:r>
      <w:r w:rsidR="00297225">
        <w:t xml:space="preserve"> “pattern separation” </w:t>
      </w:r>
      <w:r w:rsidR="00297225">
        <w:fldChar w:fldCharType="begin" w:fldLock="1"/>
      </w:r>
      <w:r w:rsidR="00E81E2E">
        <w:instrText>ADDIN CSL_CITATION {"citationItems":[{"id":"ITEM-1","itemData":{"DOI":"10.1126/science.1135801","ISSN":"0036-8075","PMID":"17303747","abstract":"Theoretical models have long pointed to the dentate gyrus as a possible source of neuronal pattern separation. In agreement with predictions from these models, we show that minimal changes in the shape of the environment in which rats are exploring can substantially alter correlated activity patterns among place-modulated granule cells in the dentate gyrus. When the environments are made more different, new cell populations are recruited in CA3 but not in the dentate gyrus. These results imply a dual mechanism for pattern separation in which signals from the entorhinal cortex can be decorrelated both by changes in coincidence patterns in the dentate gyrus and by recruitment of nonoverlapping cell assemblies in CA3.","author":[{"dropping-particle":"","family":"Leutgeb","given":"J. K.","non-dropping-particle":"","parse-names":false,"suffix":""},{"dropping-particle":"","family":"Leutgeb","given":"S.","non-dropping-particle":"","parse-names":false,"suffix":""},{"dropping-particle":"","family":"Moser","given":"M.-B.","non-dropping-particle":"","parse-names":false,"suffix":""},{"dropping-particle":"","family":"Moser","given":"E. I.","non-dropping-particle":"","parse-names":false,"suffix":""}],"container-title":"Science","id":"ITEM-1","issue":"5814","issued":{"date-parts":[["2007","2","16"]]},"page":"961-966","title":"Pattern Separation in the Dentate Gyrus and CA3 of the Hippocampus","type":"article-journal","volume":"315"},"uris":["http://www.mendeley.com/documents/?uuid=23d10d94-9723-3041-9e31-5e83cc34e315"]}],"mendeley":{"formattedCitation":"(Leutgeb et al., 2007)","plainTextFormattedCitation":"(Leutgeb et al., 2007)","previouslyFormattedCitation":"(Leutgeb et al., 2007)"},"properties":{"noteIndex":0},"schema":"https://github.com/citation-style-language/schema/raw/master/csl-citation.json"}</w:instrText>
      </w:r>
      <w:r w:rsidR="00297225">
        <w:fldChar w:fldCharType="separate"/>
      </w:r>
      <w:r w:rsidR="00297225" w:rsidRPr="00297225">
        <w:rPr>
          <w:noProof/>
        </w:rPr>
        <w:t>(Leutgeb et al., 2007)</w:t>
      </w:r>
      <w:r w:rsidR="00297225">
        <w:fldChar w:fldCharType="end"/>
      </w:r>
      <w:r w:rsidR="00297225">
        <w:t>.</w:t>
      </w:r>
      <w:r w:rsidR="005D7173">
        <w:t xml:space="preserve"> Thus, the</w:t>
      </w:r>
      <w:r w:rsidR="00493433">
        <w:t xml:space="preserve"> neural</w:t>
      </w:r>
      <w:r w:rsidR="005D7173">
        <w:t xml:space="preserve"> population state reflects the internal representation of a perceived event. </w:t>
      </w:r>
    </w:p>
    <w:p w14:paraId="56938375" w14:textId="6CBAAA04" w:rsidR="00A052B6" w:rsidRDefault="00A052B6" w:rsidP="007259ED">
      <w:pPr>
        <w:pStyle w:val="BUMainText"/>
      </w:pPr>
      <w:r>
        <w:lastRenderedPageBreak/>
        <w:tab/>
        <w:t xml:space="preserve">This idea that population similarity is a proxy for event similarity can be seen in the study presented in Chapter Three. </w:t>
      </w:r>
      <w:r w:rsidR="00D33893">
        <w:t xml:space="preserve">By </w:t>
      </w:r>
      <w:r w:rsidR="00E81E2E">
        <w:t>using</w:t>
      </w:r>
      <w:r w:rsidR="00D33893">
        <w:t xml:space="preserve"> a fear conditioning session as a template for population activity, I assessed the similarity of other sessions to that template. Over extinction, the similarity to the fearful event gradually decreased, which is expected as the mouse slowly learned to extinguish its fear of the shock context. Similar results have been reported in spatial responses </w:t>
      </w:r>
      <w:r w:rsidR="00D33893">
        <w:fldChar w:fldCharType="begin" w:fldLock="1"/>
      </w:r>
      <w:r w:rsidR="00D33893">
        <w:instrText>ADDIN CSL_CITATION {"citationItems":[{"id":"ITEM-1","itemData":{"DOI":"10.1073/pnas.1214107109","ISSN":"1091-6490","PMID":"23132944","abstract":"The time when an event occurs can become part of autobiographical memories. In brain structures that support such memories, a neural code should exist that represents when or how long ago events occurred. Here we describe a neuronal coding mechanism in hippocampus that can be used to represent the recency of an experience over intervals of hours to days. When the same event is repeated after such time periods, the activity patterns of hippocampal CA1 cell populations progressively differ with increasing temporal distances. Coding for space and context is nonetheless preserved. Compared with CA1, the firing patterns of hippocampal CA3 cell populations are highly reproducible, irrespective of the time interval, and thus provide a stable memory code over time. Therefore, the neuronal activity patterns in CA1 but not CA3 include a code that can be used to distinguish between time intervals on an extended scale, consistent with behavioral studies showing that the CA1 area is selectively required for temporal coding over such periods.","author":[{"dropping-particle":"","family":"Mankin","given":"Emily A","non-dropping-particle":"","parse-names":false,"suffix":""},{"dropping-particle":"","family":"Sparks","given":"Fraser T","non-dropping-particle":"","parse-names":false,"suffix":""},{"dropping-particle":"","family":"Slayyeh","given":"Begum","non-dropping-particle":"","parse-names":false,"suffix":""},{"dropping-particle":"","family":"Sutherland","given":"Robert J","non-dropping-particle":"","parse-names":false,"suffix":""},{"dropping-particle":"","family":"Leutgeb","given":"Stefan","non-dropping-particle":"","parse-names":false,"suffix":""},{"dropping-particle":"","family":"Leutgeb","given":"Jill K","non-dropping-particle":"","parse-names":false,"suffix":""}],"container-title":"Proceedings of the National Academy of Sciences of the United States of America","id":"ITEM-1","issue":"47","issued":{"date-parts":[["2012","11","20"]]},"page":"19462-7","publisher":"National Academy of Sciences","title":"Neuronal code for extended time in the hippocampus.","type":"article-journal","volume":"109"},"uris":["http://www.mendeley.com/documents/?uuid=bdf3b692-8d27-3387-881b-fae9ce37341a"]},{"id":"ITEM-2","itemData":{"DOI":"10.7554/eLife.12247","ISSN":"2050-084X","PMID":"26682652","abstract":"The capacity to remember temporal relationships between different events is essential to episodic memory, but little is currently known about its underlying mechanisms. We performed time-lapse imaging of thousands of neurons over weeks in the hippocampal CA1 of mice as they repeatedly visited two distinct environments. Longitudinal analysis exposed ongoing environment-independent evolution of episodic representations, despite stable place field locations and constant remapping between the two environments. These dynamics time-stamped experienced events via neuronal ensembles that had cellular composition and activity patterns unique to specific points in time. Temporally close episodes shared a common timestamp regardless of the spatial context in which they occurred. Temporally remote episodes had distinct timestamps, even if they occurred within the same spatial context. Our results suggest that days-scale hippocampal ensemble dynamics could support the formation of a mental timeline in which experienced events could be mnemonically associated or dissociated based on their temporal distance.","author":[{"dropping-particle":"","family":"Rubin","given":"Alon","non-dropping-particle":"","parse-names":false,"suffix":""},{"dropping-particle":"","family":"Geva","given":"Nitzan","non-dropping-particle":"","parse-names":false,"suffix":""},{"dropping-particle":"","family":"Sheintuch","given":"Liron","non-dropping-particle":"","parse-names":false,"suffix":""},{"dropping-particle":"","family":"Ziv","given":"Yaniv","non-dropping-particle":"","parse-names":false,"suffix":""}],"container-title":"eLife","id":"ITEM-2","issued":{"date-parts":[["2015","12","18"]]},"page":"e12247","publisher":"eLife Sciences Publications Limited","title":"Hippocampal ensemble dynamics timestamp events in long-term memory.","type":"article-journal","volume":"4"},"uris":["http://www.mendeley.com/documents/?uuid=532d97d6-6c5f-48a3-9e56-38e39368f238"]}],"mendeley":{"formattedCitation":"(Mankin et al., 2012; Rubin et al., 2015)","plainTextFormattedCitation":"(Mankin et al., 2012; Rubin et al., 2015)","previouslyFormattedCitation":"(Mankin et al., 2012; Rubin et al., 2015)"},"properties":{"noteIndex":0},"schema":"https://github.com/citation-style-language/schema/raw/master/csl-citation.json"}</w:instrText>
      </w:r>
      <w:r w:rsidR="00D33893">
        <w:fldChar w:fldCharType="separate"/>
      </w:r>
      <w:r w:rsidR="00D33893" w:rsidRPr="00D33893">
        <w:rPr>
          <w:noProof/>
        </w:rPr>
        <w:t>(Mankin et al., 2012; Rubin et al., 2015)</w:t>
      </w:r>
      <w:r w:rsidR="00D33893">
        <w:fldChar w:fldCharType="end"/>
      </w:r>
      <w:r w:rsidR="00D33893">
        <w:t xml:space="preserve">. However, after a </w:t>
      </w:r>
      <w:r w:rsidR="00493433">
        <w:t>fearful</w:t>
      </w:r>
      <w:r w:rsidR="00D33893">
        <w:t xml:space="preserve"> event, a recall session evoked a partial relapse to the population state that was first witnessed during fear learning. This relapse signals an internal retrieval of the fearful state that is reminiscent of “engram” activation experiments </w:t>
      </w:r>
      <w:r w:rsidR="00D33893">
        <w:fldChar w:fldCharType="begin" w:fldLock="1"/>
      </w:r>
      <w:r w:rsidR="008A79EB">
        <w:instrText>ADDIN CSL_CITATION {"citationItems":[{"id":"ITEM-1","itemData":{"DOI":"10.1126/science.1239073","ISBN":"1095-9203 (Electronic)\\r0036-8075 (Linking)","ISSN":"10959203","PMID":"23888038","abstract":"Memories can be unreliable. We created a false memory in mice by optogenetically manipulating memory engram-bearing cells in the hippocampus. Dentate gyrus (DG) or CA1 neurons activated by exposure to a particular context were labeled with channelrhodopsin-2. These neurons were later optically reactivated during fear conditioning in a different context. The DG experimental group showed increased freezing in the original context, in which a foot shock was never delivered. The recall of this false memory was context-specific, activated similar downstream regions engaged during natural fear memory recall, and was also capable of driving an active fear response. Our data demonstrate that it is possible to generate an internally represented and behaviorally expressed fear memory via artificial means.","author":[{"dropping-particle":"","family":"Ramirez","given":"Steve","non-dropping-particle":"","parse-names":false,"suffix":""},{"dropping-particle":"","family":"Liu","given":"Xu","non-dropping-particle":"","parse-names":false,"suffix":""},{"dropping-particle":"","family":"Lin","given":"Pei Ann","non-dropping-particle":"","parse-names":false,"suffix":""},{"dropping-particle":"","family":"Suh","given":"Junghyup","non-dropping-particle":"","parse-names":false,"suffix":""},{"dropping-particle":"","family":"Pignatelli","given":"Michele","non-dropping-particle":"","parse-names":false,"suffix":""},{"dropping-particle":"","family":"Redondo","given":"Roger L.","non-dropping-particle":"","parse-names":false,"suffix":""},{"dropping-particle":"","family":"Ryan","given":"Tomás J.","non-dropping-particle":"","parse-names":false,"suffix":""},{"dropping-particle":"","family":"Tonegawa","given":"Susumu","non-dropping-particle":"","parse-names":false,"suffix":""}],"container-title":"Science","id":"ITEM-1","issue":"6144","issued":{"date-parts":[["2013","7","26"]]},"page":"387-391","title":"Creating a false memory in the hippocampus","type":"article-journal","volume":"341"},"uris":["http://www.mendeley.com/documents/?uuid=d435f9a5-e602-37c6-8565-86d6365763ad"]},{"id":"ITEM-2","itemData":{"DOI":"10.1038/nature11028","ISSN":"0028-0836","abstract":"Several studies have used ablation strategies to demonstrate that certain neuronal populations in the brain are needed for memory expression, but whether a particular ensemble is sufficient to elicit a behavioural outcome from a particular memory has remained unexplored. Now, Susumu Tonegawa and colleagues use optogenetics to demonstrate that a particular, targeted memory 'engram', or group of cells, that was active during fear-learning is sufficient to drive freezing behaviour in mice during subsequent reactivations.","author":[{"dropping-particle":"","family":"Liu","given":"Xu","non-dropping-particle":"","parse-names":false,"suffix":""},{"dropping-particle":"","family":"Ramirez","given":"Steve","non-dropping-particle":"","parse-names":false,"suffix":""},{"dropping-particle":"","family":"Pang","given":"Petti T.","non-dropping-particle":"","parse-names":false,"suffix":""},{"dropping-particle":"","family":"Puryear","given":"Corey B.","non-dropping-particle":"","parse-names":false,"suffix":""},{"dropping-particle":"","family":"Govindarajan","given":"Arvind","non-dropping-particle":"","parse-names":false,"suffix":""},{"dropping-particle":"","family":"Deisseroth","given":"Karl","non-dropping-particle":"","parse-names":false,"suffix":""},{"dropping-particle":"","family":"Tonegawa","given":"Susumu","non-dropping-particle":"","parse-names":false,"suffix":""}],"container-title":"Nature","id":"ITEM-2","issue":"7394","issued":{"date-parts":[["2012","3","22"]]},"page":"381-385","publisher":"Nature Publishing Group","title":"Optogenetic stimulation of a hippocampal engram activates fear memory recall","type":"article-journal","volume":"484"},"uris":["http://www.mendeley.com/documents/?uuid=37e21eb4-1eec-32f0-b66c-2441c3b92b5d"]}],"mendeley":{"formattedCitation":"(Liu et al., 2012; Ramirez et al., 2013)","plainTextFormattedCitation":"(Liu et al., 2012; Ramirez et al., 2013)","previouslyFormattedCitation":"(Liu et al., 2012; Ramirez et al., 2013)"},"properties":{"noteIndex":0},"schema":"https://github.com/citation-style-language/schema/raw/master/csl-citation.json"}</w:instrText>
      </w:r>
      <w:r w:rsidR="00D33893">
        <w:fldChar w:fldCharType="separate"/>
      </w:r>
      <w:r w:rsidR="00D33893" w:rsidRPr="00D33893">
        <w:rPr>
          <w:noProof/>
        </w:rPr>
        <w:t>(Liu et al., 2012; Ramirez et al., 2013)</w:t>
      </w:r>
      <w:r w:rsidR="00D33893">
        <w:fldChar w:fldCharType="end"/>
      </w:r>
      <w:r w:rsidR="00D33893">
        <w:t>.</w:t>
      </w:r>
      <w:r w:rsidR="005C185C">
        <w:t xml:space="preserve"> </w:t>
      </w:r>
      <w:r w:rsidR="00944F1B">
        <w:t>Perhaps</w:t>
      </w:r>
      <w:r w:rsidR="00493433">
        <w:t xml:space="preserve">, relapse could </w:t>
      </w:r>
      <w:r w:rsidR="00944F1B">
        <w:t xml:space="preserve">be a byproduct of a reconsolidation event </w:t>
      </w:r>
      <w:r w:rsidR="00944F1B">
        <w:fldChar w:fldCharType="begin" w:fldLock="1"/>
      </w:r>
      <w:r w:rsidR="00944F1B">
        <w:instrText>ADDIN CSL_CITATION {"citationItems":[{"id":"ITEM-1","itemData":{"DOI":"10.1016/J.NEURON.2011.06.037","ISSN":"0896-6273","abstract":"Most studies on memory consolidation consider the new information as if it were imposed on a tabula rasa, but considerable evidence indicates that new memories must be interleaved within a large network of relevant pre-existing knowledge. Early studies on reconsolidation highlighted that a newly consolidated memory could be erased after reactivation, but new evidence has shown that an effective reactivation experience must also involve memory reorganization to incorporate new learning. The combination of these observations on consolidation and reconsolidation highlights the fundamental similarities of both phenomena as the integration of new information and old, and it suggests reconsolidation = consolidation as a neverending process of schema modification.","author":[{"dropping-particle":"","family":"McKenzie","given":"Sam","non-dropping-particle":"","parse-names":false,"suffix":""},{"dropping-particle":"","family":"Eichenbaum","given":"Howard","non-dropping-particle":"","parse-names":false,"suffix":""}],"container-title":"Neuron","id":"ITEM-1","issue":"2","issued":{"date-parts":[["2011","7","28"]]},"page":"224-233","publisher":"Cell Press","title":"Consolidation and Reconsolidation: Two Lives of Memories?","type":"article-journal","volume":"71"},"uris":["http://www.mendeley.com/documents/?uuid=d6e5b3ff-b00d-3390-84dc-df8fe391b001"]}],"mendeley":{"formattedCitation":"(McKenzie and Eichenbaum, 2011)","plainTextFormattedCitation":"(McKenzie and Eichenbaum, 2011)"},"properties":{"noteIndex":0},"schema":"https://github.com/citation-style-language/schema/raw/master/csl-citation.json"}</w:instrText>
      </w:r>
      <w:r w:rsidR="00944F1B">
        <w:fldChar w:fldCharType="separate"/>
      </w:r>
      <w:r w:rsidR="00944F1B" w:rsidRPr="00944F1B">
        <w:rPr>
          <w:noProof/>
        </w:rPr>
        <w:t>(McKenzie and Eichenbaum, 2011)</w:t>
      </w:r>
      <w:r w:rsidR="00944F1B">
        <w:fldChar w:fldCharType="end"/>
      </w:r>
      <w:r w:rsidR="00944F1B">
        <w:t xml:space="preserve"> during the fear-triggering reinstating shock. </w:t>
      </w:r>
      <w:r w:rsidR="005C185C">
        <w:t xml:space="preserve">Of particular note, similar population dynamics were seen in both CA1 and BLA, suggesting that the two regions </w:t>
      </w:r>
      <w:r w:rsidR="005C185C" w:rsidRPr="003426F1">
        <w:rPr>
          <w:highlight w:val="yellow"/>
          <w:rPrChange w:id="217" w:author="Michael Hasselmo" w:date="2019-04-09T10:40:00Z">
            <w:rPr/>
          </w:rPrChange>
        </w:rPr>
        <w:t>might employ common mechanisms</w:t>
      </w:r>
      <w:r w:rsidR="00944F1B" w:rsidRPr="003426F1">
        <w:rPr>
          <w:highlight w:val="yellow"/>
          <w:rPrChange w:id="218" w:author="Michael Hasselmo" w:date="2019-04-09T10:40:00Z">
            <w:rPr/>
          </w:rPrChange>
        </w:rPr>
        <w:t xml:space="preserve"> for representing or </w:t>
      </w:r>
      <w:proofErr w:type="spellStart"/>
      <w:r w:rsidR="00944F1B" w:rsidRPr="003426F1">
        <w:rPr>
          <w:highlight w:val="yellow"/>
          <w:rPrChange w:id="219" w:author="Michael Hasselmo" w:date="2019-04-09T10:40:00Z">
            <w:rPr/>
          </w:rPrChange>
        </w:rPr>
        <w:t>orthogonalizing</w:t>
      </w:r>
      <w:proofErr w:type="spellEnd"/>
      <w:r w:rsidR="00944F1B" w:rsidRPr="003426F1">
        <w:rPr>
          <w:highlight w:val="yellow"/>
          <w:rPrChange w:id="220" w:author="Michael Hasselmo" w:date="2019-04-09T10:40:00Z">
            <w:rPr/>
          </w:rPrChange>
        </w:rPr>
        <w:t xml:space="preserve"> events</w:t>
      </w:r>
      <w:r w:rsidR="005C185C">
        <w:t xml:space="preserve">. </w:t>
      </w:r>
      <w:r w:rsidR="00EE4DF0">
        <w:t>Extrapolating further</w:t>
      </w:r>
      <w:r w:rsidR="005C185C">
        <w:t xml:space="preserve">, memory allocation and population overlap could be a general principle for encoding experiences in the brain.  </w:t>
      </w:r>
    </w:p>
    <w:p w14:paraId="60C1B555" w14:textId="50195A4E" w:rsidR="00BD445A" w:rsidRDefault="00A83B8A" w:rsidP="00B82025">
      <w:pPr>
        <w:pStyle w:val="BUMainText"/>
      </w:pPr>
      <w:r>
        <w:tab/>
      </w:r>
      <w:r w:rsidR="00F675FF">
        <w:t>The</w:t>
      </w:r>
      <w:r w:rsidR="001E1FD6">
        <w:t xml:space="preserve"> experiments </w:t>
      </w:r>
      <w:r w:rsidR="00F675FF">
        <w:t xml:space="preserve">above </w:t>
      </w:r>
      <w:r w:rsidR="001E1FD6">
        <w:t xml:space="preserve">unfolded over coarse timescales, but do these same principles apply to recruitment of cells into a sequence? </w:t>
      </w:r>
      <w:r w:rsidR="003B08E0">
        <w:t xml:space="preserve">In a trace </w:t>
      </w:r>
      <w:proofErr w:type="spellStart"/>
      <w:r w:rsidR="00F35C50">
        <w:t>eyeblink</w:t>
      </w:r>
      <w:proofErr w:type="spellEnd"/>
      <w:r w:rsidR="00F35C50">
        <w:t xml:space="preserve"> conditioning task, neurons seem to be added to a sequence on the basis of network-wide correlations </w:t>
      </w:r>
      <w:r w:rsidR="00F35C50">
        <w:fldChar w:fldCharType="begin" w:fldLock="1"/>
      </w:r>
      <w:r w:rsidR="001D043D">
        <w:instrText>ADDIN CSL_CITATION {"citationItems":[{"id":"ITEM-1","itemData":{"DOI":"10.7554/eLife.01982","ISSN":"2050-084X","PMID":"24668171","abstract":"Animals can learn causal relationships between pairs of stimuli separated in time and this ability depends on the hippocampus. Such learning is believed to emerge from alterations in network connectivity, but large-scale connectivity is difficult to measure directly, especially during learning. Here, we show that area CA1 cells converge to time-locked firing sequences that bridge the two stimuli paired during training, and this phenomenon is coupled to a reorganization of network correlations. Using two-photon calcium imaging of mouse hippocampal neurons we find that co-time-tuned neurons exhibit enhanced spontaneous activity correlations that increase just prior to learning. While time-tuned cells are not spatially organized, spontaneously correlated cells do fall into distinct spatial clusters that change as a result of learning. We propose that the spatial re-organization of correlation clusters reflects global network connectivity changes that are responsible for the emergence of the sequentially-timed activity of cell-groups underlying the learned behavior.","author":[{"dropping-particle":"","family":"Modi","given":"Mehrab N.","non-dropping-particle":"","parse-names":false,"suffix":""},{"dropping-particle":"","family":"Dhawale","given":"Ashesh K.","non-dropping-particle":"","parse-names":false,"suffix":""},{"dropping-particle":"","family":"Bhalla","given":"Upinder S.","non-dropping-particle":"","parse-names":false,"suffix":""}],"container-title":"eLife","id":"ITEM-1","issue":"0","issued":{"date-parts":[["2014","3","25"]]},"page":"e01982","title":"CA1 cell activity sequences emerge after reorganization of network correlation structure during associative learning","type":"article-journal","volume":"3"},"uris":["http://www.mendeley.com/documents/?uuid=cb55a5df-8621-42f7-b4df-1dce12e24c9e"]}],"mendeley":{"formattedCitation":"(Modi et al., 2014)","plainTextFormattedCitation":"(Modi et al., 2014)","previouslyFormattedCitation":"(Modi et al., 2014)"},"properties":{"noteIndex":0},"schema":"https://github.com/citation-style-language/schema/raw/master/csl-citation.json"}</w:instrText>
      </w:r>
      <w:r w:rsidR="00F35C50">
        <w:fldChar w:fldCharType="separate"/>
      </w:r>
      <w:r w:rsidR="00F35C50" w:rsidRPr="00F35C50">
        <w:rPr>
          <w:noProof/>
        </w:rPr>
        <w:t>(Modi et al., 2014)</w:t>
      </w:r>
      <w:r w:rsidR="00F35C50">
        <w:fldChar w:fldCharType="end"/>
      </w:r>
      <w:r w:rsidR="00F35C50">
        <w:t xml:space="preserve">. </w:t>
      </w:r>
      <w:r w:rsidR="00B602A4">
        <w:t>While</w:t>
      </w:r>
      <w:r w:rsidR="003B08E0">
        <w:t xml:space="preserve"> mice learned to pair a cue with a delayed air puff, neurons in CA1 became gradually more correlated, alluding to synaptic </w:t>
      </w:r>
      <w:r w:rsidR="001E1FD6">
        <w:t>potentiation</w:t>
      </w:r>
      <w:r w:rsidR="003B08E0">
        <w:t xml:space="preserve"> </w:t>
      </w:r>
      <w:r w:rsidR="0025262F">
        <w:t>facilitating</w:t>
      </w:r>
      <w:r w:rsidR="003B08E0">
        <w:t xml:space="preserve"> the </w:t>
      </w:r>
      <w:r w:rsidR="007259ED">
        <w:t>storage</w:t>
      </w:r>
      <w:r w:rsidR="003B08E0">
        <w:t xml:space="preserve"> of this new association. </w:t>
      </w:r>
      <w:r w:rsidR="0025262F">
        <w:t>Additionally, s</w:t>
      </w:r>
      <w:r w:rsidR="00A53DCE">
        <w:t xml:space="preserve">ome insight can be gleaned </w:t>
      </w:r>
      <w:r w:rsidR="003B08E0">
        <w:t>from studying</w:t>
      </w:r>
      <w:r w:rsidR="00A53DCE">
        <w:t xml:space="preserve"> sequences at smaller timescales. For instance, o</w:t>
      </w:r>
      <w:r w:rsidR="006968FA">
        <w:t xml:space="preserve">ne innovative exploration of hippocampal </w:t>
      </w:r>
      <w:r w:rsidR="006968FA">
        <w:lastRenderedPageBreak/>
        <w:t xml:space="preserve">replay data during sleep discovered unique properties of neurons that </w:t>
      </w:r>
      <w:r w:rsidR="00A53DCE">
        <w:t>became recruited into a sequence</w:t>
      </w:r>
      <w:r w:rsidR="006412ED">
        <w:t xml:space="preserve"> </w:t>
      </w:r>
      <w:r w:rsidR="006412ED">
        <w:fldChar w:fldCharType="begin" w:fldLock="1"/>
      </w:r>
      <w:r w:rsidR="00154485">
        <w:instrText>ADDIN CSL_CITATION {"citationItems":[{"id":"ITEM-1","itemData":{"abstract":"Cell assembly sequences during learning are \" replayed \" during hippocampal ripples and contribute to the consolidation of episodic memories. However, neuronal sequences may also reflect preexisting dynamics. We report that sequences of place-cell firing in a novel environment are formed from a combination of the contributions of a rigid, predominantly fast-firing subset of pyramidal neurons with low spatial specificity and limited change across sleep-experience-sleep and a slow-firing plastic subset. Slow-firing cells, rather than fast-firing cells, gained high place specificity during exploration, elevated their association with ripples, and showed increased bursting and temporal coactivation during postexperience sleep. Thus, slow-and fast-firing neurons, although forming a continuous distribution, have different coding and plastic properties. T he restructuring of hippocampal networks through synaptic plasticity is necessary for the formation of new episodic memories. Replay of hippocampal place-cell (1) se-quences during sharp wave ripples (SPW-Rs) of waking immobility (2–5) and non–rapid eye movement sleep (6–13) after learning has been proposed to support memory consolidation (10–13). Replay is conceptualized and typically studied as a phenomenon with higher-order interactions within populations of neurons taken to have sim-ilar properties (10, 14). However, networks built from similar neurons are unstable (15), and recent findings demonstrate that biophysical properties of cortical pyramidal neurons are highly diverse and characterized by lognormal distributions of synaptic weights, long-term firing rates, and spike bursts (16). Furthermore, temporal correlations of hippocampal neurons are largely preserved across brain states and environmental situations, sug-gesting that learning-induced changes are con-strained within a dynamically stable network (16, 17). An example of a preexisting bias between place-cell sequences in a novel environment and sleep before the novel experience (preplay) has been described (18–20), although its computation-al relevance has been questioned recently (14). To clarify the relationship between preexisting bio-physical properties of neurons and their contri-bution to learning, characterization of individual neurons is necessary. We performed such analy-ses during sleep in rats before and after they ex-plored a novel environment. Simultaneous recordings of well-isolated CA1 pyramidal single units were performed in fo…","author":[{"dropping-particle":"","family":"Grosmark","given":"Andres D","non-dropping-particle":"","parse-names":false,"suffix":""},{"dropping-particle":"","family":"Buzsáki","given":"György","non-dropping-particle":"","parse-names":false,"suffix":""}],"container-title":"Science","id":"ITEM-1","issue":"6280","issued":{"date-parts":[["2016"]]},"page":"1440-1443","title":"Diversity in neural firing dynamics supports both rigid and learned hippocampal sequences","type":"article-journal","volume":"351"},"uris":["http://www.mendeley.com/documents/?uuid=cbd9791b-5921-3082-bc40-17bdc8b57805"]}],"mendeley":{"formattedCitation":"(Grosmark and Buzsáki, 2016)","plainTextFormattedCitation":"(Grosmark and Buzsáki, 2016)","previouslyFormattedCitation":"(Grosmark and Buzsáki, 2016)"},"properties":{"noteIndex":0},"schema":"https://github.com/citation-style-language/schema/raw/master/csl-citation.json"}</w:instrText>
      </w:r>
      <w:r w:rsidR="006412ED">
        <w:fldChar w:fldCharType="separate"/>
      </w:r>
      <w:r w:rsidR="006412ED" w:rsidRPr="006412ED">
        <w:rPr>
          <w:noProof/>
        </w:rPr>
        <w:t>(Grosmark and Buzsáki, 2016)</w:t>
      </w:r>
      <w:r w:rsidR="006412ED">
        <w:fldChar w:fldCharType="end"/>
      </w:r>
      <w:r w:rsidR="006412ED">
        <w:t xml:space="preserve">. Of particular interest, </w:t>
      </w:r>
      <w:r w:rsidR="003B08E0">
        <w:t>they found that CA1 neurons could be categorized into either “</w:t>
      </w:r>
      <w:r w:rsidR="003B08E0" w:rsidRPr="00581F47">
        <w:rPr>
          <w:highlight w:val="yellow"/>
          <w:rPrChange w:id="221" w:author="Michael Hasselmo" w:date="2019-04-09T13:30:00Z">
            <w:rPr/>
          </w:rPrChange>
        </w:rPr>
        <w:t>rigid</w:t>
      </w:r>
      <w:r w:rsidR="003B08E0">
        <w:t xml:space="preserve">” or “plastic” cells. Rigid cells were </w:t>
      </w:r>
      <w:r w:rsidR="0025262F">
        <w:t>constituents</w:t>
      </w:r>
      <w:r w:rsidR="003B08E0">
        <w:t xml:space="preserve"> of a sequence backbone that plastic cells were incorporate</w:t>
      </w:r>
      <w:r w:rsidR="005F65BA">
        <w:t>d into</w:t>
      </w:r>
      <w:r w:rsidR="00944F1B">
        <w:t>,</w:t>
      </w:r>
      <w:r w:rsidR="005F65BA">
        <w:t xml:space="preserve"> after a new experience</w:t>
      </w:r>
      <w:r w:rsidR="00BF34BD">
        <w:t xml:space="preserve"> (exploration of a novel track)</w:t>
      </w:r>
      <w:r w:rsidR="005F65BA">
        <w:t>. Interestingly, p</w:t>
      </w:r>
      <w:r w:rsidR="003B08E0">
        <w:t>lastic</w:t>
      </w:r>
      <w:r w:rsidR="006412ED">
        <w:t xml:space="preserve"> </w:t>
      </w:r>
      <w:r w:rsidR="005F65BA">
        <w:t>cells</w:t>
      </w:r>
      <w:r w:rsidR="006412ED">
        <w:t xml:space="preserve"> had overall high spatial selectivity and firing rate gains during ripples, suggesting </w:t>
      </w:r>
      <w:r w:rsidR="005F65BA">
        <w:t>that spatial field precision</w:t>
      </w:r>
      <w:r w:rsidR="006412ED">
        <w:t xml:space="preserve"> and excitability</w:t>
      </w:r>
      <w:r w:rsidR="005F65BA">
        <w:t xml:space="preserve"> may have been important criteria for inclusion in the sequence</w:t>
      </w:r>
      <w:r w:rsidR="006412ED">
        <w:t xml:space="preserve">. </w:t>
      </w:r>
      <w:r w:rsidR="00276507">
        <w:t>Pre-configured neural sequences (“</w:t>
      </w:r>
      <w:proofErr w:type="spellStart"/>
      <w:r w:rsidR="00276507">
        <w:t>preplay</w:t>
      </w:r>
      <w:proofErr w:type="spellEnd"/>
      <w:r w:rsidR="00276507">
        <w:t xml:space="preserve">”) also might offer clues to the mechanisms of sequence construction </w:t>
      </w:r>
      <w:r w:rsidR="00276507">
        <w:fldChar w:fldCharType="begin" w:fldLock="1"/>
      </w:r>
      <w:r w:rsidR="00EB18A8">
        <w:instrText>ADDIN CSL_CITATION {"citationItems":[{"id":"ITEM-1","itemData":{"DOI":"10.1038/nature09633","ISSN":"0028-0836","PMID":"21179088","abstract":"During spatial exploration, hippocampal neurons show a sequential firing pattern in which individual neurons fire specifically at particular locations along the animal's trajectory (place cells). According to the dominant model of hippocampal cell assembly activity, place cell firing order is established for the first time during exploration, to encode the spatial experience, and is subsequently replayed during rest or slow-wave sleep for consolidation of the encoded experience. Here we report that temporal sequences of firing of place cells expressed during a novel spatial experience occurred on a significant number of occasions during the resting or sleeping period preceding the experience. This phenomenon, which is called preplay, occurred in disjunction with sequences of replay of a familiar experience. These results suggest that internal neuronal dynamics during resting or sleep organize hippocampal cellular assemblies into temporal sequences that contribute to the encoding of a related novel experience occurring in the future.","author":[{"dropping-particle":"","family":"Dragoi","given":"George","non-dropping-particle":"","parse-names":false,"suffix":""},{"dropping-particle":"","family":"Tonegawa","given":"Susumu","non-dropping-particle":"","parse-names":false,"suffix":""}],"container-title":"Nature","id":"ITEM-1","issue":"7330","issued":{"date-parts":[["2011","1","22"]]},"page":"397-401","title":"Preplay of future place cell sequences by hippocampal cellular assemblies","type":"article-journal","volume":"469"},"uris":["http://www.mendeley.com/documents/?uuid=a8c2389f-4a2e-321f-9148-d2946286180d"]},{"id":"ITEM-2","itemData":{"DOI":"10.1098/rstb.2012.0522","ISSN":"0962-8436","abstract":"Internal representations about the external world can be driven by the external stimuli or can be internally generated in their absence. It has been a matter of debate whether novel stimuli from the external world are instructive over the brain network to create de novo representations or, alternatively, are selecting from existing pre-representations hosted in preconfigured brain networks. The hippocampus is a brain area necessary for normal internally generated spatial–temporal representations and its dysfunctions have resulted in anterograde amnesia, impaired imagining of new experiences, and hallucinations. The compressed temporal sequence of place cell activity in the rodent hippocampus serves as an animal model of internal representation of the external space. Based on our recent results on the phenomenon of novel place cell sequence preplay, we submit that the place cell sequence of a novel spatial experience is determined, in part, by a selection of a set of cellular firing sequences from a repert...","author":[{"dropping-particle":"","family":"Dragoi","given":"G.","non-dropping-particle":"","parse-names":false,"suffix":""},{"dropping-particle":"","family":"Tonegawa","given":"S.","non-dropping-particle":"","parse-names":false,"suffix":""}],"container-title":"Philosophical Transactions of the Royal Society B: Biological Sciences","id":"ITEM-2","issue":"1635","issued":{"date-parts":[["2013","12","23"]]},"page":"20120522-20120522","publisher":"\nThe Royal Society\n","title":"Selection of preconfigured cell assemblies for representation of novel spatial experiences","type":"article-journal","volume":"369"},"uris":["http://www.mendeley.com/documents/?uuid=c34ef446-a757-3b90-9fc5-9ede29c80bd1"]}],"mendeley":{"formattedCitation":"(Dragoi and Tonegawa, 2011, 2013b)","plainTextFormattedCitation":"(Dragoi and Tonegawa, 2011, 2013b)","previouslyFormattedCitation":"(Dragoi and Tonegawa, 2011, 2013b)"},"properties":{"noteIndex":0},"schema":"https://github.com/citation-style-language/schema/raw/master/csl-citation.json"}</w:instrText>
      </w:r>
      <w:r w:rsidR="00276507">
        <w:fldChar w:fldCharType="separate"/>
      </w:r>
      <w:r w:rsidR="001956AB" w:rsidRPr="001956AB">
        <w:rPr>
          <w:noProof/>
        </w:rPr>
        <w:t>(Dragoi and Tonegawa, 2011, 2013b)</w:t>
      </w:r>
      <w:r w:rsidR="00276507">
        <w:fldChar w:fldCharType="end"/>
      </w:r>
      <w:r w:rsidR="00276507">
        <w:t xml:space="preserve">. </w:t>
      </w:r>
      <w:r w:rsidR="009B5483">
        <w:t xml:space="preserve">Fluctuating synaptic weights may be causing serendipitous, strong functional connections that are initially observed as </w:t>
      </w:r>
      <w:proofErr w:type="spellStart"/>
      <w:r w:rsidR="009B5483">
        <w:t>preplay</w:t>
      </w:r>
      <w:proofErr w:type="spellEnd"/>
      <w:r w:rsidR="009B5483">
        <w:t xml:space="preserve"> sequences and then later potentiated after an experience. Indeed, iterations of random sequences appear to be the norm in the hippocampus during sleep </w:t>
      </w:r>
      <w:r w:rsidR="009B5483">
        <w:fldChar w:fldCharType="begin" w:fldLock="1"/>
      </w:r>
      <w:r w:rsidR="009B5483">
        <w:instrText>ADDIN CSL_CITATION {"citationItems":[{"id":"ITEM-1","itemData":{"DOI":"10.1016/j.neuron.2019.01.052","ISSN":"08966273","PMID":"30819547","abstract":"Hippocampal activity patterns representing movement trajectories are reactivated in immobility and sleep periods, a process associated with memory recall, consolidation, and decision making. It is thought that only fixed, behaviorally relevant patterns can be reactivated, which are stored across hippocampal synaptic connections. To test whether some generalized rules govern reactivation, we examined trajectory reactivation following non-stereotypical exploration of familiar open-field environments. We found that random trajectories of varying lengths and timescales were reactivated, resembling that of Brownian motion of particles. The animals' behavioral trajectory did not follow Brownian diffusion demonstrating that the exact behavioral experience is not reactivated. Therefore, hippocampal circuits are able to generate random trajectories of any recently active map by following diffusion dynamics. This ability of hippocampal circuits to generate representations of all behavioral outcome combinations, experienced or not, may underlie a wide variety of hippocampal-dependent cognitive functions such as learning, generalization, and planning.","author":[{"dropping-particle":"","family":"Stella","given":"Federico","non-dropping-particle":"","parse-names":false,"suffix":""},{"dropping-particle":"","family":"Baracskay","given":"Peter","non-dropping-particle":"","parse-names":false,"suffix":""},{"dropping-particle":"","family":"O’Neill","given":"Joseph","non-dropping-particle":"","parse-names":false,"suffix":""},{"dropping-particle":"","family":"Csicsvari","given":"Jozsef","non-dropping-particle":"","parse-names":false,"suffix":""}],"container-title":"Neuron","id":"ITEM-1","issued":{"date-parts":[["2019","2","15"]]},"title":"Hippocampal Reactivation of Random Trajectories Resembling Brownian Diffusion","type":"article-journal"},"uris":["http://www.mendeley.com/documents/?uuid=e4b72220-b530-383c-ad03-4741d322c6c7"]}],"mendeley":{"formattedCitation":"(Stella et al., 2019)","plainTextFormattedCitation":"(Stella et al., 2019)","previouslyFormattedCitation":"(Stella et al., 2019)"},"properties":{"noteIndex":0},"schema":"https://github.com/citation-style-language/schema/raw/master/csl-citation.json"}</w:instrText>
      </w:r>
      <w:r w:rsidR="009B5483">
        <w:fldChar w:fldCharType="separate"/>
      </w:r>
      <w:r w:rsidR="009B5483" w:rsidRPr="009B5483">
        <w:rPr>
          <w:noProof/>
        </w:rPr>
        <w:t>(Stella et al., 2019)</w:t>
      </w:r>
      <w:r w:rsidR="009B5483">
        <w:fldChar w:fldCharType="end"/>
      </w:r>
      <w:r w:rsidR="009B5483">
        <w:t>.</w:t>
      </w:r>
    </w:p>
    <w:p w14:paraId="4A2A2805" w14:textId="5396F4D7" w:rsidR="00BF34BD" w:rsidRPr="00C3423C" w:rsidRDefault="00BF34BD" w:rsidP="00280E42">
      <w:pPr>
        <w:pStyle w:val="BUMainText"/>
      </w:pPr>
      <w:r>
        <w:tab/>
        <w:t xml:space="preserve">The continuous basal dynamics supporting integration of new cells into a sequence could be adaptive and may underlie learning of </w:t>
      </w:r>
      <w:r w:rsidR="00B44A94">
        <w:t>novel</w:t>
      </w:r>
      <w:r>
        <w:t xml:space="preserve"> associations</w:t>
      </w:r>
      <w:r w:rsidR="008A79EB">
        <w:t xml:space="preserve"> </w:t>
      </w:r>
      <w:r w:rsidR="008A79EB">
        <w:fldChar w:fldCharType="begin" w:fldLock="1"/>
      </w:r>
      <w:r w:rsidR="00EB18A8">
        <w:instrText>ADDIN CSL_CITATION {"citationItems":[{"id":"ITEM-1","itemData":{"DOI":"10.1098/rstb.2012.0522","ISSN":"0962-8436","abstract":"Internal representations about the external world can be driven by the external stimuli or can be internally generated in their absence. It has been a matter of debate whether novel stimuli from the external world are instructive over the brain network to create de novo representations or, alternatively, are selecting from existing pre-representations hosted in preconfigured brain networks. The hippocampus is a brain area necessary for normal internally generated spatial–temporal representations and its dysfunctions have resulted in anterograde amnesia, impaired imagining of new experiences, and hallucinations. The compressed temporal sequence of place cell activity in the rodent hippocampus serves as an animal model of internal representation of the external space. Based on our recent results on the phenomenon of novel place cell sequence preplay, we submit that the place cell sequence of a novel spatial experience is determined, in part, by a selection of a set of cellular firing sequences from a repert...","author":[{"dropping-particle":"","family":"Dragoi","given":"G.","non-dropping-particle":"","parse-names":false,"suffix":""},{"dropping-particle":"","family":"Tonegawa","given":"S.","non-dropping-particle":"","parse-names":false,"suffix":""}],"container-title":"Philosophical Transactions of the Royal Society B: Biological Sciences","id":"ITEM-1","issue":"1635","issued":{"date-parts":[["2013","12","23"]]},"page":"20120522-20120522","publisher":"\nThe Royal Society\n","title":"Selection of preconfigured cell assemblies for representation of novel spatial experiences","type":"article-journal","volume":"369"},"uris":["http://www.mendeley.com/documents/?uuid=c34ef446-a757-3b90-9fc5-9ede29c80bd1"]}],"mendeley":{"formattedCitation":"(Dragoi and Tonegawa, 2013b)","plainTextFormattedCitation":"(Dragoi and Tonegawa, 2013b)","previouslyFormattedCitation":"(Dragoi and Tonegawa, 2013b)"},"properties":{"noteIndex":0},"schema":"https://github.com/citation-style-language/schema/raw/master/csl-citation.json"}</w:instrText>
      </w:r>
      <w:r w:rsidR="008A79EB">
        <w:fldChar w:fldCharType="separate"/>
      </w:r>
      <w:r w:rsidR="001956AB" w:rsidRPr="001956AB">
        <w:rPr>
          <w:noProof/>
        </w:rPr>
        <w:t>(Dragoi and Tonegawa, 2013b)</w:t>
      </w:r>
      <w:r w:rsidR="008A79EB">
        <w:fldChar w:fldCharType="end"/>
      </w:r>
      <w:r>
        <w:t xml:space="preserve">. </w:t>
      </w:r>
      <w:r w:rsidR="00031A3C">
        <w:t>In a sense, this is an extension of the memory linking idea because these novel associations must be related back to prior knowledge</w:t>
      </w:r>
      <w:r w:rsidR="008A79EB">
        <w:t xml:space="preserve"> (i.e., linking current experience to prior knowledge)</w:t>
      </w:r>
      <w:r w:rsidR="00031A3C">
        <w:t xml:space="preserve">. </w:t>
      </w:r>
      <w:r w:rsidR="004373C9">
        <w:t xml:space="preserve">CA1 is a strong candidate for the site where this might happen. </w:t>
      </w:r>
      <w:r w:rsidR="001B121F">
        <w:t xml:space="preserve">CA1 </w:t>
      </w:r>
      <w:r w:rsidR="00043D2C">
        <w:t xml:space="preserve">appears to </w:t>
      </w:r>
      <w:r w:rsidR="0058556D">
        <w:t xml:space="preserve">morph its activity patterns over time to a greater extent </w:t>
      </w:r>
      <w:r w:rsidR="00043D2C">
        <w:t xml:space="preserve">than CA3 </w:t>
      </w:r>
      <w:r w:rsidR="00043D2C">
        <w:fldChar w:fldCharType="begin" w:fldLock="1"/>
      </w:r>
      <w:r w:rsidR="00043D2C">
        <w:instrText>ADDIN CSL_CITATION {"citationItems":[{"id":"ITEM-1","itemData":{"DOI":"10.1073/pnas.1214107109","ISSN":"1091-6490","PMID":"23132944","abstract":"The time when an event occurs can become part of autobiographical memories. In brain structures that support such memories, a neural code should exist that represents when or how long ago events occurred. Here we describe a neuronal coding mechanism in hippocampus that can be used to represent the recency of an experience over intervals of hours to days. When the same event is repeated after such time periods, the activity patterns of hippocampal CA1 cell populations progressively differ with increasing temporal distances. Coding for space and context is nonetheless preserved. Compared with CA1, the firing patterns of hippocampal CA3 cell populations are highly reproducible, irrespective of the time interval, and thus provide a stable memory code over time. Therefore, the neuronal activity patterns in CA1 but not CA3 include a code that can be used to distinguish between time intervals on an extended scale, consistent with behavioral studies showing that the CA1 area is selectively required for temporal coding over such periods.","author":[{"dropping-particle":"","family":"Mankin","given":"Emily A","non-dropping-particle":"","parse-names":false,"suffix":""},{"dropping-particle":"","family":"Sparks","given":"Fraser T","non-dropping-particle":"","parse-names":false,"suffix":""},{"dropping-particle":"","family":"Slayyeh","given":"Begum","non-dropping-particle":"","parse-names":false,"suffix":""},{"dropping-particle":"","family":"Sutherland","given":"Robert J","non-dropping-particle":"","parse-names":false,"suffix":""},{"dropping-particle":"","family":"Leutgeb","given":"Stefan","non-dropping-particle":"","parse-names":false,"suffix":""},{"dropping-particle":"","family":"Leutgeb","given":"Jill K","non-dropping-particle":"","parse-names":false,"suffix":""}],"container-title":"Proceedings of the National Academy of Sciences of the United States of America","id":"ITEM-1","issue":"47","issued":{"date-parts":[["2012","11","20"]]},"page":"19462-7","publisher":"National Academy of Sciences","title":"Neuronal code for extended time in the hippocampus.","type":"article-journal","volume":"109"},"uris":["http://www.mendeley.com/documents/?uuid=bdf3b692-8d27-3387-881b-fae9ce37341a"]}],"mendeley":{"formattedCitation":"(Mankin et al., 2012)","plainTextFormattedCitation":"(Mankin et al., 2012)","previouslyFormattedCitation":"(Mankin et al., 2012)"},"properties":{"noteIndex":0},"schema":"https://github.com/citation-style-language/schema/raw/master/csl-citation.json"}</w:instrText>
      </w:r>
      <w:r w:rsidR="00043D2C">
        <w:fldChar w:fldCharType="separate"/>
      </w:r>
      <w:r w:rsidR="00043D2C" w:rsidRPr="00043D2C">
        <w:rPr>
          <w:noProof/>
        </w:rPr>
        <w:t>(Mankin et al., 2012)</w:t>
      </w:r>
      <w:r w:rsidR="00043D2C">
        <w:fldChar w:fldCharType="end"/>
      </w:r>
      <w:r w:rsidR="0058556D">
        <w:t xml:space="preserve">, as if continuously </w:t>
      </w:r>
      <w:r w:rsidR="00413ACF">
        <w:t>sampling</w:t>
      </w:r>
      <w:r w:rsidR="0058556D">
        <w:t xml:space="preserve"> neural state space. </w:t>
      </w:r>
      <w:r w:rsidR="009B5483">
        <w:t>D</w:t>
      </w:r>
      <w:r w:rsidR="00413ACF">
        <w:t xml:space="preserve">uring sleep, CA1 launches sequences representing random trajectories in a manner that could support generalization or insight into shortcuts </w:t>
      </w:r>
      <w:r w:rsidR="00413ACF">
        <w:fldChar w:fldCharType="begin" w:fldLock="1"/>
      </w:r>
      <w:r w:rsidR="00E61FDE">
        <w:instrText>ADDIN CSL_CITATION {"citationItems":[{"id":"ITEM-1","itemData":{"DOI":"10.1016/j.neuron.2019.01.052","ISSN":"08966273","PMID":"30819547","abstract":"Hippocampal activity patterns representing movement trajectories are reactivated in immobility and sleep periods, a process associated with memory recall, consolidation, and decision making. It is thought that only fixed, behaviorally relevant patterns can be reactivated, which are stored across hippocampal synaptic connections. To test whether some generalized rules govern reactivation, we examined trajectory reactivation following non-stereotypical exploration of familiar open-field environments. We found that random trajectories of varying lengths and timescales were reactivated, resembling that of Brownian motion of particles. The animals' behavioral trajectory did not follow Brownian diffusion demonstrating that the exact behavioral experience is not reactivated. Therefore, hippocampal circuits are able to generate random trajectories of any recently active map by following diffusion dynamics. This ability of hippocampal circuits to generate representations of all behavioral outcome combinations, experienced or not, may underlie a wide variety of hippocampal-dependent cognitive functions such as learning, generalization, and planning.","author":[{"dropping-particle":"","family":"Stella","given":"Federico","non-dropping-particle":"","parse-names":false,"suffix":""},{"dropping-particle":"","family":"Baracskay","given":"Peter","non-dropping-particle":"","parse-names":false,"suffix":""},{"dropping-particle":"","family":"O’Neill","given":"Joseph","non-dropping-particle":"","parse-names":false,"suffix":""},{"dropping-particle":"","family":"Csicsvari","given":"Jozsef","non-dropping-particle":"","parse-names":false,"suffix":""}],"container-title":"Neuron","id":"ITEM-1","issued":{"date-parts":[["2019","2","15"]]},"title":"Hippocampal Reactivation of Random Trajectories Resembling Brownian Diffusion","type":"article-journal"},"uris":["http://www.mendeley.com/documents/?uuid=e4b72220-b530-383c-ad03-4741d322c6c7"]}],"mendeley":{"formattedCitation":"(Stella et al., 2019)","plainTextFormattedCitation":"(Stella et al., 2019)","previouslyFormattedCitation":"(Stella et al., 2019)"},"properties":{"noteIndex":0},"schema":"https://github.com/citation-style-language/schema/raw/master/csl-citation.json"}</w:instrText>
      </w:r>
      <w:r w:rsidR="00413ACF">
        <w:fldChar w:fldCharType="separate"/>
      </w:r>
      <w:r w:rsidR="00413ACF" w:rsidRPr="00413ACF">
        <w:rPr>
          <w:noProof/>
        </w:rPr>
        <w:t>(Stella et al., 2019)</w:t>
      </w:r>
      <w:r w:rsidR="00413ACF">
        <w:fldChar w:fldCharType="end"/>
      </w:r>
      <w:r w:rsidR="00413ACF">
        <w:t xml:space="preserve">. In other words, this sporadic </w:t>
      </w:r>
      <w:r w:rsidR="00413ACF">
        <w:lastRenderedPageBreak/>
        <w:t xml:space="preserve">exploration of “sequence space” could allow for incidental potentiation of a </w:t>
      </w:r>
      <w:r w:rsidR="00031A3C">
        <w:t>set of neurons</w:t>
      </w:r>
      <w:r w:rsidR="00B44A94">
        <w:t xml:space="preserve"> that could represent a novel</w:t>
      </w:r>
      <w:r w:rsidR="00413ACF">
        <w:t xml:space="preserve"> </w:t>
      </w:r>
      <w:r w:rsidR="00B44A94">
        <w:t xml:space="preserve">(i.e., </w:t>
      </w:r>
      <w:r w:rsidR="00413ACF">
        <w:t>never-experienced</w:t>
      </w:r>
      <w:r w:rsidR="00B44A94">
        <w:t>)</w:t>
      </w:r>
      <w:r w:rsidR="00413ACF">
        <w:t xml:space="preserve"> event. Such replay events have previously been observed, albeit in </w:t>
      </w:r>
      <w:r w:rsidR="00E61FDE">
        <w:t xml:space="preserve">extremely rare occasions </w:t>
      </w:r>
      <w:r w:rsidR="00E61FDE">
        <w:fldChar w:fldCharType="begin" w:fldLock="1"/>
      </w:r>
      <w:r w:rsidR="00AD4F8B">
        <w:instrText>ADDIN CSL_CITATION {"citationItems":[{"id":"ITEM-1","itemData":{"DOI":"10.1016/j.neuron.2010.01.034","ISSN":"08966273","PMID":"20223204","abstract":"Replay of behavioral sequences in the hippocampus during sharp wave ripple complexes (SWRs) provides a potential mechanism for memory consolidation and the learning of knowledge structures. Current hypotheses imply that replay should straightforwardly reflect recent experience. However, we find these hypotheses to be incompatible with the content of replay on a task with two distinct behavioral sequences (A and B). We observed forward and backward replay of B even when rats had been performing A for &gt;10 min. Furthermore, replay of nonlocal sequence B occurred more often when B was infrequently experienced. Neither forward nor backward sequences preferentially represented highly experienced trajectories within a session. Additionally, we observed the construction of never-experienced novel-path sequences. These observations challenge the idea that sequence activation during SWRs is a simple replay of recent experience. Instead, replay reflected all physically available trajectories within the environment, suggesting a potential role in active learning and maintenance of the cognitive map.","author":[{"dropping-particle":"","family":"Gupta","given":"Anoopum S.","non-dropping-particle":"","parse-names":false,"suffix":""},{"dropping-particle":"","family":"Meer","given":"Matthijs A.A.","non-dropping-particle":"van der","parse-names":false,"suffix":""},{"dropping-particle":"","family":"Touretzky","given":"David S.","non-dropping-particle":"","parse-names":false,"suffix":""},{"dropping-particle":"","family":"Redish","given":"A. David","non-dropping-particle":"","parse-names":false,"suffix":""}],"container-title":"Neuron","id":"ITEM-1","issue":"5","issued":{"date-parts":[["2010","3","11"]]},"page":"695-705","title":"Hippocampal Replay Is Not a Simple Function of Experience","type":"article-journal","volume":"65"},"uris":["http://www.mendeley.com/documents/?uuid=8a396ec4-e69c-368c-9b83-ab2a39966846"]}],"mendeley":{"formattedCitation":"(Gupta et al., 2010)","plainTextFormattedCitation":"(Gupta et al., 2010)","previouslyFormattedCitation":"(Gupta et al., 2010)"},"properties":{"noteIndex":0},"schema":"https://github.com/citation-style-language/schema/raw/master/csl-citation.json"}</w:instrText>
      </w:r>
      <w:r w:rsidR="00E61FDE">
        <w:fldChar w:fldCharType="separate"/>
      </w:r>
      <w:r w:rsidR="00E61FDE" w:rsidRPr="00E61FDE">
        <w:rPr>
          <w:noProof/>
        </w:rPr>
        <w:t>(Gupta et al., 2010)</w:t>
      </w:r>
      <w:r w:rsidR="00E61FDE">
        <w:fldChar w:fldCharType="end"/>
      </w:r>
      <w:r w:rsidR="00E61FDE">
        <w:t xml:space="preserve">. </w:t>
      </w:r>
      <w:r w:rsidR="00B44A94" w:rsidRPr="003426F1">
        <w:rPr>
          <w:highlight w:val="yellow"/>
          <w:rPrChange w:id="222" w:author="Michael Hasselmo" w:date="2019-04-09T10:44:00Z">
            <w:rPr/>
          </w:rPrChange>
        </w:rPr>
        <w:t xml:space="preserve">But what mechanisms could inform the hippocampus as to which synapses are </w:t>
      </w:r>
      <w:r w:rsidR="00FA183A" w:rsidRPr="003426F1">
        <w:rPr>
          <w:highlight w:val="yellow"/>
          <w:rPrChange w:id="223" w:author="Michael Hasselmo" w:date="2019-04-09T10:44:00Z">
            <w:rPr/>
          </w:rPrChange>
        </w:rPr>
        <w:t>“worth”</w:t>
      </w:r>
      <w:r w:rsidR="00B44A94" w:rsidRPr="003426F1">
        <w:rPr>
          <w:highlight w:val="yellow"/>
          <w:rPrChange w:id="224" w:author="Michael Hasselmo" w:date="2019-04-09T10:44:00Z">
            <w:rPr/>
          </w:rPrChange>
        </w:rPr>
        <w:t xml:space="preserve"> potentiating? One possibility is a neurochemical signal for novelty.</w:t>
      </w:r>
      <w:r w:rsidR="00B44A94">
        <w:t xml:space="preserve"> By definition, novelty is deviation from expectation</w:t>
      </w:r>
      <w:r w:rsidR="00F73DA4">
        <w:t xml:space="preserve"> (i.e., comparing the present with prior knowledge)</w:t>
      </w:r>
      <w:r w:rsidR="00B44A94">
        <w:t xml:space="preserve">, which is highly relevant for an animal’s behavior. If a new odor predicts the presence of a predator, a rodent had better learn this association posthaste. CA1 </w:t>
      </w:r>
      <w:r w:rsidR="000B58B2">
        <w:t>sits at the perfect junction to make comparisons between stored internal information (</w:t>
      </w:r>
      <w:r w:rsidR="00F73DA4">
        <w:t xml:space="preserve">“schemas”, </w:t>
      </w:r>
      <w:r w:rsidR="000B58B2">
        <w:t xml:space="preserve">from CA3 Schaffer collaterals) and sensory reality (from the EC-CA1 direct pathway; </w:t>
      </w:r>
      <w:r w:rsidR="0058556D">
        <w:fldChar w:fldCharType="begin" w:fldLock="1"/>
      </w:r>
      <w:r w:rsidR="00AD4F8B">
        <w:instrText>ADDIN CSL_CITATION {"citationItems":[{"id":"ITEM-1","itemData":{"ISSN":"0896-6273","PMID":"12165476","abstract":"To examine how hippocampal neurons respond to a mismatch between retrieved and actual experience, we trained rats to find a hidden platform at a particular location in an annular watermaze and then moved the platform. Several cells that were silent at the new platform location before the move fired vigorously when the rat found the goal. The new activity was paralleled by reduced discharge in a subset of simultaneously recorded interneurons. The pattern of activity returned toward its original configuration as the rat learned the new location. The activation of specific hippocampal neurons following dislocation of a target object may be essential for synaptic plasticity and adaptive modification of the animal's representation of the environment.","author":[{"dropping-particle":"","family":"Fyhn","given":"Marianne","non-dropping-particle":"","parse-names":false,"suffix":""},{"dropping-particle":"","family":"Molden","given":"Sturla","non-dropping-particle":"","parse-names":false,"suffix":""},{"dropping-particle":"","family":"Hollup","given":"Stig","non-dropping-particle":"","parse-names":false,"suffix":""},{"dropping-particle":"","family":"Moser","given":"May-Britt","non-dropping-particle":"","parse-names":false,"suffix":""},{"dropping-particle":"","family":"Moser","given":"Edvard","non-dropping-particle":"","parse-names":false,"suffix":""}],"container-title":"Neuron","id":"ITEM-1","issue":"3","issued":{"date-parts":[["2002","8","1"]]},"page":"555-66","title":"Hippocampal neurons responding to first-time dislocation of a target object.","type":"article-journal","volume":"35"},"uris":["http://www.mendeley.com/documents/?uuid=737408c4-b01e-35a0-8156-90725d4c4663"]},{"id":"ITEM-2","itemData":{"DOI":"10.1002/hipo.1071","ISSN":"1050-9631","author":[{"dropping-particle":"","family":"Lisman","given":"John E.","non-dropping-particle":"","parse-names":false,"suffix":""},{"dropping-particle":"","family":"Otmakhova","given":"Nonna A.","non-dropping-particle":"","parse-names":false,"suffix":""}],"container-title":"Hippocampus","id":"ITEM-2","issue":"5","issued":{"date-parts":[["2001","10","1"]]},"page":"551-568","publisher":"John Wiley &amp; Sons, Ltd","title":"Storage, recall, and novelty detection of sequences by the hippocampus: Elaborating on the SOCRATIC model to account for normal and aberrant effects of dopamine","type":"article-journal","volume":"11"},"uris":["http://www.mendeley.com/documents/?uuid=332fbf62-5401-3f49-95c7-7d43cb615793"]}],"mendeley":{"formattedCitation":"(Fyhn et al., 2002; Lisman and Otmakhova, 2001)","manualFormatting":"Fyhn et al., 2002; Lisman and Otmakhova, 2001)","plainTextFormattedCitation":"(Fyhn et al., 2002; Lisman and Otmakhova, 2001)","previouslyFormattedCitation":"(Fyhn et al., 2002; Lisman and Otmakhova, 2001)"},"properties":{"noteIndex":0},"schema":"https://github.com/citation-style-language/schema/raw/master/csl-citation.json"}</w:instrText>
      </w:r>
      <w:r w:rsidR="0058556D">
        <w:fldChar w:fldCharType="separate"/>
      </w:r>
      <w:r w:rsidR="00413ACF" w:rsidRPr="00413ACF">
        <w:rPr>
          <w:noProof/>
        </w:rPr>
        <w:t>Fyhn et al., 2002; Lisman and Otmakhova, 2001)</w:t>
      </w:r>
      <w:r w:rsidR="0058556D">
        <w:fldChar w:fldCharType="end"/>
      </w:r>
      <w:r w:rsidR="0058556D">
        <w:t>.</w:t>
      </w:r>
      <w:r w:rsidR="000B58B2">
        <w:t xml:space="preserve"> CA1 also receives projections from the ventral tegmental area (VTA)</w:t>
      </w:r>
      <w:r w:rsidR="00FA183A">
        <w:t>, which supplies dopaminergic input</w:t>
      </w:r>
      <w:r w:rsidR="009B5483">
        <w:t xml:space="preserve">, a powerful synaptic potentiation agent </w:t>
      </w:r>
      <w:r w:rsidR="009B5483">
        <w:fldChar w:fldCharType="begin" w:fldLock="1"/>
      </w:r>
      <w:r w:rsidR="00AB4B97">
        <w:instrText>ADDIN CSL_CITATION {"citationItems":[{"id":"ITEM-1","itemData":{"DOI":"10.1016/0304-3940(91)90732-9","ISSN":"0304-3940","abstract":"The effect of dopaminergic D1 receptor blockade on the expression of long-term potentiation (LTP) was investigated in the rat hippocampal CA1 region in vitro by extracellular recordings (by measuring the population spike amplitude and the field EPSP). The presence of the very selective D1 receptor blocker SCH 23390 at a concentration of 0.1 μM during tetanization with 3 trains of 100 impulses (100 Hz) resulted in a prevention of late LTP stages (&gt; 1–2 h). When SCH 23390 was added to the bath medium immediately after tetanization, an influence on established LTP could not be observed during the first 3 h investigated.","author":[{"dropping-particle":"","family":"Frey","given":"Uwe","non-dropping-particle":"","parse-names":false,"suffix":""},{"dropping-particle":"","family":"Matthies","given":"Henry","non-dropping-particle":"","parse-names":false,"suffix":""},{"dropping-particle":"","family":"Reymann","given":"Klaus G.","non-dropping-particle":"","parse-names":false,"suffix":""},{"dropping-particle":"","family":"Matthies","given":"Hansjürgen","non-dropping-particle":"","parse-names":false,"suffix":""}],"container-title":"Neuroscience Letters","id":"ITEM-1","issue":"1","issued":{"date-parts":[["1991","8","5"]]},"page":"111-114","publisher":"Elsevier","title":"The effect of dopaminergic D1 receptor blockade during tetanization on the expression of long-term potentiation in the rat CA1 region in vitro","type":"article-journal","volume":"129"},"uris":["http://www.mendeley.com/documents/?uuid=624418f1-350e-393b-b733-641a74e24aaa"]},{"id":"ITEM-2","itemData":{"DOI":"10.1038/nn.3843","ISSN":"1097-6256","abstract":"In this study, the authors show that optogenetic photostimulation of dopaminergic (DA) neurons in the ventral tegmental area during exploration can enhance subsequent sharp wave/ripple-mediated reactivation of spatial memory. These results suggest that midbrain DA neurons are key mediators of hippocampal-dependent memory persistence.","author":[{"dropping-particle":"","family":"McNamara","given":"Colin G","non-dropping-particle":"","parse-names":false,"suffix":""},{"dropping-particle":"","family":"Tejero-Cantero","given":"Álvaro","non-dropping-particle":"","parse-names":false,"suffix":""},{"dropping-particle":"","family":"Trouche","given":"Stéphanie","non-dropping-particle":"","parse-names":false,"suffix":""},{"dropping-particle":"","family":"Campo-Urriza","given":"Natalia","non-dropping-particle":"","parse-names":false,"suffix":""},{"dropping-particle":"","family":"Dupret","given":"David","non-dropping-particle":"","parse-names":false,"suffix":""}],"container-title":"Nature Neuroscience","id":"ITEM-2","issue":"12","issued":{"date-parts":[["2014","12","19"]]},"page":"1658-1660","publisher":"Nature Publishing Group","title":"Dopaminergic neurons promote hippocampal reactivation and spatial memory persistence","type":"article-journal","volume":"17"},"uris":["http://www.mendeley.com/documents/?uuid=e16258b0-e332-38df-9898-51b74f079cff"]}],"mendeley":{"formattedCitation":"(Frey et al., 1991; McNamara et al., 2014)","plainTextFormattedCitation":"(Frey et al., 1991; McNamara et al., 2014)","previouslyFormattedCitation":"(Frey et al., 1991; McNamara et al., 2014)"},"properties":{"noteIndex":0},"schema":"https://github.com/citation-style-language/schema/raw/master/csl-citation.json"}</w:instrText>
      </w:r>
      <w:r w:rsidR="009B5483">
        <w:fldChar w:fldCharType="separate"/>
      </w:r>
      <w:r w:rsidR="00AB4B97" w:rsidRPr="00AB4B97">
        <w:rPr>
          <w:noProof/>
        </w:rPr>
        <w:t>(Frey et al., 1991; McNamara et al., 2014)</w:t>
      </w:r>
      <w:r w:rsidR="009B5483">
        <w:fldChar w:fldCharType="end"/>
      </w:r>
      <w:r w:rsidR="00FA183A">
        <w:t xml:space="preserve">. </w:t>
      </w:r>
      <w:r w:rsidR="00F73DA4">
        <w:t>In summary, t</w:t>
      </w:r>
      <w:r w:rsidR="00FA183A">
        <w:t xml:space="preserve">his CA1-VTA loop could comprise a circuit that takes </w:t>
      </w:r>
      <w:r w:rsidR="00F73DA4">
        <w:t xml:space="preserve">CA3 schemas and </w:t>
      </w:r>
      <w:r w:rsidR="00FA183A">
        <w:t xml:space="preserve">compares it to </w:t>
      </w:r>
      <w:r w:rsidR="00F73DA4">
        <w:t>cortical sensory</w:t>
      </w:r>
      <w:r w:rsidR="00FA183A">
        <w:t xml:space="preserve"> information</w:t>
      </w:r>
      <w:r w:rsidR="00F73DA4">
        <w:t xml:space="preserve"> </w:t>
      </w:r>
      <w:r w:rsidR="00FA183A">
        <w:t xml:space="preserve">and potentiates (using VTA dopamine) an excitable set of neurons to compose a novel neural sequence encoding a new experience </w:t>
      </w:r>
      <w:r w:rsidR="00AD4F8B">
        <w:fldChar w:fldCharType="begin" w:fldLock="1"/>
      </w:r>
      <w:r w:rsidR="00692E88">
        <w:instrText>ADDIN CSL_CITATION {"citationItems":[{"id":"ITEM-1","itemData":{"DOI":"10.1016/J.NEURON.2005.05.002","ISSN":"0896-6273","abstract":"In this article we develop the concept that the hippocampus and the midbrain dopaminergic neurons of the ventral tegmental area (VTA) form a functional loop. Activation of the loop begins when the hippocampus detects newly arrived information that is not already stored in its long-term memory. The resulting novelty signal is conveyed through the subiculum, accumbens, and ventral pallidum to the VTA where it contributes (along with salience and goal information) to the novelty-dependent firing of these cells. In the upward arm of the loop, dopamine (DA) is released within the hippocampus; this produces an enhancement of LTP and learning. These findings support a model whereby the hippocampal-VTA loop regulates the entry of information into long-term memory.","author":[{"dropping-particle":"","family":"Lisman","given":"John E.","non-dropping-particle":"","parse-names":false,"suffix":""},{"dropping-particle":"","family":"Grace","given":"Anthony A.","non-dropping-particle":"","parse-names":false,"suffix":""}],"container-title":"Neuron","id":"ITEM-1","issue":"5","issued":{"date-parts":[["2005","6","2"]]},"page":"703-713","publisher":"Cell Press","title":"The Hippocampal-VTA Loop: Controlling the Entry of Information into Long-Term Memory","type":"article-journal","volume":"46"},"uris":["http://www.mendeley.com/documents/?uuid=e2a0debe-f489-35d5-a694-e0c315a835ab"]},{"id":"ITEM-2","itemData":{"DOI":"10.1002/hipo.1071","ISSN":"1050-9631","author":[{"dropping-particle":"","family":"Lisman","given":"John E.","non-dropping-particle":"","parse-names":false,"suffix":""},{"dropping-particle":"","family":"Otmakhova","given":"Nonna A.","non-dropping-particle":"","parse-names":false,"suffix":""}],"container-title":"Hippocampus","id":"ITEM-2","issue":"5","issued":{"date-parts":[["2001","10","1"]]},"page":"551-568","publisher":"John Wiley &amp; Sons, Ltd","title":"Storage, recall, and novelty detection of sequences by the hippocampus: Elaborating on the SOCRATIC model to account for normal and aberrant effects of dopamine","type":"article-journal","volume":"11"},"uris":["http://www.mendeley.com/documents/?uuid=332fbf62-5401-3f49-95c7-7d43cb615793"]},{"id":"ITEM-3","itemData":{"DOI":"10.1016/J.TINS.2015.07.004","ISSN":"0166-2236","abstract":"The consolidation of memories for places and events is thought to rely, at the network level, on the replay of spatially tuned neuronal firing patterns representing discrete places and spatial trajectories. This occurs in the hippocampal-entorhinal circuit during sharp wave ripple events (SWRs) that occur during sleep or rest. Here, we review theoretical models of lingering place cell excitability and behaviorally induced synaptic plasticity within cell assemblies to explain which sequences or places are replayed. We further provide new insights into how fluctuations in cholinergic tone during different behavioral states might shape the direction of replay and how dopaminergic release in response to novelty or reward can modulate which cell assemblies are replayed.","author":[{"dropping-particle":"","family":"Atherton","given":"Laura A.","non-dropping-particle":"","parse-names":false,"suffix":""},{"dropping-particle":"","family":"Dupret","given":"David","non-dropping-particle":"","parse-names":false,"suffix":""},{"dropping-particle":"","family":"Mellor","given":"Jack R.","non-dropping-particle":"","parse-names":false,"suffix":""}],"container-title":"Trends in Neurosciences","id":"ITEM-3","issue":"9","issued":{"date-parts":[["2015","9","1"]]},"page":"560-570","publisher":"Elsevier Current Trends","title":"Memory trace replay: the shaping of memory consolidation by neuromodulation","type":"article-journal","volume":"38"},"uris":["http://www.mendeley.com/documents/?uuid=1402744a-4ca3-3be7-a865-68b102ca5f72"]},{"id":"ITEM-4","itemData":{"DOI":"10.1016/J.TINS.2009.01.009","ISSN":"0166-2236","abstract":"Since the days of Cajal, the CA1 pyramidal cell has arguably received more attention than any other neuron in the mammalian brain. Hippocampal CA1 pyramidal cells fire spikes with remarkable spatial and temporal precision, giving rise to the hippocampal rate and temporal codes. However, little is known about how different inputs interact during spatial behavior to generate such robust firing patterns. Here, we review the properties of the rodent hippocampal rate code and synthesize work from several disciplines to understand the functional anatomy and excitation–inhibition balance that can produce the rate-coded outputs of the CA1 pyramidal cell. We argue that both CA3 and entorhinal inputs are crucial for the formation of sharp, sparse CA1 place fields and that precisely timed and dominant inhibition is an equally important factor.","author":[{"dropping-particle":"","family":"Ahmed","given":"Omar J.","non-dropping-particle":"","parse-names":false,"suffix":""},{"dropping-particle":"","family":"Mehta","given":"Mayank R.","non-dropping-particle":"","parse-names":false,"suffix":""}],"container-title":"Trends in Neurosciences","id":"ITEM-4","issue":"6","issued":{"date-parts":[["2009","6","1"]]},"page":"329-338","publisher":"Elsevier Current Trends","title":"The hippocampal rate code: anatomy, physiology and theory","type":"article-journal","volume":"32"},"uris":["http://www.mendeley.com/documents/?uuid=cebbe91c-a350-33d2-8323-e82cafb50847"]}],"mendeley":{"formattedCitation":"(Ahmed and Mehta, 2009; Atherton et al., 2015; Lisman and Grace, 2005; Lisman and Otmakhova, 2001)","plainTextFormattedCitation":"(Ahmed and Mehta, 2009; Atherton et al., 2015; Lisman and Grace, 2005; Lisman and Otmakhova, 2001)","previouslyFormattedCitation":"(Ahmed and Mehta, 2009; Atherton et al., 2015; Lisman and Grace, 2005; Lisman and Otmakhova, 2001)"},"properties":{"noteIndex":0},"schema":"https://github.com/citation-style-language/schema/raw/master/csl-citation.json"}</w:instrText>
      </w:r>
      <w:r w:rsidR="00AD4F8B">
        <w:fldChar w:fldCharType="separate"/>
      </w:r>
      <w:r w:rsidR="00692E88" w:rsidRPr="00692E88">
        <w:rPr>
          <w:noProof/>
        </w:rPr>
        <w:t>(Ahmed and Mehta, 2009; Atherton et al., 2015; Lisman and Grace, 2005; Lisman and Otmakhova, 2001)</w:t>
      </w:r>
      <w:r w:rsidR="00AD4F8B">
        <w:fldChar w:fldCharType="end"/>
      </w:r>
      <w:r w:rsidR="00E81E2E">
        <w:t xml:space="preserve">. </w:t>
      </w:r>
      <w:r w:rsidR="0025262F">
        <w:t>If this set of neurons overlaps with a population encoding some other related memory, this could facilitate integration of these new cells into an existing memory representation to link these two memories, thereby</w:t>
      </w:r>
      <w:r w:rsidR="00F73DA4">
        <w:t xml:space="preserve"> continuously building upon</w:t>
      </w:r>
      <w:r w:rsidR="0025262F">
        <w:t xml:space="preserve"> complex cognitive schema</w:t>
      </w:r>
      <w:r w:rsidR="00F73DA4">
        <w:t>s</w:t>
      </w:r>
      <w:r w:rsidR="0025262F">
        <w:t xml:space="preserve"> </w:t>
      </w:r>
      <w:r w:rsidR="0025262F">
        <w:fldChar w:fldCharType="begin" w:fldLock="1"/>
      </w:r>
      <w:r w:rsidR="00B602A4">
        <w:instrText>ADDIN CSL_CITATION {"citationItems":[{"id":"ITEM-1","itemData":{"DOI":"10.1038/s41593-018-0076-6","ISSN":"1097-6256","abstract":"The modification of synaptic strength produced by long-term potentiation (LTP) is widely thought to underlie memory storage. Indeed, given that hippocampal pyramidal neurons have &gt;10,000 independently modifiable synapses, the potential for information storage by synaptic modification is enormous. However, recent work suggests that CREB-mediated global changes in neuronal excitability also play a critical role in memory formation. Because these global changes have a modest capacity for information storage compared with that of synaptic plasticity, their importance for memory function has been unclear. Here we review the newly emerging evidence for CREB-dependent control of excitability and discuss two possible mechanisms. First, the CREB-dependent transient change in neuronal excitability performs a memory-allocation function ensuring that memory is stored in ways that facilitate effective linking of events with temporal proximity (hours). Second, these changes may promote cell-assembly formation during the memory-consolidation phase. It has been unclear whether such global excitability changes and local synaptic mechanisms are complementary. Here we argue that the two mechanisms can work together to promote useful memory function.","author":[{"dropping-particle":"","family":"Lisman","given":"John","non-dropping-particle":"","parse-names":false,"suffix":""},{"dropping-particle":"","family":"Cooper","given":"Katherine","non-dropping-particle":"","parse-names":false,"suffix":""},{"dropping-particle":"","family":"Sehgal","given":"Megha","non-dropping-particle":"","parse-names":false,"suffix":""},{"dropping-particle":"","family":"Silva","given":"Alcino J.","non-dropping-particle":"","parse-names":false,"suffix":""}],"container-title":"Nature Neuroscience","id":"ITEM-1","issue":"3","issued":{"date-parts":[["2018","3","12"]]},"page":"309-314","publisher":"Nature Publishing Group","title":"Memory formation depends on both synapse-specific modifications of synaptic strength and cell-specific increases in excitability","type":"article-journal","volume":"21"},"uris":["http://www.mendeley.com/documents/?uuid=57558341-cde5-3433-83b5-90acabc72ca3"]},{"id":"ITEM-2","itemData":{"DOI":"10.1016/J.NEURON.2011.06.037","ISSN":"0896-6273","abstract":"Most studies on memory consolidation consider the new information as if it were imposed on a tabula rasa, but considerable evidence indicates that new memories must be interleaved within a large network of relevant pre-existing knowledge. Early studies on reconsolidation highlighted that a newly consolidated memory could be erased after reactivation, but new evidence has shown that an effective reactivation experience must also involve memory reorganization to incorporate new learning. The combination of these observations on consolidation and reconsolidation highlights the fundamental similarities of both phenomena as the integration of new information and old, and it suggests reconsolidation = consolidation as a neverending process of schema modification.","author":[{"dropping-particle":"","family":"McKenzie","given":"Sam","non-dropping-particle":"","parse-names":false,"suffix":""},{"dropping-particle":"","family":"Eichenbaum","given":"Howard","non-dropping-particle":"","parse-names":false,"suffix":""}],"container-title":"Neuron","id":"ITEM-2","issue":"2","issued":{"date-parts":[["2011","7","28"]]},"page":"224-233","publisher":"Cell Press","title":"Consolidation and Reconsolidation: Two Lives of Memories?","type":"article-journal","volume":"71"},"uris":["http://www.mendeley.com/documents/?uuid=d6e5b3ff-b00d-3390-84dc-df8fe391b001"]},{"id":"ITEM-3","itemData":{"DOI":"10.1126/science.1135935","PMID":"17412951","abstract":"Memory encoding occurs rapidly, but the consolidation of memory in the neocortex has long been held to be a more gradual process. We now report, however, that systems consolidation can occur extremely quickly if an associative \"schema\" into which new information is incorporated has previously been created. In experiments using a hippocampal-dependent paired-associate task for rats, the memory of flavor-place associations became persistent over time as a putative neocortical schema gradually developed. New traces, trained for only one trial, then became assimilated and rapidly hippocampal-independent. Schemas also played a causal role in the creation of lasting associative memory representations during one-trial learning. The concept of neocortical schemas may unite psychological accounts of knowledge structures with neurobiological theories of systems memory consolidation.","author":[{"dropping-particle":"","family":"Tse","given":"Dorothy","non-dropping-particle":"","parse-names":false,"suffix":""},{"dropping-particle":"","family":"Langston","given":"Rosamund F","non-dropping-particle":"","parse-names":false,"suffix":""},{"dropping-particle":"","family":"Kakeyama","given":"Masaki","non-dropping-particle":"","parse-names":false,"suffix":""},{"dropping-particle":"","family":"Bethus","given":"Ingrid","non-dropping-particle":"","parse-names":false,"suffix":""},{"dropping-particle":"","family":"Spooner","given":"Patrick a","non-dropping-particle":"","parse-names":false,"suffix":""},{"dropping-particle":"","family":"Wood","given":"Emma R","non-dropping-particle":"","parse-names":false,"suffix":""},{"dropping-particle":"","family":"Witter","given":"Menno P","non-dropping-particle":"","parse-names":false,"suffix":""},{"dropping-particle":"","family":"Morris","given":"Richard G M","non-dropping-particle":"","parse-names":false,"suffix":""}],"id":"ITEM-3","issue":"5821","issued":{"date-parts":[["2007","4","6"]]},"page":"76-82","title":"Schemas and Memory Consolidation","type":"article-journal","volume":"316"},"uris":["http://www.mendeley.com/documents/?uuid=b1abb6b7-dd77-411b-b54b-c5e484e79ae9"]},{"id":"ITEM-4","itemData":{"DOI":"10.1007/978-3-319-50406-3_13","author":[{"dropping-particle":"","family":"Schlichting","given":"Margaret L.","non-dropping-particle":"","parse-names":false,"suffix":""},{"dropping-particle":"","family":"Preston","given":"Alison R.","non-dropping-particle":"","parse-names":false,"suffix":""}],"container-title":"The Hippocampus from Cells to Systems","id":"ITEM-4","issued":{"date-parts":[["2017"]]},"page":"405-437","publisher":"Springer International Publishing","publisher-place":"Cham","title":"The Hippocampus and Memory Integration: Building Knowledge to Navigate Future Decisions","type":"chapter"},"uris":["http://www.mendeley.com/documents/?uuid=50eacb38-f079-3e56-a050-e30fc47a4bb2"]}],"mendeley":{"formattedCitation":"(Lisman et al., 2018; McKenzie and Eichenbaum, 2011; Schlichting and Preston, 2017; Tse et al., 2007)","plainTextFormattedCitation":"(Lisman et al., 2018; McKenzie and Eichenbaum, 2011; Schlichting and Preston, 2017; Tse et al., 2007)","previouslyFormattedCitation":"(Lisman et al., 2018; McKenzie and Eichenbaum, 2011; Schlichting and Preston, 2017; Tse et al., 2007)"},"properties":{"noteIndex":0},"schema":"https://github.com/citation-style-language/schema/raw/master/csl-citation.json"}</w:instrText>
      </w:r>
      <w:r w:rsidR="0025262F">
        <w:fldChar w:fldCharType="separate"/>
      </w:r>
      <w:r w:rsidR="0025262F" w:rsidRPr="0025262F">
        <w:rPr>
          <w:noProof/>
        </w:rPr>
        <w:t>(Lisman et al., 2018; McKenzie and Eichenbaum, 2011; Schlichting and Preston, 2017; Tse et al., 2007)</w:t>
      </w:r>
      <w:r w:rsidR="0025262F">
        <w:fldChar w:fldCharType="end"/>
      </w:r>
      <w:r w:rsidR="0025262F">
        <w:t xml:space="preserve">. </w:t>
      </w:r>
      <w:r w:rsidR="00063A1F">
        <w:t xml:space="preserve">Supporting this argument, pairing stimulation of the medial forebrain </w:t>
      </w:r>
      <w:r w:rsidR="00063A1F">
        <w:lastRenderedPageBreak/>
        <w:t xml:space="preserve">bundle (which includes the VTA) with a single place cell’s reactivations during sleep causes conditioned place preference to that cell’s place field </w:t>
      </w:r>
      <w:r w:rsidR="00063A1F">
        <w:fldChar w:fldCharType="begin" w:fldLock="1"/>
      </w:r>
      <w:r w:rsidR="008A3A50">
        <w:instrText>ADDIN CSL_CITATION {"citationItems":[{"id":"ITEM-1","itemData":{"DOI":"10.1038/nn.3970","ISSN":"1097-6256","abstract":"The authors used rewarding stimulations triggered by place cell activity during sleep to create a place preference for the related place field in mice once they woke up. This shows that an explicit memory trace can be created during sleep and demonstrates a causal role of place cells in spatial navigation.","author":[{"dropping-particle":"","family":"Lavilléon","given":"Gaetan","non-dropping-particle":"de","parse-names":false,"suffix":""},{"dropping-particle":"","family":"Lacroix","given":"Marie Masako","non-dropping-particle":"","parse-names":false,"suffix":""},{"dropping-particle":"","family":"Rondi-Reig","given":"Laure","non-dropping-particle":"","parse-names":false,"suffix":""},{"dropping-particle":"","family":"Benchenane","given":"Karim","non-dropping-particle":"","parse-names":false,"suffix":""}],"container-title":"Nature Neuroscience","id":"ITEM-1","issue":"4","issued":{"date-parts":[["2015","4","9"]]},"page":"493-495","publisher":"Nature Publishing Group","title":"Explicit memory creation during sleep demonstrates a causal role of place cells in navigation","type":"article-journal","volume":"18"},"uris":["http://www.mendeley.com/documents/?uuid=27b9550a-3ca6-37cd-8fb4-e41ecf7398a7"]}],"mendeley":{"formattedCitation":"(de Lavilléon et al., 2015)","plainTextFormattedCitation":"(de Lavilléon et al., 2015)","previouslyFormattedCitation":"(de Lavilléon et al., 2015)"},"properties":{"noteIndex":0},"schema":"https://github.com/citation-style-language/schema/raw/master/csl-citation.json"}</w:instrText>
      </w:r>
      <w:r w:rsidR="00063A1F">
        <w:fldChar w:fldCharType="separate"/>
      </w:r>
      <w:r w:rsidR="00063A1F" w:rsidRPr="00E81E2E">
        <w:rPr>
          <w:noProof/>
        </w:rPr>
        <w:t>(de Lavilléon et al., 2015)</w:t>
      </w:r>
      <w:r w:rsidR="00063A1F">
        <w:fldChar w:fldCharType="end"/>
      </w:r>
      <w:r w:rsidR="00063A1F">
        <w:t>. In other words, this phenotype can be interpreted as learning of a reward zone within a familiar environment, or the integration of a rewarding memory with a spatial context.</w:t>
      </w:r>
    </w:p>
    <w:p w14:paraId="69D00975" w14:textId="77777777" w:rsidR="006F1E25" w:rsidRDefault="006F1E25" w:rsidP="00B82025">
      <w:pPr>
        <w:pStyle w:val="BUMainText"/>
      </w:pPr>
    </w:p>
    <w:p w14:paraId="7F3323B1" w14:textId="2D5D2F87" w:rsidR="00CA383D" w:rsidRDefault="00B40C43" w:rsidP="00B82025">
      <w:pPr>
        <w:pStyle w:val="Heading2"/>
      </w:pPr>
      <w:bookmarkStart w:id="225" w:name="_Toc415342000"/>
      <w:r>
        <w:t xml:space="preserve">Theta sequences and replay-associated consolidation </w:t>
      </w:r>
      <w:r w:rsidR="00C3423C">
        <w:t>maintain</w:t>
      </w:r>
      <w:r>
        <w:t xml:space="preserve"> behavioral-timescale sequences</w:t>
      </w:r>
      <w:bookmarkEnd w:id="225"/>
      <w:r w:rsidR="006F1E25">
        <w:tab/>
      </w:r>
    </w:p>
    <w:p w14:paraId="6A1A53DC" w14:textId="5A317E70" w:rsidR="00B215E4" w:rsidRDefault="00CA383D" w:rsidP="00B82025">
      <w:pPr>
        <w:pStyle w:val="BUMainText"/>
      </w:pPr>
      <w:r>
        <w:tab/>
        <w:t>In the place cell literature, spatial sequences are thought to be bound together</w:t>
      </w:r>
      <w:r w:rsidR="001D36F6">
        <w:t xml:space="preserve"> and maintained</w:t>
      </w:r>
      <w:r>
        <w:t xml:space="preserve"> via plasticity mechanisms</w:t>
      </w:r>
      <w:r w:rsidR="005C03D6">
        <w:t xml:space="preserve"> </w:t>
      </w:r>
      <w:r w:rsidR="005C03D6">
        <w:fldChar w:fldCharType="begin" w:fldLock="1"/>
      </w:r>
      <w:r w:rsidR="005C03D6">
        <w:instrText>ADDIN CSL_CITATION {"citationItems":[{"id":"ITEM-1","itemData":{"author":[{"dropping-particle":"","family":"Hebb","given":"Donald","non-dropping-particle":"","parse-names":false,"suffix":""}],"id":"ITEM-1","issued":{"date-parts":[["1949"]]},"publisher":"Wiley &amp; Sons","publisher-place":"New York","title":"The Organization of Behavior","type":"book"},"uris":["http://www.mendeley.com/documents/?uuid=269d5fba-b486-4acc-9cb2-c90db5cc210f"]}],"mendeley":{"formattedCitation":"(Hebb, 1949)","plainTextFormattedCitation":"(Hebb, 1949)","previouslyFormattedCitation":"(Hebb, 1949)"},"properties":{"noteIndex":0},"schema":"https://github.com/citation-style-language/schema/raw/master/csl-citation.json"}</w:instrText>
      </w:r>
      <w:r w:rsidR="005C03D6">
        <w:fldChar w:fldCharType="separate"/>
      </w:r>
      <w:r w:rsidR="005C03D6" w:rsidRPr="005C03D6">
        <w:rPr>
          <w:noProof/>
        </w:rPr>
        <w:t>(Hebb, 1949)</w:t>
      </w:r>
      <w:r w:rsidR="005C03D6">
        <w:fldChar w:fldCharType="end"/>
      </w:r>
      <w:r w:rsidR="005C03D6">
        <w:t xml:space="preserve">. Place cell sequences are more or less consistent over long timescales </w:t>
      </w:r>
      <w:r w:rsidR="005C03D6">
        <w:fldChar w:fldCharType="begin" w:fldLock="1"/>
      </w:r>
      <w:r w:rsidR="00B215E4">
        <w:instrText xml:space="preserve">ADDIN CSL_CITATION {"citationItems":[{"id":"ITEM-1","itemData":{"DOI":"10.1038/nn.3329","ISSN":"1097-6256","PMID":"23396101","abstract":"Using Ca(2+) imaging in freely behaving mice that repeatedly explored a familiar environment, we tracked thousands of CA1 pyramidal cells' place fields over weeks. Place coding was dynamic, as each day the ensemble representation of this environment involved a unique subset of cells. However, cells in the </w:instrText>
      </w:r>
      <w:r w:rsidR="00B215E4">
        <w:rPr>
          <w:rFonts w:ascii="Lucida Sans Unicode" w:hAnsi="Lucida Sans Unicode" w:cs="Lucida Sans Unicode"/>
        </w:rPr>
        <w:instrText>∼</w:instrText>
      </w:r>
      <w:r w:rsidR="00B215E4">
        <w:instrText>15-25% overlap between any two of these subsets retained the same place fields, which sufficed to preserve an accurate spatial representation across weeks.","author":[{"dropping-particle":"","family":"Ziv","given":"Yaniv","non-dropping-particle":"","parse-names":false,"suffix":""},{"dropping-particle":"","family":"Burns","given":"Laurie D","non-dropping-particle":"","parse-names":false,"suffix":""},{"dropping-particle":"","family":"Cocker","given":"Eric D","non-dropping-particle":"","parse-names":false,"suffix":""},{"dropping-particle":"","family":"Hamel","given":"Elizabeth O","non-dropping-particle":"","parse-names":false,"suffix":""},{"dropping-particle":"","family":"Ghosh","given":"Kunal K","non-dropping-particle":"","parse-names":false,"suffix":""},{"dropping-particle":"","family":"Kitch","given":"Lacey J","non-dropping-particle":"","parse-names":false,"suffix":""},{"dropping-particle":"El","family":"Gamal","given":"Abbas","non-dropping-particle":"","parse-names":false,"suffix":""},{"dropping-particle":"","family":"Schnitzer","given":"Mark J","non-dropping-particle":"","parse-names":false,"suffix":""}],"container-title":"Nature Neuroscience","id":"ITEM-1","issue":"3","issued":{"date-parts":[["2013","2","10"]]},"page":"264-266","title":"Long-term dynamics of CA1 hippocampal place codes","type":"article-journal","volume":"16"},"uris":["http://www.mendeley.com/documents/?uuid=34ca9278-dc23-3efc-bdf7-40cf4f8fd14b"]},{"id":"ITEM-2","itemData":{"abstract":"Over 90% of all spontaneously active hippocampal pyramidal cells in freely moving rats signal the animal's spatial position by reliably changing their firing rate each time the animal enters a given place within an environment. This place-field activity exhibits plasticity when specific environmental variables are manipulated. Indeed, the hippocampus is perhaps best known as a system that serves as a model of neuronal plasticity. Although place-field activity has previously been examined only over relatively short experimental sessions, this behavioral correlate of hippocampal functional activity has been assumed to exhibit stability rather than plasticity in the absence of environmental changes. The present study shows that hippocampal neurons have stable place-field correlates that persist over very long periods of time. Single-unit activity was chronically recorded from the dorsal hippocampus of rats foraging repeatedly in a stable spatial environment. The location of the place fields of all units were stable over all time periods tested, for intervals up to 153 days in duration. The consistency of the information conveyed by this single-unit activity in a fixed spatial environment indicates that stability of neuronal activity may be as important as plasticity in the integrated processing of information that occurs in the hippocampus and throughout the nervous system.","author":[{"dropping-particle":"","family":"Thompson","given":"L T","non-dropping-particle":"","parse-names":false,"suffix":""},{"dropping-particle":"","family":"Best","given":"P J","non-dropping-particle":"","parse-names":false,"suffix":""}],"container-title":"Brain Research","id":"ITEM-2","issued":{"date-parts":[["1990"]]},"page":"299-308","title":"Long-term stability of the place-field activity of single units recorded from the dorsal hippocampus of freely behaving rats","type":"article-journal","volume":"509"},"uris":["http://www.mendeley.com/documents/?uuid=3f8b1e80-c2c5-38e9-873a-9e4e09a7eff4"]}],"mendeley":{"formattedCitation":"(Thompson and Best, 1990; Ziv et al., 2013)","plainTextFormattedCitation":"(Thompson and Best, 1990; Ziv et al., 2013)","previouslyFormattedCitation":"(Thompson and Best, 1990; Ziv et al., 2013)"},"properties":{"noteIndex":0},"schema":"https://github.com/citation-style-language/schema/raw/master/csl-citation.json"}</w:instrText>
      </w:r>
      <w:r w:rsidR="005C03D6">
        <w:fldChar w:fldCharType="separate"/>
      </w:r>
      <w:r w:rsidR="00B215E4" w:rsidRPr="00B215E4">
        <w:rPr>
          <w:noProof/>
        </w:rPr>
        <w:t>(Thompson and Best, 1990; Ziv et al., 2013)</w:t>
      </w:r>
      <w:r w:rsidR="005C03D6">
        <w:fldChar w:fldCharType="end"/>
      </w:r>
      <w:r w:rsidR="005C03D6">
        <w:t xml:space="preserve">, and in two-dimensional environments, relationships between firing fields are relatively well-preserved </w:t>
      </w:r>
      <w:r w:rsidR="005C03D6">
        <w:fldChar w:fldCharType="begin" w:fldLock="1"/>
      </w:r>
      <w:r w:rsidR="00BB69B6">
        <w:instrText>ADDIN CSL_CITATION {"citationItems":[{"id":"ITEM-1","itemData":{"DOI":"10.1016/j.cub.2018.09.037","ISSN":"09609822","PMID":"30393037","abstract":"To provide a substrate for remembering where in space events have occurred, place cells must reliably encode the same positions across long timescales. However, in many cases, place cells exhibit instability by randomly reorganizing their place fields between experiences, challenging this premise. Recent evidence suggests that, in some cases, instability could also arise from coherent rotations of place fields, as well as from random reorganization. To investigate this possibility, we performed in vivo calcium imaging in dorsal hippocampal region CA1 of freely moving mice while they explored two arenas with different geometry and visual cues across 8 days. The two arenas were rotated randomly between sessions and then connected, allowing us to probe how cue rotations, the integration of new information about the environment, and the passage of time concurrently influenced the spatial coherence of place fields. We found that spatially coherent rotations of place-field maps in the same arena predominated, persisting up to 6 days later, and that they frequently rotated in a manner that did not match that of the arena rotation. Furthermore, place-field maps were flexible, as mice frequently employed a similar, coherent configuration of place fields to represent each arena despite their differing geometry and eventual connection. These results highlight the ability of the hippocampus to retain consistent relationships between cells across long timescales and suggest that, in many cases, apparent instability might result from a coherent rotation of place fields.","author":[{"dropping-particle":"","family":"Kinsky","given":"Nathaniel R.","non-dropping-particle":"","parse-names":false,"suffix":""},{"dropping-particle":"","family":"Sullivan","given":"David W.","non-dropping-particle":"","parse-names":false,"suffix":""},{"dropping-particle":"","family":"Mau","given":"William","non-dropping-particle":"","parse-names":false,"suffix":""},{"dropping-particle":"","family":"Hasselmo","given":"Michael E.","non-dropping-particle":"","parse-names":false,"suffix":""},{"dropping-particle":"","family":"Eichenbaum","given":"Howard","non-dropping-particle":"","parse-names":false,"suffix":""}],"container-title":"Current Biology","id":"ITEM-1","issue":"22","issued":{"date-parts":[["2018","11","19"]]},"page":"3578-3588.e6","title":"Hippocampal Place Fields Maintain a Coherent and Flexible Map across Long Timescales","type":"article-journal","volume":"28"},"uris":["http://www.mendeley.com/documents/?uuid=b6093dea-4b9a-4f32-aac5-22d00e868b02"]}],"mendeley":{"formattedCitation":"(Kinsky et al., 2018)","plainTextFormattedCitation":"(Kinsky et al., 2018)","previouslyFormattedCitation":"(Kinsky et al., 2018)"},"properties":{"noteIndex":0},"schema":"https://github.com/citation-style-language/schema/raw/master/csl-citation.json"}</w:instrText>
      </w:r>
      <w:r w:rsidR="005C03D6">
        <w:fldChar w:fldCharType="separate"/>
      </w:r>
      <w:r w:rsidR="005C03D6" w:rsidRPr="005C03D6">
        <w:rPr>
          <w:noProof/>
        </w:rPr>
        <w:t>(Kinsky et al., 2018)</w:t>
      </w:r>
      <w:r w:rsidR="005C03D6">
        <w:fldChar w:fldCharType="end"/>
      </w:r>
      <w:r w:rsidR="005C03D6">
        <w:t xml:space="preserve">. </w:t>
      </w:r>
      <w:r w:rsidR="00B215E4">
        <w:t xml:space="preserve">However, because these studies used cells responding to external cues, one could not rule out the possibility that the reliability of these cues could account for the stability of place fields. In Chapter Two, I described sequences in situations devoid of spatial cues that nevertheless persisted across days </w:t>
      </w:r>
      <w:r w:rsidR="00B215E4">
        <w:fldChar w:fldCharType="begin" w:fldLock="1"/>
      </w:r>
      <w:r w:rsidR="00BF59B9">
        <w:instrText>ADDIN CSL_CITATION {"citationItems":[{"id":"ITEM-1","itemData":{"DOI":"10.1016/j.cub.2018.03.051","ISSN":"09609822","abstract":"© 2018 Elsevier Ltd It has long been hypothesized that a primary function of the hippocampus is to discover and exploit temporal relationships between events. Previously, it has been reported that sequences of “time cells” in the hippocampus extend for tens of seconds. Other studies have shown that neuronal firing in the hippocampus fluctuates over hours and days. Both of these mechanisms could enable temporal encoding of events over very different timescales. However, thus far, these two classes of phenomena have never been observed simultaneously, which is necessary to ascribe broad-range temporal coding to the hippocampus. Using in vivo calcium imaging in unrestrained mice, we observed sequences of hippocampal neurons that bridged a 10 s delay. Similar sequences were observed over multiple days, but the set of neurons participating in those sequences changed gradually. Thus, the same population of neurons that encodes temporal information over seconds can also be used to distinguish periods of time over much longer timescales. These results unify two previously separate paradigms of temporal processing in the hippocampus that support episodic memory. Episodic memories span timescales of seconds, minutes, and days. Mau et al. use calcium imaging to longitudinally monitor cell sequences in hippocampal CA1. Bayesian decoder analyses show that the same population of neurons carries information about time across all three scales.","author":[{"dropping-particle":"","family":"Mau","given":"W.","non-dropping-particle":"","parse-names":false,"suffix":""},{"dropping-particle":"","family":"Sullivan","given":"D.W.","non-dropping-particle":"","parse-names":false,"suffix":""},{"dropping-particle":"","family":"Kinsky","given":"N.R.","non-dropping-particle":"","parse-names":false,"suffix":""},{"dropping-particle":"","family":"Hasselmo","given":"M.E.","non-dropping-particle":"","parse-names":false,"suffix":""},{"dropping-particle":"","family":"Howard","given":"M.W.","non-dropping-particle":"","parse-names":false,"suffix":""},{"dropping-particle":"","family":"Eichenbaum","given":"Howard","non-dropping-particle":"","parse-names":false,"suffix":""}],"container-title":"Current Biology","id":"ITEM-1","issued":{"date-parts":[["2018"]]},"title":"The Same Hippocampal CA1 Population Simultaneously Codes Temporal Information over Multiple Timescales","type":"article-journal"},"uris":["http://www.mendeley.com/documents/?uuid=f64d6ef3-6f17-311a-ac5d-54b276e0e9af"]}],"mendeley":{"formattedCitation":"(Mau et al., 2018)","plainTextFormattedCitation":"(Mau et al., 2018)","previouslyFormattedCitation":"(Mau et al., 2018)"},"properties":{"noteIndex":0},"schema":"https://github.com/citation-style-language/schema/raw/master/csl-citation.json"}</w:instrText>
      </w:r>
      <w:r w:rsidR="00B215E4">
        <w:fldChar w:fldCharType="separate"/>
      </w:r>
      <w:r w:rsidR="00B215E4" w:rsidRPr="00B215E4">
        <w:rPr>
          <w:noProof/>
        </w:rPr>
        <w:t>(Mau et al., 2018)</w:t>
      </w:r>
      <w:r w:rsidR="00B215E4">
        <w:fldChar w:fldCharType="end"/>
      </w:r>
      <w:r w:rsidR="00B215E4">
        <w:t xml:space="preserve">. </w:t>
      </w:r>
      <w:r w:rsidR="00420EA5">
        <w:t>Based on that study and other existing work</w:t>
      </w:r>
      <w:r w:rsidR="00B215E4">
        <w:t xml:space="preserve">, sequences that occur during fixed-space delays </w:t>
      </w:r>
      <w:r w:rsidR="00944F1B">
        <w:t xml:space="preserve">and spatial sequences </w:t>
      </w:r>
      <w:r w:rsidR="00B215E4">
        <w:t>most likely operate via shared mechanisms. Here, I explore the possibility that “time cell”</w:t>
      </w:r>
      <w:r w:rsidR="00BF59B9">
        <w:t xml:space="preserve"> sequences, like “place cell” sequences, </w:t>
      </w:r>
      <w:r w:rsidR="00B215E4">
        <w:t xml:space="preserve">might rely on theta compression and SPW-R </w:t>
      </w:r>
      <w:r w:rsidR="009852FD">
        <w:t xml:space="preserve">reactivation for stabilization over long timescales. </w:t>
      </w:r>
    </w:p>
    <w:p w14:paraId="213435E3" w14:textId="1B8169BC" w:rsidR="00A441B7" w:rsidRDefault="00B215E4" w:rsidP="00B82025">
      <w:pPr>
        <w:pStyle w:val="BUMainText"/>
      </w:pPr>
      <w:r>
        <w:tab/>
      </w:r>
      <w:r w:rsidR="005C03D6">
        <w:t>The stability of place fields across days is dependent on the NMDA recep</w:t>
      </w:r>
      <w:r w:rsidR="00F12595">
        <w:t xml:space="preserve">tor, which has known </w:t>
      </w:r>
      <w:r w:rsidR="008A2313">
        <w:t xml:space="preserve">functions in long-term synaptic plasticity </w:t>
      </w:r>
      <w:r w:rsidR="008A2313">
        <w:fldChar w:fldCharType="begin" w:fldLock="1"/>
      </w:r>
      <w:r w:rsidR="008A2313">
        <w:instrText>ADDIN CSL_CITATION {"citationItems":[{"id":"ITEM-1","itemData":{"DOI":"10.1038/361031a0","ISSN":"0028-0836","PMID":"8421494","abstract":"Long-term potentiation of synaptic transmission in the hippocampus is the primary experimental model for investigating the synaptic basis of learning and memory in vertebrates. The best understood form of long-term potentiation is induced by the activation of the N-methyl-D-aspartate receptor complex. This subtype of glutamate receptor endows long-term potentiation with Hebbian characteristics, and allows electrical events at the postsynaptic membrane to be transduced into chemical signals which, in turn, are thought to activate both pre- and postsynaptic mechanisms to generate a persistent increase in synaptic strength.","author":[{"dropping-particle":"","family":"Bliss","given":"T. V. P.","non-dropping-particle":"","parse-names":false,"suffix":""},{"dropping-particle":"","family":"Collingridge","given":"G. L.","non-dropping-particle":"","parse-names":false,"suffix":""}],"container-title":"Nature","id":"ITEM-1","issue":"6407","issued":{"date-parts":[["1993","1","7"]]},"page":"31-39","title":"A synaptic model of memory: long-term potentiation in the hippocampus","type":"article-journal","volume":"361"},"uris":["http://www.mendeley.com/documents/?uuid=a1a8dc50-831e-3513-85a8-7929e5b5718f"]},{"id":"ITEM-2","itemData":{"ISSN":"0022-3751","PMID":"4727084","abstract":"1. The after-effects of repetitive stimulation of the perforant path fibres to the dentate area of the hippocampal formation have been examined with extracellular micro-electrodes in rabbits anaesthetized with urethane.2. In fifteen out of eighteen rabbits the population response recorded from granule cells in the dentate area to single perforant path volleys was potentiated for periods ranging from 30 min to 10 hr after one or more conditioning trains at 10-20/sec for 10-15 sec, or 100/sec for 3-4 sec.3. The population response was analysed in terms of three parameters: the amplitude of the population excitatory post-synaptic potential (e.p.s.p.), signalling the depolarization of the granule cells, and the amplitude and latency of the population spike, signalling the discharge of the granule cells.4. All three parameters were potentiated in 29% of the experiments; in other experiments in which long term changes occurred, potentiation was confined to one or two of the three parameters. A reduction in the latency of the population spike was the commonest sign of potentiation, occurring in 57% of all experiments. The amplitude of the population e.p.s.p. was increased in 43%, and of the population spike in 40%, of all experiments.5. During conditioning at 10-20/sec there was massive potentiation of the population spike (;frequency potentiation'). The spike was suppressed during stimulation at 100/sec. Both frequencies produced long-term potentiation.6. The results suggest that two independent mechanisms are responsible for long-lasting potentiation: (a) an increase in the efficiency of synaptic transmission at the perforant path synapses; (b) an increase in the excitability of the granule cell population.","author":[{"dropping-particle":"V","family":"Bliss","given":"T","non-dropping-particle":"","parse-names":false,"suffix":""},{"dropping-particle":"","family":"Lomo","given":"T","non-dropping-particle":"","parse-names":false,"suffix":""}],"container-title":"The Journal of physiology","id":"ITEM-2","issue":"2","issued":{"date-parts":[["1973","7"]]},"page":"331-56","title":"Long-lasting potentiation of synaptic transmission in the dentate area of the anaesthetized rabbit following stimulation of the perforant path.","type":"article-journal","volume":"232"},"uris":["http://www.mendeley.com/documents/?uuid=8439c60d-fad8-3aa3-8e5c-ddbc18c9bc3a"]},{"id":"ITEM-3","itemData":{"ISSN":"0092-8674","PMID":"8980238","abstract":"We have produced a mouse strain in which the deletion of the NMDAR1 gene is restricted to the CA1 pyramidal cells of the hippocampus by using a new and general method that allows CA1-restricted gene knockout. The mutant mice grow into adulthood without obvious abnormalities. Adult mice lack NMDA receptor-mediated synaptic currents and long-term potentiation in the CA1 synapses and exhibit impaired spatial memory but unimpaired nonspatial learning. Our results strongly suggest that activity-dependent modifications of CA1 synapses, mediated by NMDA receptors, play an essential role in the acquisition of spatial memories.","author":[{"dropping-particle":"","family":"Tsien","given":"J Z","non-dropping-particle":"","parse-names":false,"suffix":""},{"dropping-particle":"","family":"Huerta","given":"P T","non-dropping-particle":"","parse-names":false,"suffix":""},{"dropping-particle":"","family":"Tonegawa","given":"S","non-dropping-particle":"","parse-names":false,"suffix":""}],"container-title":"Cell","id":"ITEM-3","issue":"7","issued":{"date-parts":[["1996","12","27"]]},"page":"1327-38","title":"The essential role of hippocampal CA1 NMDA receptor-dependent synaptic plasticity in spatial memory.","type":"article-journal","volume":"87"},"uris":["http://www.mendeley.com/documents/?uuid=54ba026c-1bca-3461-a87f-9d24d46595a3"]},{"id":"ITEM-4","itemData":{"ISSN":"0036-8075","PMID":"9641919","abstract":"Hippocampal pyramidal cells are called place cells because each cell tends to fire only when the animal is in a particular part of the environment—the cell’s firing field. Acute pharmacological blockade of N-methyl-D-aspartate (NMDA) glutamate receptors was used to investigate how NMDA-based synaptic plasticity participates in the formation and maintenance of the firing fields. The results suggest that the formation and short-term stability of firing fields in a new environment involve plasticity that is independent of NMDA receptor activation. By contrast, the long-term stabilization of newly established firing fields required normal NMDA receptor function and, therefore, may be related to other NMDA-dependent processes such as long-term potentiation and spatial learning.","author":[{"dropping-particle":"","family":"Kentros","given":"Clifford","non-dropping-particle":"","parse-names":false,"suffix":""},{"dropping-particle":"","family":"Hargreaves","given":"Eric","non-dropping-particle":"","parse-names":false,"suffix":""},{"dropping-particle":"","family":"Hawkins","given":"Robert D.","non-dropping-particle":"","parse-names":false,"suffix":""},{"dropping-particle":"","family":"Kandel","given":"Eric R.","non-dropping-particle":"","parse-names":false,"suffix":""},{"dropping-particle":"","family":"Shapiro","given":"Matthew","non-dropping-particle":"","parse-names":false,"suffix":""},{"dropping-particle":"V.","family":"Muller","given":"Robert","non-dropping-particle":"","parse-names":false,"suffix":""}],"container-title":"Science","id":"ITEM-4","issue":"5372","issued":{"date-parts":[["1998","6","26"]]},"page":"2121-2126","title":"Abolition of Long-Term Stability of New Hippocampal Place Cell Maps by NMDA Receptor Blockade","type":"article-journal","volume":"280"},"uris":["http://www.mendeley.com/documents/?uuid=fdbb72e5-53d8-4975-9220-11c0ae176183"]}],"mendeley":{"formattedCitation":"(Bliss and Collingridge, 1993; Bliss and Lomo, 1973; Kentros et al., 1998; Tsien et al., 1996)","plainTextFormattedCitation":"(Bliss and Collingridge, 1993; Bliss and Lomo, 1973; Kentros et al., 1998; Tsien et al., 1996)","previouslyFormattedCitation":"(Bliss and Collingridge, 1993; Bliss and Lomo, 1973; Kentros et al., 1998; Tsien et al., 1996)"},"properties":{"noteIndex":0},"schema":"https://github.com/citation-style-language/schema/raw/master/csl-citation.json"}</w:instrText>
      </w:r>
      <w:r w:rsidR="008A2313">
        <w:fldChar w:fldCharType="separate"/>
      </w:r>
      <w:r w:rsidR="008A2313" w:rsidRPr="008A2313">
        <w:rPr>
          <w:noProof/>
        </w:rPr>
        <w:t>(Bliss and Collingridge, 1993; Bliss and Lomo, 1973; Kentros et al., 1998; Tsien et al., 1996)</w:t>
      </w:r>
      <w:r w:rsidR="008A2313">
        <w:fldChar w:fldCharType="end"/>
      </w:r>
      <w:r w:rsidR="008A2313">
        <w:t>. Ho</w:t>
      </w:r>
      <w:r w:rsidR="00BF59B9">
        <w:t xml:space="preserve">wever, in </w:t>
      </w:r>
      <w:r w:rsidR="00BF59B9">
        <w:lastRenderedPageBreak/>
        <w:t xml:space="preserve">addition to the NMDA </w:t>
      </w:r>
      <w:r w:rsidR="008A2313">
        <w:t xml:space="preserve">receptor, potentiation of place cell sequences also requires spike-timing dependent plasticity (STDP; </w:t>
      </w:r>
      <w:r w:rsidR="008A2313">
        <w:fldChar w:fldCharType="begin" w:fldLock="1"/>
      </w:r>
      <w:r w:rsidR="00A1529A">
        <w:instrText>ADDIN CSL_CITATION {"citationItems":[{"id":"ITEM-1","itemData":{"ISSN":"0270-6474","PMID":"9852584","abstract":"In cultures of dissociated rat hippocampal neurons, persistent potentiation and depression of glutamatergic synapses were induced by correlated spiking of presynaptic and postsynaptic neurons. The relative timing between the presynaptic and postsynaptic spiking determined the direction and the extent of synaptic changes. Repetitive postsynaptic spiking within a time window of 20 msec after presynaptic activation resulted in long-term potentiation (LTP), whereas postsynaptic spiking within a window of 20 msec before the repetitive presynaptic activation led to long-term depression (LTD). Significant LTP occurred only at synapses with relatively low initial strength, whereas the extent of LTD did not show obvious dependence on the initial synaptic strength. Both LTP and LTD depended on the activation of NMDA receptors and were absent in cases in which the postsynaptic neurons were GABAergic in nature. Blockade of L-type calcium channels with nimodipine abolished the induction of LTD and reduced the extent of LTP. These results underscore the importance of precise spike timing, synaptic strength, and postsynaptic cell type in the activity-induced modification of central synapses and suggest that Hebb's rule may need to incorporate a quantitative consideration of spike timing that reflects the narrow and asymmetric window for the induction of synaptic modification.","author":[{"dropping-particle":"","family":"Bi","given":"G Q","non-dropping-particle":"","parse-names":false,"suffix":""},{"dropping-particle":"","family":"Poo","given":"M M","non-dropping-particle":"","parse-names":false,"suffix":""}],"container-title":"The Journal of neuroscience : the official journal of the Society for Neuroscience","id":"ITEM-1","issue":"24","issued":{"date-parts":[["1998","12","15"]]},"page":"10464-72","title":"Synaptic modifications in cultured hippocampal neurons: dependence on spike timing, synaptic strength, and postsynaptic cell type.","type":"article-journal","volume":"18"},"uris":["http://www.mendeley.com/documents/?uuid=732860f4-4c74-34aa-a66d-282efc07c5dd"]},{"id":"ITEM-2","itemData":{"ISSN":"0036-8075","PMID":"8985013","abstract":"The role of back-propagating dendritic action potentials in the induction of long-term potentiation (LTP) was investigated in CA1 neurons by means of dendritic patch recordings and simultaneous calcium imaging. Pairing of subthreshold excitatory postsynaptic potentials (EPSPs) with back-propagating action potentials resulted in an amplification of dendritic action potentials and evoked calcium influx near the site of synaptic input. This pairing also induced a robust LTP, which was reduced when EPSPs were paired with non-back-propagating action potentials or when stimuli were unpaired. Action potentials thus provide a synaptically controlled, associative signal to the dendrites for Hebbian modifications of synaptic strength.","author":[{"dropping-particle":"","family":"Magee","given":"J C","non-dropping-particle":"","parse-names":false,"suffix":""},{"dropping-particle":"","family":"Johnston","given":"D","non-dropping-particle":"","parse-names":false,"suffix":""}],"container-title":"Science (New York, N.Y.)","id":"ITEM-2","issue":"5297","issued":{"date-parts":[["1997","1","10"]]},"page":"209-13","title":"A synaptically controlled, associative signal for Hebbian plasticity in hippocampal neurons.","type":"article-journal","volume":"275"},"uris":["http://www.mendeley.com/documents/?uuid=aa735045-d0e8-3c3c-8928-ebd73e0e9a3e"]}],"mendeley":{"formattedCitation":"(Bi and Poo, 1998; Magee and Johnston, 1997)","manualFormatting":"Bi and Poo, 1998; Magee and Johnston, 1997)","plainTextFormattedCitation":"(Bi and Poo, 1998; Magee and Johnston, 1997)","previouslyFormattedCitation":"(Bi and Poo, 1998; Magee and Johnston, 1997)"},"properties":{"noteIndex":0},"schema":"https://github.com/citation-style-language/schema/raw/master/csl-citation.json"}</w:instrText>
      </w:r>
      <w:r w:rsidR="008A2313">
        <w:fldChar w:fldCharType="separate"/>
      </w:r>
      <w:r w:rsidR="008A2313" w:rsidRPr="008A2313">
        <w:rPr>
          <w:noProof/>
        </w:rPr>
        <w:t>Bi and Poo, 1998; Magee and Johnston, 1997)</w:t>
      </w:r>
      <w:r w:rsidR="008A2313">
        <w:fldChar w:fldCharType="end"/>
      </w:r>
      <w:r w:rsidR="008A2313">
        <w:t>, which dictates that spikes must occur reliably in temporal succession</w:t>
      </w:r>
      <w:r w:rsidR="0006473D">
        <w:t xml:space="preserve"> within biophysically-restricted time windows</w:t>
      </w:r>
      <w:r w:rsidR="008A2313">
        <w:t xml:space="preserve">. Some believe that this temporal order is </w:t>
      </w:r>
      <w:r w:rsidR="00CA383D">
        <w:t xml:space="preserve">facilitated by theta sequences </w:t>
      </w:r>
      <w:r w:rsidR="00CA383D">
        <w:fldChar w:fldCharType="begin" w:fldLock="1"/>
      </w:r>
      <w:r w:rsidR="0006473D">
        <w:instrText>ADDIN CSL_CITATION {"citationItems":[{"id":"ITEM-1","itemData":{"DOI":"10.1038/nature00807","ISSN":"0028-0836","abstract":"Role of experience and oscillations in transforming a rate code into a temporal code","author":[{"dropping-particle":"","family":"Mehta","given":"M. R.","non-dropping-particle":"","parse-names":false,"suffix":""},{"dropping-particle":"","family":"Lee","given":"A. K.","non-dropping-particle":"","parse-names":false,"suffix":""},{"dropping-particle":"","family":"Wilson","given":"M. A.","non-dropping-particle":"","parse-names":false,"suffix":""}],"container-title":"Nature","id":"ITEM-1","issue":"6890","issued":{"date-parts":[["2002","6","13"]]},"page":"741-746","publisher":"Nature Publishing Group","title":"Role of experience and oscillations in transforming a rate code into a temporal code","type":"article-journal","volume":"417"},"uris":["http://www.mendeley.com/documents/?uuid=e541b303-3292-391e-b791-529de39e4b18"]},{"id":"ITEM-2","itemData":{"DOI":"10.1016/J.CONB.2017.02.006","ISSN":"0959-4388","abstract":"In the hippocampal formation, the sequential activation of place-specific cells represents a conceptual model for the spatio-temporal events that assemble episodic memories. The imprinting of behavioral sequences in hippocampal networks might be achieved via spike-timing-dependent plasticity and phase precession of the spiking activity of neurons. It is unclear, however, whether phase precession plays an active role by enabling sequence learning via synaptic plasticity or whether phase precession passively reflects retrieval dynamics. Here we examine these possibilities in the context of potential mechanisms generating phase precession. Knowledge of these mechanisms would allow to selectively alter phase precession and test its role in episodic memory. We finally review the few successful approaches to degrade phase precession and the resulting impact on behavior.","author":[{"dropping-particle":"","family":"Jaramillo","given":"Jorge","non-dropping-particle":"","parse-names":false,"suffix":""},{"dropping-particle":"","family":"Kempter","given":"Richard","non-dropping-particle":"","parse-names":false,"suffix":""}],"container-title":"Current Opinion in Neurobiology","id":"ITEM-2","issued":{"date-parts":[["2017","4","1"]]},"page":"130-138","publisher":"Elsevier Current Trends","title":"Phase precession: a neural code underlying episodic memory?","type":"article-journal","volume":"43"},"uris":["http://www.mendeley.com/documents/?uuid=be6103f5-5acb-3e7c-8493-f5d79171d0a2"]}],"mendeley":{"formattedCitation":"(Jaramillo and Kempter, 2017; Mehta et al., 2002)","plainTextFormattedCitation":"(Jaramillo and Kempter, 2017; Mehta et al., 2002)","previouslyFormattedCitation":"(Jaramillo and Kempter, 2017; Mehta et al., 2002)"},"properties":{"noteIndex":0},"schema":"https://github.com/citation-style-language/schema/raw/master/csl-citation.json"}</w:instrText>
      </w:r>
      <w:r w:rsidR="00CA383D">
        <w:fldChar w:fldCharType="separate"/>
      </w:r>
      <w:r w:rsidR="00A1529A" w:rsidRPr="00A1529A">
        <w:rPr>
          <w:noProof/>
        </w:rPr>
        <w:t>(Jaramillo and Kempter, 2017; Mehta et al., 2002)</w:t>
      </w:r>
      <w:r w:rsidR="00CA383D">
        <w:fldChar w:fldCharType="end"/>
      </w:r>
      <w:r w:rsidR="00CA383D">
        <w:t xml:space="preserve">. </w:t>
      </w:r>
      <w:r w:rsidR="006F6230">
        <w:t>Theta cycles</w:t>
      </w:r>
      <w:r w:rsidR="0006473D">
        <w:t xml:space="preserve"> conveniently</w:t>
      </w:r>
      <w:r w:rsidR="006F6230">
        <w:t xml:space="preserve"> bundle neurons into cell ensembles, bringing their firing close enough in time (10-30 </w:t>
      </w:r>
      <w:proofErr w:type="spellStart"/>
      <w:r w:rsidR="006F6230">
        <w:t>ms</w:t>
      </w:r>
      <w:proofErr w:type="spellEnd"/>
      <w:r w:rsidR="006F6230">
        <w:t xml:space="preserve">; </w:t>
      </w:r>
      <w:r w:rsidR="006F6230">
        <w:fldChar w:fldCharType="begin" w:fldLock="1"/>
      </w:r>
      <w:r w:rsidR="006F6230">
        <w:instrText>ADDIN CSL_CITATION {"citationItems":[{"id":"ITEM-1","itemData":{"DOI":"10.1038/nature01834","ISSN":"0028-0836","PMID":"12891358","abstract":"Neurons can produce action potentials with high temporal precision. A fundamental issue is whether, and how, this capability is used in information processing. According to the 'cell assembly' hypothesis, transient synchrony of anatomically distributed groups of neurons underlies processing of both external sensory input and internal cognitive mechanisms. Accordingly, neuron populations should be arranged into groups whose synchrony exceeds that predicted by common modulation by sensory input. Here we find that the spike times of hippocampal pyramidal cells can be predicted more accurately by using the spike times of simultaneously recorded neurons in addition to the animals location in space. This improvement remained when the spatial prediction was refined with a spatially dependent theta phase modulation. The time window in which spike times are best predicted from simultaneous peer activity is 10-30 ms, suggesting that cell assemblies are synchronized at this timescale. Because this temporal window matches the membrane time constant of pyramidal neurons, the period of the hippocampal gamma oscillation and the time window for synaptic plasticity, we propose that cooperative activity at this timescale is optimal for information transmission and storage in cortical circuits.","author":[{"dropping-particle":"","family":"Harris","given":"Kenneth D.","non-dropping-particle":"","parse-names":false,"suffix":""},{"dropping-particle":"","family":"Csicsvari","given":"Jozsef","non-dropping-particle":"","parse-names":false,"suffix":""},{"dropping-particle":"","family":"Hirase","given":"Hajime","non-dropping-particle":"","parse-names":false,"suffix":""},{"dropping-particle":"","family":"Dragoi","given":"George","non-dropping-particle":"","parse-names":false,"suffix":""},{"dropping-particle":"","family":"Buzsáki","given":"György","non-dropping-particle":"","parse-names":false,"suffix":""}],"container-title":"Nature","id":"ITEM-1","issue":"6948","issued":{"date-parts":[["2003","7","31"]]},"page":"552-556","title":"Organization of cell assemblies in the hippocampus","type":"article-journal","volume":"424"},"uris":["http://www.mendeley.com/documents/?uuid=ec9d2fc4-57af-345b-9ea2-a57d9c04236c"]}],"mendeley":{"formattedCitation":"(Harris et al., 2003)","manualFormatting":"Harris et al., 2003)","plainTextFormattedCitation":"(Harris et al., 2003)","previouslyFormattedCitation":"(Harris et al., 2003)"},"properties":{"noteIndex":0},"schema":"https://github.com/citation-style-language/schema/raw/master/csl-citation.json"}</w:instrText>
      </w:r>
      <w:r w:rsidR="006F6230">
        <w:fldChar w:fldCharType="separate"/>
      </w:r>
      <w:r w:rsidR="006F6230" w:rsidRPr="006F6230">
        <w:rPr>
          <w:noProof/>
        </w:rPr>
        <w:t>Harris et al., 2003)</w:t>
      </w:r>
      <w:r w:rsidR="006F6230">
        <w:fldChar w:fldCharType="end"/>
      </w:r>
      <w:r w:rsidR="006F6230">
        <w:t xml:space="preserve"> to enable </w:t>
      </w:r>
      <w:r w:rsidR="00044798">
        <w:t>STDP</w:t>
      </w:r>
      <w:r w:rsidR="00403E26">
        <w:t xml:space="preserve"> </w:t>
      </w:r>
      <w:r w:rsidR="006F6230">
        <w:fldChar w:fldCharType="begin" w:fldLock="1"/>
      </w:r>
      <w:r w:rsidR="005C03D6">
        <w:instrText>ADDIN CSL_CITATION {"citationItems":[{"id":"ITEM-1","itemData":{"author":[{"dropping-particle":"","family":"Hebb","given":"Donald","non-dropping-particle":"","parse-names":false,"suffix":""}],"id":"ITEM-1","issued":{"date-parts":[["1949"]]},"publisher":"Wiley &amp; Sons","publisher-place":"New York","title":"The Organization of Behavior","type":"book"},"uris":["http://www.mendeley.com/documents/?uuid=269d5fba-b486-4acc-9cb2-c90db5cc210f"]},{"id":"ITEM-2","itemData":{"ISSN":"0036-8075","PMID":"8985013","abstract":"The role of back-propagating dendritic action potentials in the induction of long-term potentiation (LTP) was investigated in CA1 neurons by means of dendritic patch recordings and simultaneous calcium imaging. Pairing of subthreshold excitatory postsynaptic potentials (EPSPs) with back-propagating action potentials resulted in an amplification of dendritic action potentials and evoked calcium influx near the site of synaptic input. This pairing also induced a robust LTP, which was reduced when EPSPs were paired with non-back-propagating action potentials or when stimuli were unpaired. Action potentials thus provide a synaptically controlled, associative signal to the dendrites for Hebbian modifications of synaptic strength.","author":[{"dropping-particle":"","family":"Magee","given":"J C","non-dropping-particle":"","parse-names":false,"suffix":""},{"dropping-particle":"","family":"Johnston","given":"D","non-dropping-particle":"","parse-names":false,"suffix":""}],"container-title":"Science (New York, N.Y.)","id":"ITEM-2","issue":"5297","issued":{"date-parts":[["1997","1","10"]]},"page":"209-13","title":"A synaptically controlled, associative signal for Hebbian plasticity in hippocampal neurons.","type":"article-journal","volume":"275"},"uris":["http://www.mendeley.com/documents/?uuid=aa735045-d0e8-3c3c-8928-ebd73e0e9a3e"]},{"id":"ITEM-3","itemData":{"ISSN":"0270-6474","PMID":"9852584","abstract":"In cultures of dissociated rat hippocampal neurons, persistent potentiation and depression of glutamatergic synapses were induced by correlated spiking of presynaptic and postsynaptic neurons. The relative timing between the presynaptic and postsynaptic spiking determined the direction and the extent of synaptic changes. Repetitive postsynaptic spiking within a time window of 20 msec after presynaptic activation resulted in long-term potentiation (LTP), whereas postsynaptic spiking within a window of 20 msec before the repetitive presynaptic activation led to long-term depression (LTD). Significant LTP occurred only at synapses with relatively low initial strength, whereas the extent of LTD did not show obvious dependence on the initial synaptic strength. Both LTP and LTD depended on the activation of NMDA receptors and were absent in cases in which the postsynaptic neurons were GABAergic in nature. Blockade of L-type calcium channels with nimodipine abolished the induction of LTD and reduced the extent of LTP. These results underscore the importance of precise spike timing, synaptic strength, and postsynaptic cell type in the activity-induced modification of central synapses and suggest that Hebb's rule may need to incorporate a quantitative consideration of spike timing that reflects the narrow and asymmetric window for the induction of synaptic modification.","author":[{"dropping-particle":"","family":"Bi","given":"G Q","non-dropping-particle":"","parse-names":false,"suffix":""},{"dropping-particle":"","family":"Poo","given":"M M","non-dropping-particle":"","parse-names":false,"suffix":""}],"container-title":"The Journal of neuroscience : the official journal of the Society for Neuroscience","id":"ITEM-3","issue":"24","issued":{"date-parts":[["1998","12","15"]]},"page":"10464-72","title":"Synaptic modifications in cultured hippocampal neurons: dependence on spike timing, synaptic strength, and postsynaptic cell type.","type":"article-journal","volume":"18"},"uris":["http://www.mendeley.com/documents/?uuid=732860f4-4c74-34aa-a66d-282efc07c5dd"]}],"mendeley":{"formattedCitation":"(Bi and Poo, 1998; Hebb, 1949; Magee and Johnston, 1997)","plainTextFormattedCitation":"(Bi and Poo, 1998; Hebb, 1949; Magee and Johnston, 1997)","previouslyFormattedCitation":"(Bi and Poo, 1998; Hebb, 1949; Magee and Johnston, 1997)"},"properties":{"noteIndex":0},"schema":"https://github.com/citation-style-language/schema/raw/master/csl-citation.json"}</w:instrText>
      </w:r>
      <w:r w:rsidR="006F6230">
        <w:fldChar w:fldCharType="separate"/>
      </w:r>
      <w:r w:rsidR="005C03D6" w:rsidRPr="005C03D6">
        <w:rPr>
          <w:noProof/>
        </w:rPr>
        <w:t>(Bi and Poo, 1998; Hebb, 1949; Magee and Johnston, 1997)</w:t>
      </w:r>
      <w:r w:rsidR="006F6230">
        <w:fldChar w:fldCharType="end"/>
      </w:r>
      <w:r w:rsidR="006F6230">
        <w:t xml:space="preserve">. </w:t>
      </w:r>
      <w:r w:rsidR="00BF59B9">
        <w:t>However, i</w:t>
      </w:r>
      <w:r w:rsidR="0006473D">
        <w:t xml:space="preserve">n spite of these canonical views, the reader should note that there have been recent reports of plasticity occurring at much larger behavioral timescales in CA1 </w:t>
      </w:r>
      <w:r w:rsidR="0006473D">
        <w:fldChar w:fldCharType="begin" w:fldLock="1"/>
      </w:r>
      <w:r w:rsidR="0006473D">
        <w:instrText>ADDIN CSL_CITATION {"citationItems":[{"id":"ITEM-1","itemData":{"DOI":"10.1126/science.aan3846","ISBN":"0036-8075 1095-9203","ISSN":"10959203","PMID":"28883072","abstract":"Learning is primarily mediated by activity-dependent modifications of synaptic strength within neuronal circuits. We discovered that place fields in hippocampal area CA1 are produced by a synaptic potentiation notably different from Hebbian plasticity. Place fields could be produced in vivo in a single trial by potentiation of input that arrived seconds before and after complex spiking. The potentiated synaptic input was not initially coincident with action potentials or depolarization. This rule, named behavioral time scale synaptic plasticity, abruptly modifies inputs that were neither causal nor close in time to postsynaptic activation. In slices, five pairings of subthreshold presynaptic activity and calcium (Ca(2+)) plateau potentials produced a large potentiation with an asymmetric seconds-long time course. This plasticity efficiently stores entire behavioral sequences within synaptic weights to produce predictive place cell activity.","author":[{"dropping-particle":"","family":"Bittner","given":"Katie C","non-dropping-particle":"","parse-names":false,"suffix":""},{"dropping-particle":"","family":"Milstein","given":"Aaron D","non-dropping-particle":"","parse-names":false,"suffix":""},{"dropping-particle":"","family":"Grienberger","given":"Christine","non-dropping-particle":"","parse-names":false,"suffix":""},{"dropping-particle":"","family":"Romani","given":"Sandro","non-dropping-particle":"","parse-names":false,"suffix":""},{"dropping-particle":"","family":"Magee","given":"Jeffrey C","non-dropping-particle":"","parse-names":false,"suffix":""}],"container-title":"Science","id":"ITEM-1","issue":"6355","issued":{"date-parts":[["2017","9","8"]]},"page":"1033-1036","publisher":"American Association for the Advancement of Science","title":"Behavioral time scale synaptic plasticity underlies CA1 place fields","type":"article-journal","volume":"357"},"uris":["http://www.mendeley.com/documents/?uuid=9504327f-1ea8-3a17-a74c-2ae09e98eb65"]}],"mendeley":{"formattedCitation":"(Bittner et al., 2017)","plainTextFormattedCitation":"(Bittner et al., 2017)","previouslyFormattedCitation":"(Bittner et al., 2017)"},"properties":{"noteIndex":0},"schema":"https://github.com/citation-style-language/schema/raw/master/csl-citation.json"}</w:instrText>
      </w:r>
      <w:r w:rsidR="0006473D">
        <w:fldChar w:fldCharType="separate"/>
      </w:r>
      <w:r w:rsidR="0006473D" w:rsidRPr="0006473D">
        <w:rPr>
          <w:noProof/>
        </w:rPr>
        <w:t>(Bittner et al., 2017)</w:t>
      </w:r>
      <w:r w:rsidR="0006473D">
        <w:fldChar w:fldCharType="end"/>
      </w:r>
      <w:r w:rsidR="0006473D">
        <w:t xml:space="preserve"> and with disregard to temporal order in CA3 </w:t>
      </w:r>
      <w:r w:rsidR="0006473D">
        <w:fldChar w:fldCharType="begin" w:fldLock="1"/>
      </w:r>
      <w:r w:rsidR="00A54A31">
        <w:instrText xml:space="preserve">ADDIN CSL_CITATION {"citationItems":[{"id":"ITEM-1","itemData":{"DOI":"10.1038/ncomms11552","ISSN":"2041-1723","PMID":"27174042","abstract":"CA3-CA3 recurrent excitatory synapses are thought to play a key role in memory storage and pattern completion. Whether the plasticity properties of these synapses are consistent with their proposed network functions remains unclear. Here, we examine the properties of spike timing-dependent plasticity (STDP) at CA3-CA3 synapses. Low-frequency pairing of excitatory postsynaptic potentials (EPSPs) and action potentials (APs) induces long-term potentiation (LTP), independent of temporal order. The STDP curve is symmetric and broad (half-width </w:instrText>
      </w:r>
      <w:r w:rsidR="00A54A31">
        <w:rPr>
          <w:rFonts w:ascii="Lucida Sans Unicode" w:hAnsi="Lucida Sans Unicode" w:cs="Lucida Sans Unicode"/>
        </w:rPr>
        <w:instrText>∼</w:instrText>
      </w:r>
      <w:r w:rsidR="00A54A31">
        <w:instrText>150 ms). Consistent with these STDP induction properties, AP-EPSP sequences lead to supralinear summation of spine [Ca(2+)] transients. Furthermore, afterdepolarizations (ADPs) following APs efficiently propagate into dendrites of CA3 pyramidal neurons, and EPSPs summate with dendritic ADPs. In autoassociative network models, storage and recall are more robust with symmetric than with asymmetric STDP rules. Thus, a specialized STDP induction rule allows reliable storage and recall of information in the hippocampal CA3 network.","author":[{"dropping-particle":"","family":"Mishra","given":"Rajiv K.","non-dropping-particle":"","parse-names":false,"suffix":""},{"dropping-particle":"","family":"Kim","given":"Sooyun","non-dropping-particle":"","parse-names":false,"suffix":""},{"dropping-particle":"","family":"Guzman","given":"Segundo J.","non-dropping-particle":"","parse-names":false,"suffix":""},{"dropping-particle":"","family":"Jonas","given":"Peter","non-dropping-particle":"","parse-names":false,"suffix":""}],"container-title":"Nature Communications","id":"ITEM-1","issued":{"date-parts":[["2016","5","13"]]},"page":"11552","title":"Symmetric spike timing-dependent plasticity at CA3–CA3 synapses optimizes storage and recall in autoassociative networks","type":"article-journal","volume":"7"},"uris":["http://www.mendeley.com/documents/?uuid=abb62bd8-740e-308b-97c9-666cc608460e"]}],"mendeley":{"formattedCitation":"(Mishra et al., 2016)","plainTextFormattedCitation":"(Mishra et al., 2016)","previouslyFormattedCitation":"(Mishra et al., 2016)"},"properties":{"noteIndex":0},"schema":"https://github.com/citation-style-language/schema/raw/master/csl-citation.json"}</w:instrText>
      </w:r>
      <w:r w:rsidR="0006473D">
        <w:fldChar w:fldCharType="separate"/>
      </w:r>
      <w:r w:rsidR="0006473D" w:rsidRPr="0006473D">
        <w:rPr>
          <w:noProof/>
        </w:rPr>
        <w:t>(Mishra et al., 2016)</w:t>
      </w:r>
      <w:r w:rsidR="0006473D">
        <w:fldChar w:fldCharType="end"/>
      </w:r>
      <w:r w:rsidR="0006473D">
        <w:t xml:space="preserve">, the implications of which have yet to be explored. </w:t>
      </w:r>
    </w:p>
    <w:p w14:paraId="0C6BED46" w14:textId="284784C9" w:rsidR="00AB4B97" w:rsidRDefault="00A441B7" w:rsidP="00B82025">
      <w:pPr>
        <w:pStyle w:val="BUMainText"/>
      </w:pPr>
      <w:r>
        <w:tab/>
      </w:r>
      <w:r w:rsidR="004F0B13">
        <w:t xml:space="preserve">In addition to theta sequences, replay events during SPW-Rs have also been proposed as a medium through which hippocampal sequences can be stabilized and consolidated. </w:t>
      </w:r>
      <w:r w:rsidR="00ED438C">
        <w:t>Place cell pairs that fire at short latencies from each other</w:t>
      </w:r>
      <w:r w:rsidR="001D36F6">
        <w:t xml:space="preserve"> </w:t>
      </w:r>
      <w:r w:rsidR="00BF59B9">
        <w:t>augment</w:t>
      </w:r>
      <w:r w:rsidR="00ED438C">
        <w:t xml:space="preserve"> their co-firing </w:t>
      </w:r>
      <w:r>
        <w:t>during SPW-R events</w:t>
      </w:r>
      <w:r w:rsidR="00AB4B97">
        <w:t xml:space="preserve"> </w:t>
      </w:r>
      <w:r w:rsidR="00AB4B97">
        <w:fldChar w:fldCharType="begin" w:fldLock="1"/>
      </w:r>
      <w:r w:rsidR="00031A3C">
        <w:instrText>ADDIN CSL_CITATION {"citationItems":[{"id":"ITEM-1","itemData":{"DOI":"10.1038/nn2037","ISSN":"1097-6256","abstract":"Reactivation of experience-dependent cell assembly patterns in the hippocampus","author":[{"dropping-particle":"","family":"O'Neill","given":"Joseph","non-dropping-particle":"","parse-names":false,"suffix":""},{"dropping-particle":"","family":"Senior","given":"Timothy J","non-dropping-particle":"","parse-names":false,"suffix":""},{"dropping-particle":"","family":"Allen","given":"Kevin","non-dropping-particle":"","parse-names":false,"suffix":""},{"dropping-particle":"","family":"Huxter","given":"John R","non-dropping-particle":"","parse-names":false,"suffix":""},{"dropping-particle":"","family":"Csicsvari","given":"Jozsef","non-dropping-particle":"","parse-names":false,"suffix":""}],"container-title":"Nature Neuroscience","id":"ITEM-1","issue":"2","issued":{"date-parts":[["2008","2","13"]]},"page":"209-215","publisher":"Nature Publishing Group","title":"Reactivation of experience-dependent cell assembly patterns in the hippocampus","type":"article-journal","volume":"11"},"uris":["http://www.mendeley.com/documents/?uuid=8a59f318-36ba-3ec1-bdb4-dfd028536da7"]}],"mendeley":{"formattedCitation":"(O’Neill et al., 2008)","plainTextFormattedCitation":"(O’Neill et al., 2008)","previouslyFormattedCitation":"(O’Neill et al., 2008)"},"properties":{"noteIndex":0},"schema":"https://github.com/citation-style-language/schema/raw/master/csl-citation.json"}</w:instrText>
      </w:r>
      <w:r w:rsidR="00AB4B97">
        <w:fldChar w:fldCharType="separate"/>
      </w:r>
      <w:r w:rsidR="00AB4B97" w:rsidRPr="00AB4B97">
        <w:rPr>
          <w:noProof/>
        </w:rPr>
        <w:t>(O’Neill et al., 2008)</w:t>
      </w:r>
      <w:r w:rsidR="00AB4B97">
        <w:fldChar w:fldCharType="end"/>
      </w:r>
      <w:r w:rsidR="00AB4B97">
        <w:t>.</w:t>
      </w:r>
      <w:r w:rsidR="00031A3C">
        <w:t xml:space="preserve"> </w:t>
      </w:r>
      <w:r w:rsidR="00A54A31">
        <w:t xml:space="preserve">Also in agreement, interrupting SPW-Rs during awake learning </w:t>
      </w:r>
      <w:r w:rsidR="0001790A">
        <w:t>negatively impacts</w:t>
      </w:r>
      <w:r w:rsidR="00A54A31">
        <w:t xml:space="preserve"> the stability of place fields </w:t>
      </w:r>
      <w:r w:rsidR="00A54A31">
        <w:fldChar w:fldCharType="begin" w:fldLock="1"/>
      </w:r>
      <w:r w:rsidR="00A54A31">
        <w:instrText>ADDIN CSL_CITATION {"citationItems":[{"id":"ITEM-1","itemData":{"DOI":"10.1038/nn.4543","ISSN":"1097-6256","abstract":"The authors optogenetically suppressed CA1 pyramidal neurons during awake sharp-wave ripples (SPW-R) as mice were learning reward locations in a multiwell maze. Comparison of place cells’ activities before and after SPW-R manipulation suggests that interference with SPW-R-associated activity during learning prevents stabilization and refinement of the hippocampal map.","author":[{"dropping-particle":"","family":"Roux","given":"Lisa","non-dropping-particle":"","parse-names":false,"suffix":""},{"dropping-particle":"","family":"Hu","given":"Bo","non-dropping-particle":"","parse-names":false,"suffix":""},{"dropping-particle":"","family":"Eichler","given":"Ronny","non-dropping-particle":"","parse-names":false,"suffix":""},{"dropping-particle":"","family":"Stark","given":"Eran","non-dropping-particle":"","parse-names":false,"suffix":""},{"dropping-particle":"","family":"Buzsáki","given":"György","non-dropping-particle":"","parse-names":false,"suffix":""}],"container-title":"Nature Neuroscience","id":"ITEM-1","issue":"6","issued":{"date-parts":[["2017","6","10"]]},"page":"845-853","publisher":"Nature Publishing Group","title":"Sharp wave ripples during learning stabilize the hippocampal spatial map","type":"article-journal","volume":"20"},"uris":["http://www.mendeley.com/documents/?uuid=85736253-2cbd-3d11-a257-8704d8ee3d2e"]}],"mendeley":{"formattedCitation":"(Roux et al., 2017)","plainTextFormattedCitation":"(Roux et al., 2017)","previouslyFormattedCitation":"(Roux et al., 2017)"},"properties":{"noteIndex":0},"schema":"https://github.com/citation-style-language/schema/raw/master/csl-citation.json"}</w:instrText>
      </w:r>
      <w:r w:rsidR="00A54A31">
        <w:fldChar w:fldCharType="separate"/>
      </w:r>
      <w:r w:rsidR="00A54A31" w:rsidRPr="00A54A31">
        <w:rPr>
          <w:noProof/>
        </w:rPr>
        <w:t>(Roux et al., 2017)</w:t>
      </w:r>
      <w:r w:rsidR="00A54A31">
        <w:fldChar w:fldCharType="end"/>
      </w:r>
      <w:r w:rsidR="00A54A31">
        <w:t xml:space="preserve">, though conflicting reports during sleep have also been published </w:t>
      </w:r>
      <w:r w:rsidR="00A54A31">
        <w:fldChar w:fldCharType="begin" w:fldLock="1"/>
      </w:r>
      <w:r w:rsidR="00B215E4">
        <w:instrText>ADDIN CSL_CITATION {"citationItems":[{"id":"ITEM-1","itemData":{"DOI":"10.1371/journal.pone.0164675","ISSN":"1932-6203","abstract":"During hippocampal sharp wave/ripple (SWR) events, previously occurring, sensory input-driven neuronal firing patterns are replayed. Such replay is thought to be important for plasticity-related processes and consolidation of memory traces. It has previously been shown that the electrical stimulation-induced disruption of SWR events interferes with learning in rodents in different experimental paradigms. On the other hand, the cognitive map theory posits that the plastic changes of the firing of hippocampal place cells constitute the electrophysiological counterpart of the spatial learning, observable at the behavioral level. Therefore, we tested whether intact SWR events occurring during the sleep/rest session after the first exploration of a novel environment are needed for the stabilization of the CA1 code, which process requires plasticity. We found that the newly-formed representation in the CA1 has the same level of stability with optogenetic SWR blockade as with a control manipulation that delivered the same amount of light into the brain. Therefore our results suggest that at least in the case of passive exploratory behavior, SWR-related plasticity is dispensable for the stability of CA1 ensembles.","author":[{"dropping-particle":"","family":"Kovács","given":"Krisztián A.","non-dropping-particle":"","parse-names":false,"suffix":""},{"dropping-particle":"","family":"O’Neill","given":"Joseph","non-dropping-particle":"","parse-names":false,"suffix":""},{"dropping-particle":"","family":"Schoenenberger","given":"Philipp","non-dropping-particle":"","parse-names":false,"suffix":""},{"dropping-particle":"","family":"Penttonen","given":"Markku","non-dropping-particle":"","parse-names":false,"suffix":""},{"dropping-particle":"","family":"Ranguel Guerrero","given":"Damaris K.","non-dropping-particle":"","parse-names":false,"suffix":""},{"dropping-particle":"","family":"Csicsvari","given":"Jozsef","non-dropping-particle":"","parse-names":false,"suffix":""}],"container-title":"PLOS ONE","editor":[{"dropping-particle":"","family":"Vyazovskiy","given":"Vladyslav","non-dropping-particle":"","parse-names":false,"suffix":""}],"id":"ITEM-1","issue":"10","issued":{"date-parts":[["2016","10","19"]]},"page":"e0164675","publisher":"Public Library of Science","title":"Optogenetically Blocking Sharp Wave Ripple Events in Sleep Does Not Interfere with the Formation of Stable Spatial Representation in the CA1 Area of the Hippocampus","type":"article-journal","volume":"11"},"uris":["http://www.mendeley.com/documents/?uuid=49983f1b-cea5-35a1-8854-dd4d46ec2802"]}],"mendeley":{"formattedCitation":"(Kovács et al., 2016)","plainTextFormattedCitation":"(Kovács et al., 2016)","previouslyFormattedCitation":"(Kovács et al., 2016)"},"properties":{"noteIndex":0},"schema":"https://github.com/citation-style-language/schema/raw/master/csl-citation.json"}</w:instrText>
      </w:r>
      <w:r w:rsidR="00A54A31">
        <w:fldChar w:fldCharType="separate"/>
      </w:r>
      <w:r w:rsidR="00A54A31" w:rsidRPr="00A54A31">
        <w:rPr>
          <w:noProof/>
        </w:rPr>
        <w:t>(Kovács et al., 2016)</w:t>
      </w:r>
      <w:r w:rsidR="00A54A31">
        <w:fldChar w:fldCharType="end"/>
      </w:r>
      <w:r w:rsidR="00A54A31">
        <w:t xml:space="preserve">. Finally, as discussed in Chapter One, disrupting SPW-Rs also leads to impairments in memory </w:t>
      </w:r>
      <w:r w:rsidR="00B215E4">
        <w:fldChar w:fldCharType="begin" w:fldLock="1"/>
      </w:r>
      <w:r w:rsidR="00B215E4">
        <w:instrText>ADDIN CSL_CITATION {"citationItems":[{"id":"ITEM-1","itemData":{"DOI":"10.1126/science.1217230","ISSN":"0036-8075","PMID":"22555434","abstract":"The hippocampus is critical for spatial learning and memory. Hippocampal neurons in awake animals exhibit place field activity that encodes current location, as well as sharp-wave ripple (SWR) activity during which representations based on past experiences are often replayed. The relationship between these patterns of activity and the memory functions of the hippocampus is poorly understood. We interrupted awake SWRs in animals learning a spatial alternation task. We observed a specific learning and performance deficit that persisted throughout training. This deficit was associated with awake SWR activity, as SWR interruption left place field activity and post-experience SWR reactivation intact. These results provide a link between awake SWRs and hippocampal memory processes, which suggests that awake replay of memory-related information during SWRs supports learning and memory-guided decision-making.","author":[{"dropping-particle":"","family":"Jadhav","given":"S. P.","non-dropping-particle":"","parse-names":false,"suffix":""},{"dropping-particle":"","family":"Kemere","given":"C.","non-dropping-particle":"","parse-names":false,"suffix":""},{"dropping-particle":"","family":"German","given":"P. W.","non-dropping-particle":"","parse-names":false,"suffix":""},{"dropping-particle":"","family":"Frank","given":"Loren M.","non-dropping-particle":"","parse-names":false,"suffix":""}],"container-title":"Science","id":"ITEM-1","issue":"6087","issued":{"date-parts":[["2012","6","15"]]},"page":"1454-1458","title":"Awake Hippocampal Sharp-Wave Ripples Support Spatial Memory","type":"article-journal","volume":"336"},"uris":["http://www.mendeley.com/documents/?uuid=d5588156-2182-3b9d-8c8c-c72cf19c9d73"]},{"id":"ITEM-2","itemData":{"DOI":"10.1002/hipo.20707","ISSN":"10509631","PMID":"19816984","abstract":"The hippocampus plays a key role in the acquisition of new memories for places and events. Evidence suggests that the consolidation of these memories is enhanced during sleep. At the neuronal level, reactivation of awake experience in the hippocampus during sharp-wave ripple events, characteristic of slow-wave sleep, has been proposed as a neural mechanism for sleep-dependent memory consolidation. However, a causal relation between sleep reactivation and memory consolidation has not been established. Here we show that disrupting neuronal activity during ripple events impairs spatial learning. We trained rats daily in two identical spatial navigation tasks followed each by a 1-hour rest period. After one of the tasks, stimulation of hippocampal afferents selectively disrupted neuronal activity associated with ripple events without changing the sleep-wake structure. Rats learned the control task significantly faster than the task followed by rest stimulation, indicating that interfering with hippocampal processing during sleep led to decreased learning.","author":[{"dropping-particle":"","family":"Ego-Stengel","given":"Valérie","non-dropping-particle":"","parse-names":false,"suffix":""},{"dropping-particle":"","family":"Wilson","given":"Matthew A","non-dropping-particle":"","parse-names":false,"suffix":""}],"container-title":"Hippocampus","id":"ITEM-2","issue":"1","issued":{"date-parts":[["2009","1"]]},"page":"NA-NA","title":"Disruption of ripple-associated hippocampal activity during rest impairs spatial learning in the rat","type":"article-journal","volume":"20"},"uris":["http://www.mendeley.com/documents/?uuid=94da437e-786f-3f63-9056-1e85358e3222"]},{"id":"ITEM-3","itemData":{"DOI":"10.1038/nn.2384","ISSN":"1097-6256","PMID":"19749750","abstract":"Sharp wave-ripple (SPW-R) complexes in the hippocampus-entorhinal cortex are believed to be important for transferring labile memories from the hippocampus to the neocortex for long-term storage. We found that selective elimination of SPW-Rs during post-training consolidation periods resulted in performance impairment in rats trained on a hippocampus-dependent spatial memory task. Our results provide evidence for a prominent role of hippocampal SPW-Rs in memory consolidation.","author":[{"dropping-particle":"","family":"Girardeau","given":"Gabrielle","non-dropping-particle":"","parse-names":false,"suffix":""},{"dropping-particle":"","family":"Benchenane","given":"Karim","non-dropping-particle":"","parse-names":false,"suffix":""},{"dropping-particle":"","family":"Wiener","given":"Sidney I","non-dropping-particle":"","parse-names":false,"suffix":""},{"dropping-particle":"","family":"Buzsáki","given":"György","non-dropping-particle":"","parse-names":false,"suffix":""},{"dropping-particle":"","family":"Zugaro","given":"Michaël B","non-dropping-particle":"","parse-names":false,"suffix":""}],"container-title":"Nature Neuroscience","id":"ITEM-3","issue":"10","issued":{"date-parts":[["2009","10","13"]]},"page":"1222-1223","title":"Selective suppression of hippocampal ripples impairs spatial memory","type":"article-journal","volume":"12"},"uris":["http://www.mendeley.com/documents/?uuid=9cf5a290-ab5b-35ff-ac27-3569ea56166c"]}],"mendeley":{"formattedCitation":"(Ego-Stengel and Wilson, 2009; Girardeau et al., 2009; Jadhav et al., 2012)","plainTextFormattedCitation":"(Ego-Stengel and Wilson, 2009; Girardeau et al., 2009; Jadhav et al., 2012)","previouslyFormattedCitation":"(Ego-Stengel and Wilson, 2009; Girardeau et al., 2009; Jadhav et al., 2012)"},"properties":{"noteIndex":0},"schema":"https://github.com/citation-style-language/schema/raw/master/csl-citation.json"}</w:instrText>
      </w:r>
      <w:r w:rsidR="00B215E4">
        <w:fldChar w:fldCharType="separate"/>
      </w:r>
      <w:r w:rsidR="00B215E4" w:rsidRPr="00B215E4">
        <w:rPr>
          <w:noProof/>
        </w:rPr>
        <w:t>(Ego-Stengel and Wilson, 2009; Girardeau et al., 2009; Jadhav et al., 2012)</w:t>
      </w:r>
      <w:r w:rsidR="00B215E4">
        <w:fldChar w:fldCharType="end"/>
      </w:r>
      <w:r w:rsidR="00B215E4">
        <w:t xml:space="preserve">. </w:t>
      </w:r>
    </w:p>
    <w:p w14:paraId="580F3852" w14:textId="37CC83BA" w:rsidR="00BF59B9" w:rsidRDefault="00BF59B9" w:rsidP="00B82025">
      <w:pPr>
        <w:pStyle w:val="BUMainText"/>
      </w:pPr>
      <w:r>
        <w:tab/>
      </w:r>
      <w:r w:rsidR="006C3E82">
        <w:t>Recently,</w:t>
      </w:r>
      <w:r w:rsidR="00CD78B8">
        <w:t xml:space="preserve"> c</w:t>
      </w:r>
      <w:r>
        <w:t xml:space="preserve">utting-edge studies have implied that theta sequences </w:t>
      </w:r>
      <w:r w:rsidR="00A624F2">
        <w:t>establish the infrastructure necessary for</w:t>
      </w:r>
      <w:r>
        <w:t xml:space="preserve"> SPW-R replay events</w:t>
      </w:r>
      <w:r w:rsidR="00A624F2">
        <w:t xml:space="preserve"> to consolidate behavioral-timescale </w:t>
      </w:r>
      <w:r w:rsidR="00A624F2">
        <w:lastRenderedPageBreak/>
        <w:t>sequences</w:t>
      </w:r>
      <w:r>
        <w:t xml:space="preserve">. </w:t>
      </w:r>
      <w:r w:rsidR="00A624F2">
        <w:t>This insight was wrought from manipulations that selectively corrupt spike coordination</w:t>
      </w:r>
      <w:r w:rsidR="00865556">
        <w:t xml:space="preserve"> (and resultant STDP)</w:t>
      </w:r>
      <w:r w:rsidR="00A624F2">
        <w:t xml:space="preserve"> during theta cycles. </w:t>
      </w:r>
      <w:r>
        <w:t xml:space="preserve">MEC lesions only minimally disrupt CA1 place cells </w:t>
      </w:r>
      <w:r>
        <w:fldChar w:fldCharType="begin" w:fldLock="1"/>
      </w:r>
      <w:r w:rsidR="00316BE3">
        <w:instrText>ADDIN CSL_CITATION {"citationItems":[{"id":"ITEM-1","itemData":{"DOI":"10.1002/hipo.22519","ISSN":"10509631","PMID":"26299904","abstract":"The mechanisms that enable the hippocampal network to express the appropriate spatial representation for a particular circumstance are not well understood. Previous studies suggest that the medial entorhinal cortex (MEC) may have a role in reproducibly selecting the hippocampal representation of an environment. To examine how ongoing MEC activity is continually integrated by the hippocampus, we performed transient unilateral optogenetic inactivations of the MEC while simultaneously recording place cell activity in CA1. Inactivation of the MEC caused a partial remapping in the CA1 population without diminishing the degree of spatial tuning across the active cell assembly. These changes remained stable irrespective of intermittent disruption of MEC input, indicating that while MEC input is integrated over long time scales to bias the active population, there are mechanisms for stabilizing the population of active neurons independent of the MEC. We find that MEC inputs to the hippocampus shape its ongoing activity by biasing the participation of the neurons in the active network, thereby influencing how the hippocampus selectively represents information.","author":[{"dropping-particle":"","family":"Rueckemann","given":"Jon W.","non-dropping-particle":"","parse-names":false,"suffix":""},{"dropping-particle":"","family":"DiMauro","given":"Audrey J.","non-dropping-particle":"","parse-names":false,"suffix":""},{"dropping-particle":"","family":"Rangel","given":"Lara M.","non-dropping-particle":"","parse-names":false,"suffix":""},{"dropping-particle":"","family":"Han","given":"Xue","non-dropping-particle":"","parse-names":false,"suffix":""},{"dropping-particle":"","family":"Boyden","given":"Edward S.","non-dropping-particle":"","parse-names":false,"suffix":""},{"dropping-particle":"","family":"Eichenbaum","given":"Howard","non-dropping-particle":"","parse-names":false,"suffix":""}],"container-title":"Hippocampus","id":"ITEM-1","issue":"2","issued":{"date-parts":[["2016","2"]]},"page":"246-260","title":"Transient optogenetic inactivation of the medial entorhinal cortex biases the active population of hippocampal neurons","type":"article-journal","volume":"26"},"uris":["http://www.mendeley.com/documents/?uuid=1aa8fbbd-08cd-3ed3-be98-00d4df77ea17"]},{"id":"ITEM-2","itemData":{"DOI":"10.1016/J.NEURON.2015.09.051","ISSN":"0896-6273","abstract":"Hippocampal place cells undergo remapping when the environment is changed. The mechanism of hippocampal remapping remains elusive but spatially modulated cells in the medial entorhinal cortex (MEC) have been identified as a possible contributor. Using pharmacogenetic and optogenetic approaches, we tested the role of MEC cells by examining in mice whether partial inactivation in MEC shifts hippocampal activity to a different subset of place cells with different receptive fields. The pharmacologically selective designer Gi-protein-coupled muscarinic receptor hM4D or the light-responsive microbial proton pump archaerhodopsin (ArchT) was expressed in MEC, and place cells were recorded after application of the inert ligand clozapine-N-oxide (CNO) or light at appropriate wavelengths. CNO or light caused partial inactivation of the MEC. The inactivation was followed by substantial remapping in the hippocampus, without disruption of the spatial firing properties of individual neurons. The results point to MEC input as an element of the mechanism for remapping in place cells.","author":[{"dropping-particle":"","family":"Miao","given":"Chenglin","non-dropping-particle":"","parse-names":false,"suffix":""},{"dropping-particle":"","family":"Cao","given":"Qichen","non-dropping-particle":"","parse-names":false,"suffix":""},{"dropping-particle":"","family":"Ito","given":"Hiroshi T.","non-dropping-particle":"","parse-names":false,"suffix":""},{"dropping-particle":"","family":"Yamahachi","given":"Homare","non-dropping-particle":"","parse-names":false,"suffix":""},{"dropping-particle":"","family":"Witter","given":"Menno P.","non-dropping-particle":"","parse-names":false,"suffix":""},{"dropping-particle":"","family":"Moser","given":"May-Britt","non-dropping-particle":"","parse-names":false,"suffix":""},{"dropping-particle":"","family":"Moser","given":"Edvard I.","non-dropping-particle":"","parse-names":false,"suffix":""}],"container-title":"Neuron","id":"ITEM-2","issue":"3","issued":{"date-parts":[["2015","11","4"]]},"page":"590-603","publisher":"Cell Press","title":"Hippocampal Remapping after Partial Inactivation of the Medial Entorhinal Cortex","type":"article-journal","volume":"88"},"uris":["http://www.mendeley.com/documents/?uuid=29e0350f-384f-3069-9847-0d453e8bf433"]},{"id":"ITEM-3","itemData":{"DOI":"10.1016/J.CELREP.2018.02.082","ISSN":"2211-1247","abstract":"The high storage capacity of the episodic memory system relies on distinct representations for events that are separated in time and space. The spatial component of these computations includes the formation of independent maps by hippocampal place cells across environments, referred to as global remapping. Such remapping is thought to emerge by the switching of input patterns from specialized spatially selective cells in medial entorhinal cortex (mEC), such as grid and border cells. Although it has been shown that acute manipulations of mEC firing patterns are sufficient for inducing hippocampal remapping, it remains unknown whether specialized spatial mEC inputs are necessary for the reorganization of hippocampal spatial representations. Here, we examined remapping in rats without mEC input to the hippocampus and found that highly distinct spatial maps emerged rapidly in every individual rat. Our data suggest that hippocampal spatial computations do not depend on inputs from specialized cell types in mEC.","author":[{"dropping-particle":"","family":"Schlesiger","given":"Magdalene I.","non-dropping-particle":"","parse-names":false,"suffix":""},{"dropping-particle":"","family":"Boublil","given":"Brittney L.","non-dropping-particle":"","parse-names":false,"suffix":""},{"dropping-particle":"","family":"Hales","given":"Jena B.","non-dropping-particle":"","parse-names":false,"suffix":""},{"dropping-particle":"","family":"Leutgeb","given":"Jill K.","non-dropping-particle":"","parse-names":false,"suffix":""},{"dropping-particle":"","family":"Leutgeb","given":"Stefan","non-dropping-particle":"","parse-names":false,"suffix":""}],"container-title":"Cell Reports","id":"ITEM-3","issue":"12","issued":{"date-parts":[["2018","3","20"]]},"page":"3152-3159","publisher":"Cell Press","title":"Hippocampal Global Remapping Can Occur without Input from the Medial Entorhinal Cortex","type":"article-journal","volume":"22"},"uris":["http://www.mendeley.com/documents/?uuid=b1a80f71-8c58-39e5-a4ab-0ef5dcd736cc"]}],"mendeley":{"formattedCitation":"(Miao et al., 2015; Rueckemann et al., 2016; Schlesiger et al., 2018)","plainTextFormattedCitation":"(Miao et al., 2015; Rueckemann et al., 2016; Schlesiger et al., 2018)","previouslyFormattedCitation":"(Miao et al., 2015; Rueckemann et al., 2016; Schlesiger et al., 2018)"},"properties":{"noteIndex":0},"schema":"https://github.com/citation-style-language/schema/raw/master/csl-citation.json"}</w:instrText>
      </w:r>
      <w:r>
        <w:fldChar w:fldCharType="separate"/>
      </w:r>
      <w:r w:rsidR="00A624F2" w:rsidRPr="00A624F2">
        <w:rPr>
          <w:noProof/>
        </w:rPr>
        <w:t>(Miao et al., 2015; Rueckemann et al., 2016; Schlesiger et al., 2018)</w:t>
      </w:r>
      <w:r>
        <w:fldChar w:fldCharType="end"/>
      </w:r>
      <w:r w:rsidR="00063A1F">
        <w:t>, but drastically scramble</w:t>
      </w:r>
      <w:r w:rsidR="00CD78B8">
        <w:t xml:space="preserve"> theta sequences</w:t>
      </w:r>
      <w:r w:rsidR="00D20BCC">
        <w:t xml:space="preserve"> </w:t>
      </w:r>
      <w:r w:rsidR="00FD3860">
        <w:fldChar w:fldCharType="begin" w:fldLock="1"/>
      </w:r>
      <w:r w:rsidR="00FD3860">
        <w:instrText>ADDIN CSL_CITATION {"citationItems":[{"id":"ITEM-1","itemData":{"DOI":"10.1038/nn.4056","ISSN":"1097-6256","abstract":"Specialized cell types in the medial entorhinal cortex (MEC), such as grid cells, are thought to provide spatial information to the hippocampus. Here the authors show that MEC lesions disrupt hippocampal theta phase precession, which suggests that the MEC is critical for cognitive functions that depend on precisely timed neuronal activity.","author":[{"dropping-particle":"","family":"Schlesiger","given":"Magdalene I","non-dropping-particle":"","parse-names":false,"suffix":""},{"dropping-particle":"","family":"Cannova","given":"Christopher C","non-dropping-particle":"","parse-names":false,"suffix":""},{"dropping-particle":"","family":"Boublil","given":"Brittney L","non-dropping-particle":"","parse-names":false,"suffix":""},{"dropping-particle":"","family":"Hales","given":"Jena B","non-dropping-particle":"","parse-names":false,"suffix":""},{"dropping-particle":"","family":"Mankin","given":"Emily A","non-dropping-particle":"","parse-names":false,"suffix":""},{"dropping-particle":"","family":"Brandon","given":"Mark P.","non-dropping-particle":"","parse-names":false,"suffix":""},{"dropping-particle":"","family":"Leutgeb","given":"Jill K","non-dropping-particle":"","parse-names":false,"suffix":""},{"dropping-particle":"","family":"Leibold","given":"Christian","non-dropping-particle":"","parse-names":false,"suffix":""},{"dropping-particle":"","family":"Leutgeb","given":"Stefan","non-dropping-particle":"","parse-names":false,"suffix":""}],"container-title":"Nature Neuroscience","id":"ITEM-1","issue":"8","issued":{"date-parts":[["2015","8","29"]]},"page":"1123-1132","publisher":"Nature Publishing Group","title":"The medial entorhinal cortex is necessary for temporal organization of hippocampal neuronal activity","type":"article-journal","volume":"18"},"uris":["http://www.mendeley.com/documents/?uuid=48ca35a0-fc4f-3532-9b04-9dedb8c980af"]}],"mendeley":{"formattedCitation":"(Schlesiger et al., 2015)","plainTextFormattedCitation":"(Schlesiger et al., 2015)","previouslyFormattedCitation":"(Schlesiger et al., 2015)"},"properties":{"noteIndex":0},"schema":"https://github.com/citation-style-language/schema/raw/master/csl-citation.json"}</w:instrText>
      </w:r>
      <w:r w:rsidR="00FD3860">
        <w:fldChar w:fldCharType="separate"/>
      </w:r>
      <w:r w:rsidR="00FD3860" w:rsidRPr="00FD3860">
        <w:rPr>
          <w:noProof/>
        </w:rPr>
        <w:t>(Schlesiger et al., 2015)</w:t>
      </w:r>
      <w:r w:rsidR="00FD3860">
        <w:fldChar w:fldCharType="end"/>
      </w:r>
      <w:r w:rsidR="00FD3860">
        <w:t>. In MEC-</w:t>
      </w:r>
      <w:proofErr w:type="spellStart"/>
      <w:r w:rsidR="00FD3860">
        <w:t>lesioned</w:t>
      </w:r>
      <w:proofErr w:type="spellEnd"/>
      <w:r w:rsidR="00FD3860">
        <w:t xml:space="preserve"> rats lacking theta sequences, replay events are still present, but typical plasticity observed during these replay events was abolished </w:t>
      </w:r>
      <w:r w:rsidR="00FD3860">
        <w:fldChar w:fldCharType="begin" w:fldLock="1"/>
      </w:r>
      <w:r w:rsidR="00FD3860">
        <w:instrText>ADDIN CSL_CITATION {"citationItems":[{"id":"ITEM-1","itemData":{"DOI":"10.1038/s41467-019-09280-0","ISSN":"2041-1723","abstract":"The hippocampus is an essential brain area for learning and memory. However, the network mechanisms underlying memory storage, consolidation and retrieval remain incompletely understood. Place cell sequences during theta oscillations are thought to be replayed during non-theta states to support consolidation and route planning. In animals with medial entorhinal cortex (MEC) lesions, the temporal organization of theta-related hippocampal activity is disrupted, which allows us to test whether replay is also compromised. Two different analyses—comparison of co-activation patterns between running and rest epochs and analysis of the recurrence of place cell sequences—reveal that the enhancement of replay by behavior is reduced in MEC-lesioned versus control rats. In contrast, the degree of intrinsic network structure prior and subsequent to behavior remains unaffected by MEC lesions. The MEC-dependent temporal coordination during theta states therefore appears to facilitate behavior-related plasticity, but does not disrupt pre-existing functional connectivity.","author":[{"dropping-particle":"","family":"Chenani","given":"Alireza","non-dropping-particle":"","parse-names":false,"suffix":""},{"dropping-particle":"","family":"Sabariego","given":"Marta","non-dropping-particle":"","parse-names":false,"suffix":""},{"dropping-particle":"","family":"Schlesiger","given":"Magdalene I.","non-dropping-particle":"","parse-names":false,"suffix":""},{"dropping-particle":"","family":"Leutgeb","given":"Jill K.","non-dropping-particle":"","parse-names":false,"suffix":""},{"dropping-particle":"","family":"Leutgeb","given":"Stefan","non-dropping-particle":"","parse-names":false,"suffix":""},{"dropping-particle":"","family":"Leibold","given":"Christian","non-dropping-particle":"","parse-names":false,"suffix":""}],"container-title":"Nature Communications","id":"ITEM-1","issue":"1","issued":{"date-parts":[["2019","12","22"]]},"page":"1341","publisher":"Nature Publishing Group","title":"Hippocampal CA1 replay becomes less prominent but more rigid without inputs from medial entorhinal cortex","type":"article-journal","volume":"10"},"uris":["http://www.mendeley.com/documents/?uuid=1e08a27d-ffd8-3ab0-a5b3-951c51b64533"]}],"mendeley":{"formattedCitation":"(Chenani et al., 2019)","plainTextFormattedCitation":"(Chenani et al., 2019)","previouslyFormattedCitation":"(Chenani et al., 2019)"},"properties":{"noteIndex":0},"schema":"https://github.com/citation-style-language/schema/raw/master/csl-citation.json"}</w:instrText>
      </w:r>
      <w:r w:rsidR="00FD3860">
        <w:fldChar w:fldCharType="separate"/>
      </w:r>
      <w:r w:rsidR="00FD3860" w:rsidRPr="00FD3860">
        <w:rPr>
          <w:noProof/>
        </w:rPr>
        <w:t>(Chenani et al., 2019)</w:t>
      </w:r>
      <w:r w:rsidR="00FD3860">
        <w:fldChar w:fldCharType="end"/>
      </w:r>
      <w:r w:rsidR="00316BE3">
        <w:t xml:space="preserve">, and resulting spatial sequences are markedly less stable </w:t>
      </w:r>
      <w:r w:rsidR="00316BE3">
        <w:fldChar w:fldCharType="begin" w:fldLock="1"/>
      </w:r>
      <w:r w:rsidR="00A11411">
        <w:instrText>ADDIN CSL_CITATION {"citationItems":[{"id":"ITEM-1","itemData":{"DOI":"10.1038/nn.4056","ISSN":"1097-6256","abstract":"Specialized cell types in the medial entorhinal cortex (MEC), such as grid cells, are thought to provide spatial information to the hippocampus. Here the authors show that MEC lesions disrupt hippocampal theta phase precession, which suggests that the MEC is critical for cognitive functions that depend on precisely timed neuronal activity.","author":[{"dropping-particle":"","family":"Schlesiger","given":"Magdalene I","non-dropping-particle":"","parse-names":false,"suffix":""},{"dropping-particle":"","family":"Cannova","given":"Christopher C","non-dropping-particle":"","parse-names":false,"suffix":""},{"dropping-particle":"","family":"Boublil","given":"Brittney L","non-dropping-particle":"","parse-names":false,"suffix":""},{"dropping-particle":"","family":"Hales","given":"Jena B","non-dropping-particle":"","parse-names":false,"suffix":""},{"dropping-particle":"","family":"Mankin","given":"Emily A","non-dropping-particle":"","parse-names":false,"suffix":""},{"dropping-particle":"","family":"Brandon","given":"Mark P.","non-dropping-particle":"","parse-names":false,"suffix":""},{"dropping-particle":"","family":"Leutgeb","given":"Jill K","non-dropping-particle":"","parse-names":false,"suffix":""},{"dropping-particle":"","family":"Leibold","given":"Christian","non-dropping-particle":"","parse-names":false,"suffix":""},{"dropping-particle":"","family":"Leutgeb","given":"Stefan","non-dropping-particle":"","parse-names":false,"suffix":""}],"container-title":"Nature Neuroscience","id":"ITEM-1","issue":"8","issued":{"date-parts":[["2015","8","29"]]},"page":"1123-1132","publisher":"Nature Publishing Group","title":"The medial entorhinal cortex is necessary for temporal organization of hippocampal neuronal activity","type":"article-journal","volume":"18"},"uris":["http://www.mendeley.com/documents/?uuid=48ca35a0-fc4f-3532-9b04-9dedb8c980af"]}],"mendeley":{"formattedCitation":"(Schlesiger et al., 2015)","plainTextFormattedCitation":"(Schlesiger et al., 2015)","previouslyFormattedCitation":"(Schlesiger et al., 2015)"},"properties":{"noteIndex":0},"schema":"https://github.com/citation-style-language/schema/raw/master/csl-citation.json"}</w:instrText>
      </w:r>
      <w:r w:rsidR="00316BE3">
        <w:fldChar w:fldCharType="separate"/>
      </w:r>
      <w:r w:rsidR="00316BE3" w:rsidRPr="00316BE3">
        <w:rPr>
          <w:noProof/>
        </w:rPr>
        <w:t>(Schlesiger et al., 2015)</w:t>
      </w:r>
      <w:r w:rsidR="00316BE3">
        <w:fldChar w:fldCharType="end"/>
      </w:r>
      <w:r w:rsidR="00FD3860">
        <w:t xml:space="preserve">. Similar results were </w:t>
      </w:r>
      <w:r w:rsidR="00261DDD">
        <w:t>seen</w:t>
      </w:r>
      <w:r w:rsidR="00FD3860">
        <w:t xml:space="preserve"> in a unique experimental paradigm where rats traveled a track passively on a moving train. This condition attenuated the quality of theta sequences and subsequent SPW-R replay during sleep, but</w:t>
      </w:r>
      <w:r w:rsidR="00A624F2">
        <w:t xml:space="preserve"> spared</w:t>
      </w:r>
      <w:r w:rsidR="00FD3860">
        <w:t xml:space="preserve"> behavioral-timescale place cell sequences </w:t>
      </w:r>
      <w:r w:rsidR="00FD3860">
        <w:fldChar w:fldCharType="begin" w:fldLock="1"/>
      </w:r>
      <w:r w:rsidR="00A624F2">
        <w:instrText>ADDIN CSL_CITATION {"citationItems":[{"id":"ITEM-1","itemData":{"DOI":"10.1126/science.aat2952","ISSN":"1095-9203","PMID":"30409880","abstract":"Consolidation of spatial and episodic memories is thought to rely on replay of neuronal activity sequences during sleep. However, the network dynamics underlying the initial storage of memories during wakefulness have never been tested. Although slow, behavioral time scale sequences have been claimed to sustain sequential memory formation, fast (\"theta\") time scale sequences, nested within slow sequences, could be instrumental. We found that in rats traveling passively on a model train, place cells formed behavioral time scale sequences but theta sequences were degraded, resulting in impaired subsequent sleep replay. In contrast, when the rats actively ran on a treadmill while being transported on the train, place cells generated clear theta sequences and accurate trajectory replay during sleep. Our results support the view that nested sequences underlie the initial formation of memory traces subsequently consolidated during sleep.","author":[{"dropping-particle":"","family":"Drieu","given":"Céline","non-dropping-particle":"","parse-names":false,"suffix":""},{"dropping-particle":"","family":"Todorova","given":"Ralitsa","non-dropping-particle":"","parse-names":false,"suffix":""},{"dropping-particle":"","family":"Zugaro","given":"Michaël","non-dropping-particle":"","parse-names":false,"suffix":""}],"container-title":"Science (New York, N.Y.)","id":"ITEM-1","issue":"6415","issued":{"date-parts":[["2018","11","9"]]},"page":"675-679","publisher":"American Association for the Advancement of Science","title":"Nested sequences of hippocampal assemblies during behavior support subsequent sleep replay.","type":"article-journal","volume":"362"},"uris":["http://www.mendeley.com/documents/?uuid=c9b2dd7a-4380-3318-8ba7-9f29c357623f"]}],"mendeley":{"formattedCitation":"(Drieu et al., 2018)","plainTextFormattedCitation":"(Drieu et al., 2018)","previouslyFormattedCitation":"(Drieu et al., 2018)"},"properties":{"noteIndex":0},"schema":"https://github.com/citation-style-language/schema/raw/master/csl-citation.json"}</w:instrText>
      </w:r>
      <w:r w:rsidR="00FD3860">
        <w:fldChar w:fldCharType="separate"/>
      </w:r>
      <w:r w:rsidR="00FD3860" w:rsidRPr="00FD3860">
        <w:rPr>
          <w:noProof/>
        </w:rPr>
        <w:t>(Drieu et al., 2018)</w:t>
      </w:r>
      <w:r w:rsidR="00FD3860">
        <w:fldChar w:fldCharType="end"/>
      </w:r>
      <w:r w:rsidR="00FD3860">
        <w:t xml:space="preserve">. </w:t>
      </w:r>
      <w:r w:rsidR="00207097">
        <w:t>Additionally,</w:t>
      </w:r>
      <w:r w:rsidR="00865556">
        <w:t xml:space="preserve"> t</w:t>
      </w:r>
      <w:r w:rsidR="00694850">
        <w:t xml:space="preserve">he early postnatal development of theta sequences, replay, and plasticity also seem to fit this model. Place cell sequences were apparent on the day </w:t>
      </w:r>
      <w:r w:rsidR="00944F1B">
        <w:t xml:space="preserve">immediately </w:t>
      </w:r>
      <w:r w:rsidR="00694850">
        <w:t xml:space="preserve">after eye-opening (P15) and replay is detectable shortly thereafter (P17-18), but not until theta sequences emerge </w:t>
      </w:r>
      <w:r w:rsidR="00A11411">
        <w:t xml:space="preserve">(P23-24) is plasticity accessible </w:t>
      </w:r>
      <w:r w:rsidR="00A11411">
        <w:fldChar w:fldCharType="begin" w:fldLock="1"/>
      </w:r>
      <w:r w:rsidR="00A11411">
        <w:instrText>ADDIN CSL_CITATION {"citationItems":[{"id":"ITEM-1","itemData":{"DOI":"10.1126/science.aav0502","ISSN":"1095-9203","PMID":"30630930","abstract":"When and how hippocampal neuronal ensembles first organize to support encoding and consolidation of memory episodes, a critical cognitive function of the brain, are unknown. We recorded electrophysiological activity from large ensembles of hippocampal neurons starting on the first day after eye opening as naïve rats navigated linear environments and slept. We found a gradual age-dependent, navigational experience-independent assembly of preconfigured trajectory-like sequences from persistent, location-depicting ensembles during postnatal week 3. Adult-like compressed binding of adjacent locations into trajectories during navigation and their navigational experience-dependent replay during sleep emerged in concert from spontaneous preconfigured sequences only during early postnatal week 4. Our findings reveal ethologically relevant distinct phases in the development of hippocampal preconfigured and experience-dependent sequential patterns thought to be important for episodic memory formation.","author":[{"dropping-particle":"","family":"Farooq","given":"U","non-dropping-particle":"","parse-names":false,"suffix":""},{"dropping-particle":"","family":"Dragoi","given":"G","non-dropping-particle":"","parse-names":false,"suffix":""}],"container-title":"Science (New York, N.Y.)","id":"ITEM-1","issue":"6423","issued":{"date-parts":[["2019","1","11"]]},"page":"168-173","publisher":"American Association for the Advancement of Science","title":"Emergence of preconfigured and plastic time-compressed sequences in early postnatal development.","type":"article-journal","volume":"363"},"uris":["http://www.mendeley.com/documents/?uuid=67aa5fa0-848f-3344-b177-803c94081daa"]}],"mendeley":{"formattedCitation":"(Farooq and Dragoi, 2019)","plainTextFormattedCitation":"(Farooq and Dragoi, 2019)","previouslyFormattedCitation":"(Farooq and Dragoi, 2019)"},"properties":{"noteIndex":0},"schema":"https://github.com/citation-style-language/schema/raw/master/csl-citation.json"}</w:instrText>
      </w:r>
      <w:r w:rsidR="00A11411">
        <w:fldChar w:fldCharType="separate"/>
      </w:r>
      <w:r w:rsidR="00A11411" w:rsidRPr="00A11411">
        <w:rPr>
          <w:noProof/>
        </w:rPr>
        <w:t>(Farooq and Dragoi, 2019)</w:t>
      </w:r>
      <w:r w:rsidR="00A11411">
        <w:fldChar w:fldCharType="end"/>
      </w:r>
      <w:r w:rsidR="00063A1F">
        <w:t xml:space="preserve">. </w:t>
      </w:r>
      <w:r w:rsidR="00207097">
        <w:t>Finally, t</w:t>
      </w:r>
      <w:r w:rsidR="00692E88">
        <w:t xml:space="preserve">he theta rhythm has recently been shown to prune and refine presumed spurious spikes in an object memory task </w:t>
      </w:r>
      <w:r w:rsidR="00692E88">
        <w:fldChar w:fldCharType="begin" w:fldLock="1"/>
      </w:r>
      <w:r w:rsidR="007E7437">
        <w:instrText>ADDIN CSL_CITATION {"citationItems":[{"id":"ITEM-1","itemData":{"DOI":"10.1016/j.celrep.2019.02.010","abstract":"Graphical Abstract Highlights d Neurons in the temporal cortex reduce spiking for repeatedly experienced objects d Repetition suppression (RS) is observed in an object recognition memory task in rats d Spikes that survive the RS are the ones phase-locked to local oscillatory rhythms d The hippocampus and perirhinal cortex use different rhythms for pruning spikes in RS Authors Jae-Rong Ahn, Hyun-Woo Lee, Inah Lee Correspondence inahlee@snu.ac.kr In Brief Ahn et al. examine the neural mechanisms of repetition suppression (RS) during object recognition in rats. They show that RS occurs robustly in a recognition memory task for rats and that RS-surviving spikes are phase-locked to theta and gamma rhythms in the hippocampus and perirhinal cortex, respectively.","author":[{"dropping-particle":"","family":"Ahn","given":"Jae-Rong","non-dropping-particle":"","parse-names":false,"suffix":""},{"dropping-particle":"","family":"Lee","given":"Hyun-Woo","non-dropping-particle":"","parse-names":false,"suffix":""},{"dropping-particle":"","family":"Lee","given":"Inah","non-dropping-particle":"","parse-names":false,"suffix":""}],"container-title":"Cell Reports","id":"ITEM-1","issue":"9","issued":{"date-parts":[["2019"]]},"page":"2362-2376.e4","title":"Rhythmic Pruning of Perceptual Noise for Object Representation in the Hippocampus and Perirhinal Cortex in Rats","type":"article-journal","volume":"26"},"uris":["http://www.mendeley.com/documents/?uuid=c8cac090-3fb0-34f6-abb6-ff3a6ac7dacf"]}],"mendeley":{"formattedCitation":"(Ahn et al., 2019)","plainTextFormattedCitation":"(Ahn et al., 2019)","previouslyFormattedCitation":"(Ahn et al., 2019)"},"properties":{"noteIndex":0},"schema":"https://github.com/citation-style-language/schema/raw/master/csl-citation.json"}</w:instrText>
      </w:r>
      <w:r w:rsidR="00692E88">
        <w:fldChar w:fldCharType="separate"/>
      </w:r>
      <w:r w:rsidR="00692E88" w:rsidRPr="00692E88">
        <w:rPr>
          <w:noProof/>
        </w:rPr>
        <w:t>(Ahn et al., 2019)</w:t>
      </w:r>
      <w:r w:rsidR="00692E88">
        <w:fldChar w:fldCharType="end"/>
      </w:r>
      <w:r w:rsidR="00692E88">
        <w:t xml:space="preserve">. </w:t>
      </w:r>
      <w:r w:rsidR="00063A1F">
        <w:t xml:space="preserve">Therefore, theta sequences </w:t>
      </w:r>
      <w:r w:rsidR="00147CC8">
        <w:t>appear</w:t>
      </w:r>
      <w:r w:rsidR="00063A1F">
        <w:t xml:space="preserve"> to gate neurons for </w:t>
      </w:r>
      <w:r w:rsidR="005112F0">
        <w:t xml:space="preserve">subsequent </w:t>
      </w:r>
      <w:r w:rsidR="00063A1F">
        <w:t xml:space="preserve">potentiation via SPW-R replay events. </w:t>
      </w:r>
      <w:r w:rsidR="00A11411">
        <w:t xml:space="preserve"> </w:t>
      </w:r>
    </w:p>
    <w:p w14:paraId="18DF2BF2" w14:textId="048B51C8" w:rsidR="00A11411" w:rsidRDefault="00A11411" w:rsidP="00B82025">
      <w:pPr>
        <w:pStyle w:val="BUMainText"/>
      </w:pPr>
      <w:r>
        <w:tab/>
        <w:t xml:space="preserve">While these mechanisms have not yet been implicated in the stabilization of non-spatial sequences, previous reports have hinted at this relationship. Temporal sequences during running in place show phase precession and theta compression </w:t>
      </w:r>
      <w:r>
        <w:fldChar w:fldCharType="begin" w:fldLock="1"/>
      </w:r>
      <w:r>
        <w:instrText>ADDIN CSL_CITATION {"citationItems":[{"id":"ITEM-1","itemData":{"DOI":"10.1126/science.1159775","ISBN":"1095-9203 (Electronic)\\n0036-8075 (Linking)","ISSN":"00368075","PMID":"18772431","abstract":"A long-standing conjecture in neuroscience is that aspects of cognition depend on the brain's ability to self-generate sequential neuronal activity. We found that reliably and continually changing cell assemblies in the rat hippocampus appeared not only during spatial navigation but also in the absence of changing environmental or body-derived inputs. During the delay period of a memory task, each moment in time was characterized by the activity of a particular assembly of neurons. Identical initial conditions triggered a similar assembly sequence, whereas different conditions gave rise to different sequences, thereby predicting behavioral choices, including errors. Such sequences were not formed in control (nonmemory) tasks. We hypothesize that neuronal representations, evolved for encoding distance in spatial navigation, also support episodic recall and the planning of action sequences.","author":[{"dropping-particle":"","family":"Pastalkova","given":"Eva","non-dropping-particle":"","parse-names":false,"suffix":""},{"dropping-particle":"","family":"Itskov","given":"Vladimir","non-dropping-particle":"","parse-names":false,"suffix":""},{"dropping-particle":"","family":"Amarasingham","given":"Asohan","non-dropping-particle":"","parse-names":false,"suffix":""},{"dropping-particle":"","family":"Buzsáki","given":"György","non-dropping-particle":"","parse-names":false,"suffix":""}],"container-title":"Science","id":"ITEM-1","issue":"5894","issued":{"date-parts":[["2008"]]},"page":"1322-1327","title":"Internally generated cell assembly sequences in the rat hippocampus","type":"article-journal","volume":"321"},"uris":["http://www.mendeley.com/documents/?uuid=0161d58c-277e-4f09-8119-2e84f5ac77e3"]}],"mendeley":{"formattedCitation":"(Pastalkova et al., 2008)","plainTextFormattedCitation":"(Pastalkova et al., 2008)","previouslyFormattedCitation":"(Pastalkova et al., 2008)"},"properties":{"noteIndex":0},"schema":"https://github.com/citation-style-language/schema/raw/master/csl-citation.json"}</w:instrText>
      </w:r>
      <w:r>
        <w:fldChar w:fldCharType="separate"/>
      </w:r>
      <w:r w:rsidRPr="00A11411">
        <w:rPr>
          <w:noProof/>
        </w:rPr>
        <w:t>(Pastalkova et al., 2008)</w:t>
      </w:r>
      <w:r>
        <w:fldChar w:fldCharType="end"/>
      </w:r>
      <w:r>
        <w:t xml:space="preserve">. </w:t>
      </w:r>
      <w:r w:rsidRPr="004F09A6">
        <w:rPr>
          <w:highlight w:val="yellow"/>
          <w:rPrChange w:id="226" w:author="Michael Hasselmo" w:date="2019-04-09T10:46:00Z">
            <w:rPr/>
          </w:rPrChange>
        </w:rPr>
        <w:t xml:space="preserve">Moreover, there have been numerous reports of phase precession in non-spatial responses </w:t>
      </w:r>
      <w:r w:rsidRPr="004F09A6">
        <w:rPr>
          <w:highlight w:val="yellow"/>
          <w:rPrChange w:id="227" w:author="Michael Hasselmo" w:date="2019-04-09T10:46:00Z">
            <w:rPr/>
          </w:rPrChange>
        </w:rPr>
        <w:fldChar w:fldCharType="begin" w:fldLock="1"/>
      </w:r>
      <w:r w:rsidR="00104EDF" w:rsidRPr="004F09A6">
        <w:rPr>
          <w:highlight w:val="yellow"/>
          <w:rPrChange w:id="228" w:author="Michael Hasselmo" w:date="2019-04-09T10:46:00Z">
            <w:rPr/>
          </w:rPrChange>
        </w:rPr>
        <w:instrText>ADDIN CSL_CITATION {"citationItems":[{"id":"ITEM-1","itemData":{"DOI":"10.1523/JNEUROSCI.5329-07.2008","ISSN":"1529-2401","PMID":"18596153","abstract":"We recorded single hippocampal cells while rats performed a jump avoidance task. In this task, a rat was dropped onto the metal floor of a 33 cm gray wooden cube and was given a mild electric shock if it did not jump up onto the box rim in &lt;15 s. We found that many hippocampal pyramidal cells and most interneurons discharged preferentially at the drop, the jump, or on both events. By simultaneously recording the hippocampal EEG, we found that the discharge of most of the event-related pyramidal cells was modulated by the theta rhythm and moreover that discharge precessed with theta cycles in the same manner seen for pyramidal cells in their role as place cells. The elevations of firing rate at drop and jump were accompanied by increases in theta frequency. We conclude that many of the features of event-related discharge can be interpreted as being equivalent to the activity of place cells with firing fields above the box floor. Nevertheless, there are sufficient differences between expectations from place cells and observed activity to indicate that pyramidal cells may be able to signal events as well as location.","author":[{"dropping-particle":"","family":"Lenck-Santini","given":"Pierre-Pascal","non-dropping-particle":"","parse-names":false,"suffix":""},{"dropping-particle":"","family":"Fenton","given":"André A","non-dropping-particle":"","parse-names":false,"suffix":""},{"dropping-particle":"","family":"Muller","given":"Robert U","non-dropping-particle":"","parse-names":false,"suffix":""}],"container-title":"The Journal of neuroscience : the official journal of the Society for Neuroscience","id":"ITEM-1","issue":"27","issued":{"date-parts":[["2008","7","2"]]},"page":"6773-86","publisher":"NIH Public Access","title":"Discharge properties of hippocampal neurons during performance of a jump avoidance task.","type":"article-journal","volume":"28"},"uris":["http://www.mendeley.com/documents/?uuid=26fcc282-c476-3c2d-af24-8655330c3a0c"]},{"id":"ITEM-2","itemData":{"DOI":"10.1016/j.neuron.2017.04.003","ISBN":"1097-4199 (Electronic) 0896-6273 (Linking)","PMID":"28434800","author":[{"dropping-particle":"","family":"Robinson","given":"Nick T.M.","non-dropping-particle":"","parse-names":false,"suffix":""},{"dropping-particle":"","family":"Priestley","given":"James B.","non-dropping-particle":"","parse-names":false,"suffix":""},{"dropping-particle":"","family":"Rueckemann","given":"Jon W.","non-dropping-particle":"","parse-names":false,"suffix":""},{"dropping-particle":"","family":"Garcia","given":"Aaron D.","non-dropping-particle":"","parse-names":false,"suffix":""},{"dropping-particle":"","family":"Smeglin","given":"Vittoria A.","non-dropping-particle":"","parse-names":false,"suffix":""},{"dropping-particle":"","family":"Marino","given":"Francesca A.","non-dropping-particle":"","parse-names":false,"suffix":""},{"dropping-particle":"","family":"Eichenbaum","given":"Howard","non-dropping-particle":"","parse-names":false,"suffix":""}],"container-title":"Neuron","id":"ITEM-2","issue":"3","issued":{"date-parts":[["2017","5","3"]]},"page":"677-688.e6","title":"Medial Entorhinal Cortex Selectively Supports Temporal Coding by Hippocampal Neurons","type":"article-journal","volume":"94"},"uris":["http://www.mendeley.com/documents/?uuid=504c7d15-7a23-459d-abbe-938c7696d7f4"]},{"id":"ITEM-3","itemData":{"DOI":"10.1016/j.neuron.2017.05.024","ISSN":"08966273","PMID":"28602691","abstract":"Although the hippocampus is critical to episodic memory, neuronal representations supporting this role, especially relating to nonspatial information, remain elusive. Here, we investigated rate and temporal coding of hippocampal CA1 neurons in rats performing a cue-combination task that requires the integration of sequentially provided sound and odor cues. The majority of CA1 neurons displayed sensory cue-, combination-, or choice-specific (simply, \"event\"-specific) elevated discharge activities, which were sustained throughout the event period. These event cells underwent transient theta phase precession at event onset, followed by sustained phase locking to the early theta phases. As a result of this unique single neuron behavior, the theta sequences of CA1 cell assemblies of the event sequences had discrete representations. These results help to update the conceptual framework for space encoding toward a more general model of episodic event representations in the hippocampus.","author":[{"dropping-particle":"","family":"Terada","given":"Satoshi","non-dropping-particle":"","parse-names":false,"suffix":""},{"dropping-particle":"","family":"Sakurai","given":"Yoshio","non-dropping-particle":"","parse-names":false,"suffix":""},{"dropping-particle":"","family":"Nakahara","given":"Hiroyuki","non-dropping-particle":"","parse-names":false,"suffix":""},{"dropping-particle":"","family":"Fujisawa","given":"Shigeyoshi","non-dropping-particle":"","parse-names":false,"suffix":""}],"container-title":"Neuron","id":"ITEM-3","issue":"6","issued":{"date-parts":[["2017","6","21"]]},"page":"1248-1262.e4","title":"Temporal and Rate Coding for Discrete Event Sequences in the Hippocampus","type":"article-journal","volume":"94"},"uris":["http://www.mendeley.com/documents/?uuid=34acbad1-8f24-3067-82db-9dd9947d8b79"]}],"mendeley":{"formattedCitation":"(Lenck-Santini et al., 2008; Robinson et al., 2017; Terada et al., 2017)","plainTextFormattedCitation":"(Lenck-Santini et al., 2008; Robinson et al., 2017; Terada et al., 2017)","previouslyFormattedCitation":"(Lenck-Santini et al., 2008; Robinson et al., 2017; Terada et al., 2017)"},"properties":{"noteIndex":0},"schema":"https://github.com/citation-style-language/schema/raw/master/csl-citation.json"}</w:instrText>
      </w:r>
      <w:r w:rsidRPr="004F09A6">
        <w:rPr>
          <w:highlight w:val="yellow"/>
          <w:rPrChange w:id="229" w:author="Michael Hasselmo" w:date="2019-04-09T10:46:00Z">
            <w:rPr/>
          </w:rPrChange>
        </w:rPr>
        <w:fldChar w:fldCharType="separate"/>
      </w:r>
      <w:r w:rsidRPr="004F09A6">
        <w:rPr>
          <w:noProof/>
          <w:highlight w:val="yellow"/>
          <w:rPrChange w:id="230" w:author="Michael Hasselmo" w:date="2019-04-09T10:46:00Z">
            <w:rPr>
              <w:noProof/>
            </w:rPr>
          </w:rPrChange>
        </w:rPr>
        <w:t>(Lenck-Santini et al., 2008; Robinson et al., 2017; Terada et al., 2017)</w:t>
      </w:r>
      <w:r w:rsidRPr="004F09A6">
        <w:rPr>
          <w:highlight w:val="yellow"/>
          <w:rPrChange w:id="231" w:author="Michael Hasselmo" w:date="2019-04-09T10:46:00Z">
            <w:rPr/>
          </w:rPrChange>
        </w:rPr>
        <w:fldChar w:fldCharType="end"/>
      </w:r>
      <w:r w:rsidRPr="004F09A6">
        <w:rPr>
          <w:highlight w:val="yellow"/>
          <w:rPrChange w:id="232" w:author="Michael Hasselmo" w:date="2019-04-09T10:46:00Z">
            <w:rPr/>
          </w:rPrChange>
        </w:rPr>
        <w:t>.</w:t>
      </w:r>
      <w:r>
        <w:t xml:space="preserve"> </w:t>
      </w:r>
      <w:r w:rsidR="00104EDF">
        <w:lastRenderedPageBreak/>
        <w:t xml:space="preserve">Pharmacologically inhibiting the medial septum disables theta sequences, which leads to “time cell” sequence instability </w:t>
      </w:r>
      <w:r w:rsidR="00104EDF">
        <w:fldChar w:fldCharType="begin" w:fldLock="1"/>
      </w:r>
      <w:r w:rsidR="00104EDF">
        <w:instrText>ADDIN CSL_CITATION {"citationItems":[{"id":"ITEM-1","itemData":{"DOI":"10.1038/nn.3904","ISSN":"1097-6256","PMID":"25531571","abstract":"Sensory cue inputs and memory-related internal brain activities govern the firing of hippocampal neurons, but which specific firing patterns are induced by either of the two processes remains unclear. We found that sensory cues guided the firing of neurons in rats on a timescale of seconds and supported the formation of spatial firing fields. Independently of the sensory inputs, the memory-related network activity coordinated the firing of neurons not only on a second-long timescale, but also on a millisecond-long timescale, and was dependent on medial septum inputs. We propose a network mechanism that might coordinate this internally generated firing. Overall, we suggest that two independent mechanisms support the formation of spatial firing fields in hippocampus, but only the internally organized system supports short-timescale sequential firing and episodic memory.","author":[{"dropping-particle":"","family":"Wang","given":"Yingxue","non-dropping-particle":"","parse-names":false,"suffix":""},{"dropping-particle":"","family":"Romani","given":"Sandro","non-dropping-particle":"","parse-names":false,"suffix":""},{"dropping-particle":"","family":"Lustig","given":"Brian","non-dropping-particle":"","parse-names":false,"suffix":""},{"dropping-particle":"","family":"Leonardo","given":"Anthony","non-dropping-particle":"","parse-names":false,"suffix":""},{"dropping-particle":"","family":"Pastalkova","given":"Eva","non-dropping-particle":"","parse-names":false,"suffix":""}],"container-title":"Nature Neuroscience","id":"ITEM-1","issue":"2","issued":{"date-parts":[["2015"]]},"page":"282-288","title":"Theta sequences are essential for internally generated hippocampal firing fields","type":"article-journal","volume":"18"},"uris":["http://www.mendeley.com/documents/?uuid=512e1149-ab6a-4fc4-acd5-b3f9c7916348"]}],"mendeley":{"formattedCitation":"(Wang et al., 2015)","plainTextFormattedCitation":"(Wang et al., 2015)","previouslyFormattedCitation":"(Wang et al., 2015)"},"properties":{"noteIndex":0},"schema":"https://github.com/citation-style-language/schema/raw/master/csl-citation.json"}</w:instrText>
      </w:r>
      <w:r w:rsidR="00104EDF">
        <w:fldChar w:fldCharType="separate"/>
      </w:r>
      <w:r w:rsidR="00104EDF" w:rsidRPr="00104EDF">
        <w:rPr>
          <w:noProof/>
        </w:rPr>
        <w:t>(Wang et al., 2015)</w:t>
      </w:r>
      <w:r w:rsidR="00104EDF">
        <w:fldChar w:fldCharType="end"/>
      </w:r>
      <w:r w:rsidR="00104EDF">
        <w:t xml:space="preserve">, though this effect could simply be due to wholesale theta disruption. Similar to the MEC lesions discussed above, </w:t>
      </w:r>
      <w:proofErr w:type="spellStart"/>
      <w:r w:rsidR="00104EDF">
        <w:t>optogenetically</w:t>
      </w:r>
      <w:proofErr w:type="spellEnd"/>
      <w:r w:rsidR="00104EDF">
        <w:t xml:space="preserve"> silencing MEC selectively </w:t>
      </w:r>
      <w:r w:rsidR="00E57591">
        <w:t>erodes</w:t>
      </w:r>
      <w:r w:rsidR="00104EDF">
        <w:t xml:space="preserve"> temporal sequences </w:t>
      </w:r>
      <w:r w:rsidR="00104EDF">
        <w:fldChar w:fldCharType="begin" w:fldLock="1"/>
      </w:r>
      <w:r w:rsidR="00E57591">
        <w:instrText>ADDIN CSL_CITATION {"citationItems":[{"id":"ITEM-1","itemData":{"DOI":"10.1016/j.neuron.2017.04.003","ISBN":"1097-4199 (Electronic) 0896-6273 (Linking)","PMID":"28434800","author":[{"dropping-particle":"","family":"Robinson","given":"Nick T.M.","non-dropping-particle":"","parse-names":false,"suffix":""},{"dropping-particle":"","family":"Priestley","given":"James B.","non-dropping-particle":"","parse-names":false,"suffix":""},{"dropping-particle":"","family":"Rueckemann","given":"Jon W.","non-dropping-particle":"","parse-names":false,"suffix":""},{"dropping-particle":"","family":"Garcia","given":"Aaron D.","non-dropping-particle":"","parse-names":false,"suffix":""},{"dropping-particle":"","family":"Smeglin","given":"Vittoria A.","non-dropping-particle":"","parse-names":false,"suffix":""},{"dropping-particle":"","family":"Marino","given":"Francesca A.","non-dropping-particle":"","parse-names":false,"suffix":""},{"dropping-particle":"","family":"Eichenbaum","given":"Howard","non-dropping-particle":"","parse-names":false,"suffix":""}],"container-title":"Neuron","id":"ITEM-1","issue":"3","issued":{"date-parts":[["2017","5","3"]]},"page":"677-688.e6","title":"Medial Entorhinal Cortex Selectively Supports Temporal Coding by Hippocampal Neurons","type":"article-journal","volume":"94"},"uris":["http://www.mendeley.com/documents/?uuid=504c7d15-7a23-459d-abbe-938c7696d7f4"]}],"mendeley":{"formattedCitation":"(Robinson et al., 2017)","plainTextFormattedCitation":"(Robinson et al., 2017)","previouslyFormattedCitation":"(Robinson et al., 2017)"},"properties":{"noteIndex":0},"schema":"https://github.com/citation-style-language/schema/raw/master/csl-citation.json"}</w:instrText>
      </w:r>
      <w:r w:rsidR="00104EDF">
        <w:fldChar w:fldCharType="separate"/>
      </w:r>
      <w:r w:rsidR="00104EDF" w:rsidRPr="00104EDF">
        <w:rPr>
          <w:noProof/>
        </w:rPr>
        <w:t>(Robinson et al., 2017)</w:t>
      </w:r>
      <w:r w:rsidR="00104EDF">
        <w:fldChar w:fldCharType="end"/>
      </w:r>
      <w:r w:rsidR="00104EDF">
        <w:t xml:space="preserve">. </w:t>
      </w:r>
      <w:r w:rsidR="00E57591">
        <w:t xml:space="preserve">Interestingly, the same manipulation does not affect spatial responses </w:t>
      </w:r>
      <w:r w:rsidR="00E57591">
        <w:fldChar w:fldCharType="begin" w:fldLock="1"/>
      </w:r>
      <w:r w:rsidR="00D33893">
        <w:instrText>ADDIN CSL_CITATION {"citationItems":[{"id":"ITEM-1","itemData":{"DOI":"10.1016/j.neuron.2017.04.003","ISBN":"1097-4199 (Electronic) 0896-6273 (Linking)","PMID":"28434800","author":[{"dropping-particle":"","family":"Robinson","given":"Nick T.M.","non-dropping-particle":"","parse-names":false,"suffix":""},{"dropping-particle":"","family":"Priestley","given":"James B.","non-dropping-particle":"","parse-names":false,"suffix":""},{"dropping-particle":"","family":"Rueckemann","given":"Jon W.","non-dropping-particle":"","parse-names":false,"suffix":""},{"dropping-particle":"","family":"Garcia","given":"Aaron D.","non-dropping-particle":"","parse-names":false,"suffix":""},{"dropping-particle":"","family":"Smeglin","given":"Vittoria A.","non-dropping-particle":"","parse-names":false,"suffix":""},{"dropping-particle":"","family":"Marino","given":"Francesca A.","non-dropping-particle":"","parse-names":false,"suffix":""},{"dropping-particle":"","family":"Eichenbaum","given":"Howard","non-dropping-particle":"","parse-names":false,"suffix":""}],"container-title":"Neuron","id":"ITEM-1","issue":"3","issued":{"date-parts":[["2017","5","3"]]},"page":"677-688.e6","title":"Medial Entorhinal Cortex Selectively Supports Temporal Coding by Hippocampal Neurons","type":"article-journal","volume":"94"},"uris":["http://www.mendeley.com/documents/?uuid=504c7d15-7a23-459d-abbe-938c7696d7f4"]}],"mendeley":{"formattedCitation":"(Robinson et al., 2017)","plainTextFormattedCitation":"(Robinson et al., 2017)","previouslyFormattedCitation":"(Robinson et al., 2017)"},"properties":{"noteIndex":0},"schema":"https://github.com/citation-style-language/schema/raw/master/csl-citation.json"}</w:instrText>
      </w:r>
      <w:r w:rsidR="00E57591">
        <w:fldChar w:fldCharType="separate"/>
      </w:r>
      <w:r w:rsidR="00E57591" w:rsidRPr="00E57591">
        <w:rPr>
          <w:noProof/>
        </w:rPr>
        <w:t>(Robinson et al., 2017)</w:t>
      </w:r>
      <w:r w:rsidR="00E57591">
        <w:fldChar w:fldCharType="end"/>
      </w:r>
      <w:r w:rsidR="00E57591">
        <w:t xml:space="preserve">, suggesting that </w:t>
      </w:r>
      <w:r w:rsidR="006C3E82">
        <w:t>non-spatial</w:t>
      </w:r>
      <w:r w:rsidR="00E57591">
        <w:t xml:space="preserve"> sequences are especially vulnerable, perhaps due to their reliance on internal dynamics. </w:t>
      </w:r>
      <w:r w:rsidR="006E589F">
        <w:t>Generally speaking</w:t>
      </w:r>
      <w:r w:rsidR="00865556">
        <w:t>, s</w:t>
      </w:r>
      <w:r w:rsidR="00E57591">
        <w:t>pike coordination during theta cycles may be selecting neurons to bind together</w:t>
      </w:r>
      <w:r w:rsidR="00C00B85">
        <w:t xml:space="preserve"> dimensionless information</w:t>
      </w:r>
      <w:r w:rsidR="00E57591">
        <w:t xml:space="preserve">. </w:t>
      </w:r>
      <w:r w:rsidR="00104EDF">
        <w:t xml:space="preserve">Within behavioral-timescale sequences during head-fixed odor sampling, </w:t>
      </w:r>
      <w:r w:rsidR="00E57591">
        <w:t xml:space="preserve">nested </w:t>
      </w:r>
      <w:r w:rsidR="00104EDF">
        <w:t>theta sequences demonstrated specificity to preferred odor</w:t>
      </w:r>
      <w:r w:rsidR="00E57591">
        <w:t>s</w:t>
      </w:r>
      <w:r w:rsidR="00C00B85">
        <w:t xml:space="preserve"> and events</w:t>
      </w:r>
      <w:r w:rsidR="00104EDF">
        <w:t xml:space="preserve"> </w:t>
      </w:r>
      <w:r w:rsidR="00104EDF">
        <w:fldChar w:fldCharType="begin" w:fldLock="1"/>
      </w:r>
      <w:r w:rsidR="00104EDF">
        <w:instrText>ADDIN CSL_CITATION {"citationItems":[{"id":"ITEM-1","itemData":{"DOI":"10.1016/j.neuron.2017.05.024","ISSN":"08966273","PMID":"28602691","abstract":"Although the hippocampus is critical to episodic memory, neuronal representations supporting this role, especially relating to nonspatial information, remain elusive. Here, we investigated rate and temporal coding of hippocampal CA1 neurons in rats performing a cue-combination task that requires the integration of sequentially provided sound and odor cues. The majority of CA1 neurons displayed sensory cue-, combination-, or choice-specific (simply, \"event\"-specific) elevated discharge activities, which were sustained throughout the event period. These event cells underwent transient theta phase precession at event onset, followed by sustained phase locking to the early theta phases. As a result of this unique single neuron behavior, the theta sequences of CA1 cell assemblies of the event sequences had discrete representations. These results help to update the conceptual framework for space encoding toward a more general model of episodic event representations in the hippocampus.","author":[{"dropping-particle":"","family":"Terada","given":"Satoshi","non-dropping-particle":"","parse-names":false,"suffix":""},{"dropping-particle":"","family":"Sakurai","given":"Yoshio","non-dropping-particle":"","parse-names":false,"suffix":""},{"dropping-particle":"","family":"Nakahara","given":"Hiroyuki","non-dropping-particle":"","parse-names":false,"suffix":""},{"dropping-particle":"","family":"Fujisawa","given":"Shigeyoshi","non-dropping-particle":"","parse-names":false,"suffix":""}],"container-title":"Neuron","id":"ITEM-1","issue":"6","issued":{"date-parts":[["2017","6","21"]]},"page":"1248-1262.e4","title":"Temporal and Rate Coding for Discrete Event Sequences in the Hippocampus","type":"article-journal","volume":"94"},"uris":["http://www.mendeley.com/documents/?uuid=34acbad1-8f24-3067-82db-9dd9947d8b79"]}],"mendeley":{"formattedCitation":"(Terada et al., 2017)","plainTextFormattedCitation":"(Terada et al., 2017)","previouslyFormattedCitation":"(Terada et al., 2017)"},"properties":{"noteIndex":0},"schema":"https://github.com/citation-style-language/schema/raw/master/csl-citation.json"}</w:instrText>
      </w:r>
      <w:r w:rsidR="00104EDF">
        <w:fldChar w:fldCharType="separate"/>
      </w:r>
      <w:r w:rsidR="00104EDF" w:rsidRPr="00104EDF">
        <w:rPr>
          <w:noProof/>
        </w:rPr>
        <w:t>(Terada et al., 2017)</w:t>
      </w:r>
      <w:r w:rsidR="00104EDF">
        <w:fldChar w:fldCharType="end"/>
      </w:r>
      <w:r w:rsidR="00104EDF">
        <w:t xml:space="preserve">. </w:t>
      </w:r>
      <w:r w:rsidR="00865556">
        <w:t xml:space="preserve">Theta sequences reliably decoded task </w:t>
      </w:r>
      <w:r w:rsidR="005112F0">
        <w:t>variables</w:t>
      </w:r>
      <w:r w:rsidR="00865556">
        <w:t xml:space="preserve"> (odor and tone identity), demonstrating that they could be supporting downstream plasticity events involving specific, ordered cell populations. </w:t>
      </w:r>
      <w:r w:rsidR="00C00B85">
        <w:t xml:space="preserve">While </w:t>
      </w:r>
      <w:r w:rsidR="006B419A">
        <w:t>the researchers</w:t>
      </w:r>
      <w:r w:rsidR="00C00B85">
        <w:t xml:space="preserve"> did not explore the long-term ramifications of these non-spatial theta sequences, they did report that swapping around certain elements of the task could invoke </w:t>
      </w:r>
      <w:r w:rsidR="00200996">
        <w:t>rearrangement in the behavioral-timescale sequences, demonstrating their flexibility afforded by plasticity</w:t>
      </w:r>
      <w:r w:rsidR="005112F0">
        <w:t xml:space="preserve"> </w:t>
      </w:r>
      <w:r w:rsidR="00E208DE">
        <w:fldChar w:fldCharType="begin" w:fldLock="1"/>
      </w:r>
      <w:r w:rsidR="00E208DE">
        <w:instrText>ADDIN CSL_CITATION {"citationItems":[{"id":"ITEM-1","itemData":{"DOI":"10.1016/j.neuron.2017.05.024","ISSN":"08966273","PMID":"28602691","abstract":"Although the hippocampus is critical to episodic memory, neuronal representations supporting this role, especially relating to nonspatial information, remain elusive. Here, we investigated rate and temporal coding of hippocampal CA1 neurons in rats performing a cue-combination task that requires the integration of sequentially provided sound and odor cues. The majority of CA1 neurons displayed sensory cue-, combination-, or choice-specific (simply, \"event\"-specific) elevated discharge activities, which were sustained throughout the event period. These event cells underwent transient theta phase precession at event onset, followed by sustained phase locking to the early theta phases. As a result of this unique single neuron behavior, the theta sequences of CA1 cell assemblies of the event sequences had discrete representations. These results help to update the conceptual framework for space encoding toward a more general model of episodic event representations in the hippocampus.","author":[{"dropping-particle":"","family":"Terada","given":"Satoshi","non-dropping-particle":"","parse-names":false,"suffix":""},{"dropping-particle":"","family":"Sakurai","given":"Yoshio","non-dropping-particle":"","parse-names":false,"suffix":""},{"dropping-particle":"","family":"Nakahara","given":"Hiroyuki","non-dropping-particle":"","parse-names":false,"suffix":""},{"dropping-particle":"","family":"Fujisawa","given":"Shigeyoshi","non-dropping-particle":"","parse-names":false,"suffix":""}],"container-title":"Neuron","id":"ITEM-1","issue":"6","issued":{"date-parts":[["2017","6","21"]]},"page":"1248-1262.e4","title":"Temporal and Rate Coding for Discrete Event Sequences in the Hippocampus","type":"article-journal","volume":"94"},"uris":["http://www.mendeley.com/documents/?uuid=34acbad1-8f24-3067-82db-9dd9947d8b79"]}],"mendeley":{"formattedCitation":"(Terada et al., 2017)","plainTextFormattedCitation":"(Terada et al., 2017)","previouslyFormattedCitation":"(Terada et al., 2017)"},"properties":{"noteIndex":0},"schema":"https://github.com/citation-style-language/schema/raw/master/csl-citation.json"}</w:instrText>
      </w:r>
      <w:r w:rsidR="00E208DE">
        <w:fldChar w:fldCharType="separate"/>
      </w:r>
      <w:r w:rsidR="00E208DE" w:rsidRPr="00E208DE">
        <w:rPr>
          <w:noProof/>
        </w:rPr>
        <w:t>(Terada et al., 2017)</w:t>
      </w:r>
      <w:r w:rsidR="00E208DE">
        <w:fldChar w:fldCharType="end"/>
      </w:r>
      <w:r w:rsidR="00200996">
        <w:t xml:space="preserve">. </w:t>
      </w:r>
    </w:p>
    <w:p w14:paraId="6E9906EE" w14:textId="050E11CC" w:rsidR="0069760F" w:rsidRDefault="00AB4B97" w:rsidP="00E57591">
      <w:pPr>
        <w:pStyle w:val="BUMainText"/>
      </w:pPr>
      <w:r>
        <w:t xml:space="preserve"> </w:t>
      </w:r>
      <w:r>
        <w:tab/>
      </w:r>
    </w:p>
    <w:p w14:paraId="07CD798F" w14:textId="1F3ABA7B" w:rsidR="00147CC8" w:rsidRDefault="00147CC8" w:rsidP="00147CC8">
      <w:pPr>
        <w:pStyle w:val="Heading2"/>
      </w:pPr>
      <w:bookmarkStart w:id="233" w:name="_Toc415342001"/>
      <w:r>
        <w:t>Concluding remarks</w:t>
      </w:r>
      <w:bookmarkEnd w:id="233"/>
    </w:p>
    <w:p w14:paraId="15958457" w14:textId="24B8E4CF" w:rsidR="0072455D" w:rsidRDefault="005C185C" w:rsidP="00DD4762">
      <w:pPr>
        <w:sectPr w:rsidR="0072455D" w:rsidSect="003547DD">
          <w:pgSz w:w="12240" w:h="15840"/>
          <w:pgMar w:top="2160" w:right="1440" w:bottom="1440" w:left="2160" w:header="1440" w:footer="1080" w:gutter="0"/>
          <w:cols w:space="720"/>
          <w:docGrid w:linePitch="360"/>
        </w:sectPr>
      </w:pPr>
      <w:r>
        <w:tab/>
        <w:t>In this thesis, I described two drastically different behaviors and their accompanying neural signatures. The common feature between these behaviors is that population activity evolves over time</w:t>
      </w:r>
      <w:r w:rsidR="00356004">
        <w:t>, a foil to outdated theories that assumed static neural representations</w:t>
      </w:r>
      <w:r w:rsidR="00E208DE">
        <w:t xml:space="preserve"> </w:t>
      </w:r>
      <w:r w:rsidR="00E208DE">
        <w:fldChar w:fldCharType="begin" w:fldLock="1"/>
      </w:r>
      <w:r w:rsidR="00FE3BB6">
        <w:instrText>ADDIN CSL_CITATION {"citationItems":[{"id":"ITEM-1","itemData":{"DOI":"10.1098/rstb.2016.0161","ISSN":"1471-2970","PMID":"28093555","abstract":"The brain extracts behaviourally relevant sensory input to produce appropriate motor output. On the one hand, our constantly changing environment requires this transformation to be plastic. On the other hand, plasticity is thought to be balanced by mechanisms ensuring constancy of neuronal representations in order to achieve stable behavioural performance. Yet, prominent changes in synaptic strength and connectivity also occur during normal sensory experience, indicating a certain degree of constitutive plasticity. This raises the question of how stable neuronal representations are on the population level and also on the single neuron level. Here, we review recent data from longitudinal electrophysiological and optical recordings of single-cell activity that assess the long-term stability of neuronal stimulus selectivities under conditions of constant sensory experience, during learning, and after reversible modification of sensory input. The emerging picture is that neuronal representations are stabilized by behavioural relevance and that the degree of long-term tuning stability and perturbation resistance directly relates to the functional role of the respective neurons, cell types and circuits. Using a 'toy' model, we show that stable baseline representations and precise recovery from perturbations in visual cortex could arise from a 'backbone' of strong recurrent connectivity between similarly tuned cells together with a small number of 'anchor' neurons exempt from plastic changes.This article is part of the themed issue 'Integrating Hebbian and homeostatic plasticity'.","author":[{"dropping-particle":"","family":"Clopath","given":"Claudia","non-dropping-particle":"","parse-names":false,"suffix":""},{"dropping-particle":"","family":"Bonhoeffer","given":"Tobias","non-dropping-particle":"","parse-names":false,"suffix":""},{"dropping-particle":"","family":"Hübener","given":"Mark","non-dropping-particle":"","parse-names":false,"suffix":""},{"dropping-particle":"","family":"Rose","given":"Tobias","non-dropping-particle":"","parse-names":false,"suffix":""}],"container-title":"Philosophical transactions of the Royal Society of London. Series B, Biological sciences","id":"ITEM-1","issue":"1715","issued":{"date-parts":[["2017","3","5"]]},"page":"20160161","publisher":"The Royal Society","title":"Variance and invariance of neuronal long-term representations.","type":"article-journal","volume":"372"},"uris":["http://www.mendeley.com/documents/?uuid=61268c2f-b9ad-483e-b1d5-dc305ada0c9f"]},{"id":"ITEM-2","itemData":{"DOI":"10.1016/j.neuroscience.2017.06.005","ISSN":"0306-4522","abstract":"—Neuroscientists have often described the adult brain in similar terms to an electronic circuit board– depen-dent on fixed, precise connectivity. However, with the advent of technologies allowing chronic measurements of neural structure and function, the emerging picture is that neural networks undergo significant remodeling over multi-ple timescales, even in the absence of experimenter-induced learning or sensory perturbation. Here, we attempt to recon-cile the parallel observations that critical brain functions are stably maintained, while synapse-and single-cell properties appear to be reformatted regularly throughout adult life. In this review, we discuss experimental evidence at multiple levels ranging from synapses to neuronal ensembles, sug-gesting that many parameters are maintained in a dynamic equilibrium. We highlight emerging hypotheses that could explain how stable brain functions may be generated from dynamic elements. Furthermore, we discuss the impact of dynamic circuit elements on neural computations, and how they could provide living neural circuits with computa-tional abilities a fixed structure cannot offer. Taken together, recent evidence indicates that continuous dynamics are a fundamental property of neural circuits compatible with macroscopically stable behaviors. In addition, they may be a unique advantage imparting robustness and flexibility throughout life.","author":[{"dropping-particle":"","family":"Chambers","given":"Anna R.","non-dropping-particle":"","parse-names":false,"suffix":""},{"dropping-particle":"","family":"Rumpel","given":"Simon","non-dropping-particle":"","parse-names":false,"suffix":""}],"container-title":"Neuroscience","id":"ITEM-2","issued":{"date-parts":[["2017","8","15"]]},"page":"172-184","publisher":"Pergamon","title":"A stable brain from unstable components: Emerging concepts and implications for neural computation","type":"article-journal","volume":"357"},"uris":["http://www.mendeley.com/documents/?uuid=df881256-8280-4b7c-a442-b045dac0901d"]}],"mendeley":{"formattedCitation":"(Chambers and Rumpel, 2017; Clopath et al., 2017)","plainTextFormattedCitation":"(Chambers and Rumpel, 2017; Clopath et al., 2017)","previouslyFormattedCitation":"(Chambers and Rumpel, 2017; Clopath et al., 2017)"},"properties":{"noteIndex":0},"schema":"https://github.com/citation-style-language/schema/raw/master/csl-citation.json"}</w:instrText>
      </w:r>
      <w:r w:rsidR="00E208DE">
        <w:fldChar w:fldCharType="separate"/>
      </w:r>
      <w:r w:rsidR="00E208DE" w:rsidRPr="00E208DE">
        <w:rPr>
          <w:noProof/>
        </w:rPr>
        <w:t>(Chambers and Rumpel, 2017; Clopath et al., 2017)</w:t>
      </w:r>
      <w:r w:rsidR="00E208DE">
        <w:fldChar w:fldCharType="end"/>
      </w:r>
      <w:r>
        <w:t xml:space="preserve">. This slow </w:t>
      </w:r>
      <w:r>
        <w:lastRenderedPageBreak/>
        <w:t xml:space="preserve">evolution could support multiple adaptations </w:t>
      </w:r>
      <w:r w:rsidR="008A3A50">
        <w:t xml:space="preserve">simultaneous; </w:t>
      </w:r>
      <w:r w:rsidR="00E208DE">
        <w:t xml:space="preserve">chiefly, </w:t>
      </w:r>
      <w:r w:rsidR="008A3A50">
        <w:t>i</w:t>
      </w:r>
      <w:r>
        <w:t xml:space="preserve">t can segregate temporally distal </w:t>
      </w:r>
      <w:r w:rsidR="008A3A50">
        <w:t xml:space="preserve">or unrelated </w:t>
      </w:r>
      <w:r>
        <w:t xml:space="preserve">events while simultaneously permitting the integration of novel information into existing schemas. </w:t>
      </w:r>
      <w:r w:rsidR="008A3A50">
        <w:t xml:space="preserve">Sequences in the hippocampus may be important for encoding events occurring in space-time by virtue of their temporally structured firing. Though the significance and mechanisms behind these sequences are still under active investigation, this thesis proposes a framework drawing from many popular theories on hippocampal function. Excitability could predispose neurons to become the physical substrate of memory </w:t>
      </w:r>
      <w:r w:rsidR="008A3A50">
        <w:fldChar w:fldCharType="begin" w:fldLock="1"/>
      </w:r>
      <w:r w:rsidR="00356004">
        <w:instrText>ADDIN CSL_CITATION {"citationItems":[{"id":"ITEM-1","itemData":{"DOI":"10.1126/science.1174519","ISBN":"1095-9203 (Electronic)\\r0036-8075 (Linking)","ISSN":"00368075","PMID":"19833959","abstract":"Although memory allocation is a subject of active research in computer science, little is known about how the brain allocates information within neural circuits. There is an extensive literature on how specific types of memory engage different parts of the brain, and how neurons in these regions process and store information. Until recently, however, the mechanisms that determine how specific cells and synapses within a neural circuit (and not their neighbors) are recruited during learning have received little attention. Recent findings suggest that memory allocation is not random, but rather specific mechanisms regulate where information is stored within a neural circuit. New methods that allow tagging, imaging, activation, and inactivation of neurons in behaving animals promise to revolutionize studies of brain circuits, including memory allocation. Results from these studies are likely to have a considerable impact on computer science, as well as on the understanding of memory and its disorders.","author":[{"dropping-particle":"","family":"Silva","given":"Alcino J","non-dropping-particle":"","parse-names":false,"suffix":""},{"dropping-particle":"","family":"Zhou","given":"Yu","non-dropping-particle":"","parse-names":false,"suffix":""},{"dropping-particle":"","family":"Rogerson","given":"Thomas","non-dropping-particle":"","parse-names":false,"suffix":""},{"dropping-particle":"","family":"Shobe","given":"Justin","non-dropping-particle":"","parse-names":false,"suffix":""},{"dropping-particle":"","family":"Balaji","given":"J","non-dropping-particle":"","parse-names":false,"suffix":""}],"container-title":"Science","id":"ITEM-1","issue":"5951","issued":{"date-parts":[["2009","10","16"]]},"page":"391-395","publisher":"American Association for the Advancement of Science","title":"Molecular and cellular approaches to memory allocation in neural circuits","type":"article","volume":"326"},"uris":["http://www.mendeley.com/documents/?uuid=4a75048c-d228-3537-9978-b0585592e520"]}],"mendeley":{"formattedCitation":"(Silva et al., 2009)","plainTextFormattedCitation":"(Silva et al., 2009)","previouslyFormattedCitation":"(Silva et al., 2009)"},"properties":{"noteIndex":0},"schema":"https://github.com/citation-style-language/schema/raw/master/csl-citation.json"}</w:instrText>
      </w:r>
      <w:r w:rsidR="008A3A50">
        <w:fldChar w:fldCharType="separate"/>
      </w:r>
      <w:r w:rsidR="008A3A50" w:rsidRPr="008A3A50">
        <w:rPr>
          <w:noProof/>
        </w:rPr>
        <w:t>(Silva et al., 2009)</w:t>
      </w:r>
      <w:r w:rsidR="008A3A50">
        <w:fldChar w:fldCharType="end"/>
      </w:r>
      <w:r w:rsidR="008A3A50">
        <w:t xml:space="preserve">. Population flux can allow for memory linking or unlinking </w:t>
      </w:r>
      <w:r w:rsidR="00356004">
        <w:fldChar w:fldCharType="begin" w:fldLock="1"/>
      </w:r>
      <w:r w:rsidR="00356004">
        <w:instrText>ADDIN CSL_CITATION {"citationItems":[{"id":"ITEM-1","itemData":{"DOI":"10.1038/nature17955","ISSN":"0028-0836","abstract":"This paper tests and provides support for the emerging hypothesis that two distinct memories formed close in time may be linked, such that recall of one triggers recall of the other. Using a range of techniques including in vivo calcium imaging with miniature head-mounted fluorescent microscopes in freely behaving mice, Alcino Silva and colleagues show that learning-dependent changes in excitability can temporally and contextually link memories formed close in time. Interestingly the overlap between memory encoding ensembles and strengthening of the second memory within short periods of time do not occur in aged animals, which do not exhibit the increased hippocampal excitability necessary for such links to occur.","author":[{"dropping-particle":"","family":"Cai","given":"Denise J.","non-dropping-particle":"","parse-names":false,"suffix":""},{"dropping-particle":"","family":"Aharoni","given":"Daniel","non-dropping-particle":"","parse-names":false,"suffix":""},{"dropping-particle":"","family":"Shuman","given":"Tristan","non-dropping-particle":"","parse-names":false,"suffix":""},{"dropping-particle":"","family":"Shobe","given":"Justin","non-dropping-particle":"","parse-names":false,"suffix":""},{"dropping-particle":"","family":"Biane","given":"Jeremy","non-dropping-particle":"","parse-names":false,"suffix":""},{"dropping-particle":"","family":"Song","given":"Weilin","non-dropping-particle":"","parse-names":false,"suffix":""},{"dropping-particle":"","family":"Wei","given":"Brandon","non-dropping-particle":"","parse-names":false,"suffix":""},{"dropping-particle":"","family":"Veshkini","given":"Michael","non-dropping-particle":"","parse-names":false,"suffix":""},{"dropping-particle":"","family":"La-Vu","given":"Mimi","non-dropping-particle":"","parse-names":false,"suffix":""},{"dropping-particle":"","family":"Lou","given":"Jerry","non-dropping-particle":"","parse-names":false,"suffix":""},{"dropping-particle":"","family":"Flores","given":"Sergio E.","non-dropping-particle":"","parse-names":false,"suffix":""},{"dropping-particle":"","family":"Kim","given":"Isaac","non-dropping-particle":"","parse-names":false,"suffix":""},{"dropping-particle":"","family":"Sano","given":"Yoshitake","non-dropping-particle":"","parse-names":false,"suffix":""},{"dropping-particle":"","family":"Zhou","given":"Miou","non-dropping-particle":"","parse-names":false,"suffix":""},{"dropping-particle":"","family":"Baumgaertel","given":"Karsten","non-dropping-particle":"","parse-names":false,"suffix":""},{"dropping-particle":"","family":"Lavi","given":"Ayal","non-dropping-particle":"","parse-names":false,"suffix":""},{"dropping-particle":"","family":"Kamata","given":"Masakazu","non-dropping-particle":"","parse-names":false,"suffix":""},{"dropping-particle":"","family":"Tuszynski","given":"Mark","non-dropping-particle":"","parse-names":false,"suffix":""},{"dropping-particle":"","family":"Mayford","given":"Mark","non-dropping-particle":"","parse-names":false,"suffix":""},{"dropping-particle":"","family":"Golshani","given":"Peyman","non-dropping-particle":"","parse-names":false,"suffix":""},{"dropping-particle":"","family":"Silva","given":"Alcino J.","non-dropping-particle":"","parse-names":false,"suffix":""}],"container-title":"Nature","id":"ITEM-1","issue":"7605","issued":{"date-parts":[["2016","5","23"]]},"page":"115-118","publisher":"Nature Publishing Group","title":"A shared neural ensemble links distinct contextual memories encoded close in time","type":"article-journal","volume":"534"},"uris":["http://www.mendeley.com/documents/?uuid=dfa0d581-a011-3099-a48f-e5e94c9688ce"]},{"id":"ITEM-2","itemData":{"DOI":"10.1038/s41593-018-0076-6","ISSN":"1097-6256","abstract":"The modification of synaptic strength produced by long-term potentiation (LTP) is widely thought to underlie memory storage. Indeed, given that hippocampal pyramidal neurons have &gt;10,000 independently modifiable synapses, the potential for information storage by synaptic modification is enormous. However, recent work suggests that CREB-mediated global changes in neuronal excitability also play a critical role in memory formation. Because these global changes have a modest capacity for information storage compared with that of synaptic plasticity, their importance for memory function has been unclear. Here we review the newly emerging evidence for CREB-dependent control of excitability and discuss two possible mechanisms. First, the CREB-dependent transient change in neuronal excitability performs a memory-allocation function ensuring that memory is stored in ways that facilitate effective linking of events with temporal proximity (hours). Second, these changes may promote cell-assembly formation during the memory-consolidation phase. It has been unclear whether such global excitability changes and local synaptic mechanisms are complementary. Here we argue that the two mechanisms can work together to promote useful memory function.","author":[{"dropping-particle":"","family":"Lisman","given":"John","non-dropping-particle":"","parse-names":false,"suffix":""},{"dropping-particle":"","family":"Cooper","given":"Katherine","non-dropping-particle":"","parse-names":false,"suffix":""},{"dropping-particle":"","family":"Sehgal","given":"Megha","non-dropping-particle":"","parse-names":false,"suffix":""},{"dropping-particle":"","family":"Silva","given":"Alcino J.","non-dropping-particle":"","parse-names":false,"suffix":""}],"container-title":"Nature Neuroscience","id":"ITEM-2","issue":"3","issued":{"date-parts":[["2018","3","12"]]},"page":"309-314","publisher":"Nature Publishing Group","title":"Memory formation depends on both synapse-specific modifications of synaptic strength and cell-specific increases in excitability","type":"article-journal","volume":"21"},"uris":["http://www.mendeley.com/documents/?uuid=57558341-cde5-3433-83b5-90acabc72ca3"]}],"mendeley":{"formattedCitation":"(Cai et al., 2016; Lisman et al., 2018)","plainTextFormattedCitation":"(Cai et al., 2016; Lisman et al., 2018)","previouslyFormattedCitation":"(Cai et al., 2016; Lisman et al., 2018)"},"properties":{"noteIndex":0},"schema":"https://github.com/citation-style-language/schema/raw/master/csl-citation.json"}</w:instrText>
      </w:r>
      <w:r w:rsidR="00356004">
        <w:fldChar w:fldCharType="separate"/>
      </w:r>
      <w:r w:rsidR="00356004" w:rsidRPr="00356004">
        <w:rPr>
          <w:noProof/>
        </w:rPr>
        <w:t>(Cai et al., 2016; Lisman et al., 2018)</w:t>
      </w:r>
      <w:r w:rsidR="00356004">
        <w:fldChar w:fldCharType="end"/>
      </w:r>
      <w:r w:rsidR="00356004">
        <w:t xml:space="preserve">, which can also be reframed as perpetual cycles of consolidation into existing schemas </w:t>
      </w:r>
      <w:r w:rsidR="00356004">
        <w:fldChar w:fldCharType="begin" w:fldLock="1"/>
      </w:r>
      <w:r w:rsidR="00356004">
        <w:instrText>ADDIN CSL_CITATION {"citationItems":[{"id":"ITEM-1","itemData":{"DOI":"10.1016/J.NEURON.2011.06.037","ISSN":"0896-6273","abstract":"Most studies on memory consolidation consider the new information as if it were imposed on a tabula rasa, but considerable evidence indicates that new memories must be interleaved within a large network of relevant pre-existing knowledge. Early studies on reconsolidation highlighted that a newly consolidated memory could be erased after reactivation, but new evidence has shown that an effective reactivation experience must also involve memory reorganization to incorporate new learning. The combination of these observations on consolidation and reconsolidation highlights the fundamental similarities of both phenomena as the integration of new information and old, and it suggests reconsolidation = consolidation as a neverending process of schema modification.","author":[{"dropping-particle":"","family":"McKenzie","given":"Sam","non-dropping-particle":"","parse-names":false,"suffix":""},{"dropping-particle":"","family":"Eichenbaum","given":"Howard","non-dropping-particle":"","parse-names":false,"suffix":""}],"container-title":"Neuron","id":"ITEM-1","issue":"2","issued":{"date-parts":[["2011","7","28"]]},"page":"224-233","publisher":"Cell Press","title":"Consolidation and Reconsolidation: Two Lives of Memories?","type":"article-journal","volume":"71"},"uris":["http://www.mendeley.com/documents/?uuid=d6e5b3ff-b00d-3390-84dc-df8fe391b001"]}],"mendeley":{"formattedCitation":"(McKenzie and Eichenbaum, 2011)","plainTextFormattedCitation":"(McKenzie and Eichenbaum, 2011)","previouslyFormattedCitation":"(McKenzie and Eichenbaum, 2011)"},"properties":{"noteIndex":0},"schema":"https://github.com/citation-style-language/schema/raw/master/csl-citation.json"}</w:instrText>
      </w:r>
      <w:r w:rsidR="00356004">
        <w:fldChar w:fldCharType="separate"/>
      </w:r>
      <w:r w:rsidR="00356004" w:rsidRPr="00356004">
        <w:rPr>
          <w:noProof/>
        </w:rPr>
        <w:t>(McKenzie and Eichenbaum, 2011)</w:t>
      </w:r>
      <w:r w:rsidR="00356004">
        <w:fldChar w:fldCharType="end"/>
      </w:r>
      <w:r w:rsidR="00356004">
        <w:t xml:space="preserve">. Cellular ensembles containing these memories undergo maintenance and modification, which may be regulated by the theta rhythm and replay during SPW-Rs </w:t>
      </w:r>
      <w:r w:rsidR="00356004">
        <w:fldChar w:fldCharType="begin" w:fldLock="1"/>
      </w:r>
      <w:r w:rsidR="00356004">
        <w:instrText>ADDIN CSL_CITATION {"citationItems":[{"id":"ITEM-1","itemData":{"DOI":"10.1126/science.aav0502","ISSN":"1095-9203","PMID":"30630930","abstract":"When and how hippocampal neuronal ensembles first organize to support encoding and consolidation of memory episodes, a critical cognitive function of the brain, are unknown. We recorded electrophysiological activity from large ensembles of hippocampal neurons starting on the first day after eye opening as naïve rats navigated linear environments and slept. We found a gradual age-dependent, navigational experience-independent assembly of preconfigured trajectory-like sequences from persistent, location-depicting ensembles during postnatal week 3. Adult-like compressed binding of adjacent locations into trajectories during navigation and their navigational experience-dependent replay during sleep emerged in concert from spontaneous preconfigured sequences only during early postnatal week 4. Our findings reveal ethologically relevant distinct phases in the development of hippocampal preconfigured and experience-dependent sequential patterns thought to be important for episodic memory formation.","author":[{"dropping-particle":"","family":"Farooq","given":"U","non-dropping-particle":"","parse-names":false,"suffix":""},{"dropping-particle":"","family":"Dragoi","given":"G","non-dropping-particle":"","parse-names":false,"suffix":""}],"container-title":"Science (New York, N.Y.)","id":"ITEM-1","issue":"6423","issued":{"date-parts":[["2019","1","11"]]},"page":"168-173","publisher":"American Association for the Advancement of Science","title":"Emergence of preconfigured and plastic time-compressed sequences in early postnatal development.","type":"article-journal","volume":"363"},"uris":["http://www.mendeley.com/documents/?uuid=67aa5fa0-848f-3344-b177-803c94081daa"]},{"id":"ITEM-2","itemData":{"DOI":"10.1038/s41467-019-09280-0","ISSN":"2041-1723","abstract":"The hippocampus is an essential brain area for learning and memory. However, the network mechanisms underlying memory storage, consolidation and retrieval remain incompletely understood. Place cell sequences during theta oscillations are thought to be replayed during non-theta states to support consolidation and route planning. In animals with medial entorhinal cortex (MEC) lesions, the temporal organization of theta-related hippocampal activity is disrupted, which allows us to test whether replay is also compromised. Two different analyses—comparison of co-activation patterns between running and rest epochs and analysis of the recurrence of place cell sequences—reveal that the enhancement of replay by behavior is reduced in MEC-lesioned versus control rats. In contrast, the degree of intrinsic network structure prior and subsequent to behavior remains unaffected by MEC lesions. The MEC-dependent temporal coordination during theta states therefore appears to facilitate behavior-related plasticity, but does not disrupt pre-existing functional connectivity.","author":[{"dropping-particle":"","family":"Chenani","given":"Alireza","non-dropping-particle":"","parse-names":false,"suffix":""},{"dropping-particle":"","family":"Sabariego","given":"Marta","non-dropping-particle":"","parse-names":false,"suffix":""},{"dropping-particle":"","family":"Schlesiger","given":"Magdalene I.","non-dropping-particle":"","parse-names":false,"suffix":""},{"dropping-particle":"","family":"Leutgeb","given":"Jill K.","non-dropping-particle":"","parse-names":false,"suffix":""},{"dropping-particle":"","family":"Leutgeb","given":"Stefan","non-dropping-particle":"","parse-names":false,"suffix":""},{"dropping-particle":"","family":"Leibold","given":"Christian","non-dropping-particle":"","parse-names":false,"suffix":""}],"container-title":"Nature Communications","id":"ITEM-2","issue":"1","issued":{"date-parts":[["2019","12","22"]]},"page":"1341","publisher":"Nature Publishing Group","title":"Hippocampal CA1 replay becomes less prominent but more rigid without inputs from medial entorhinal cortex","type":"article-journal","volume":"10"},"uris":["http://www.mendeley.com/documents/?uuid=1e08a27d-ffd8-3ab0-a5b3-951c51b64533"]}],"mendeley":{"formattedCitation":"(Chenani et al., 2019; Farooq and Dragoi, 2019)","plainTextFormattedCitation":"(Chenani et al., 2019; Farooq and Dragoi, 2019)","previouslyFormattedCitation":"(Chenani et al., 2019; Farooq and Dragoi, 2019)"},"properties":{"noteIndex":0},"schema":"https://github.com/citation-style-language/schema/raw/master/csl-citation.json"}</w:instrText>
      </w:r>
      <w:r w:rsidR="00356004">
        <w:fldChar w:fldCharType="separate"/>
      </w:r>
      <w:r w:rsidR="00356004" w:rsidRPr="00356004">
        <w:rPr>
          <w:noProof/>
        </w:rPr>
        <w:t>(Chenani et al., 2019; Farooq and Dragoi, 2019)</w:t>
      </w:r>
      <w:r w:rsidR="00356004">
        <w:fldChar w:fldCharType="end"/>
      </w:r>
      <w:r w:rsidR="00356004">
        <w:t xml:space="preserve">. </w:t>
      </w:r>
      <w:r w:rsidR="00412410">
        <w:t xml:space="preserve">Regardless of your preferred nomenclature, whether it </w:t>
      </w:r>
      <w:proofErr w:type="gramStart"/>
      <w:r w:rsidR="00412410">
        <w:t>be</w:t>
      </w:r>
      <w:proofErr w:type="gramEnd"/>
      <w:r w:rsidR="00412410">
        <w:t xml:space="preserve"> cellular ensembles, engrams, or sequences, specific populations of neurons definitely cooperate to form memories. </w:t>
      </w:r>
      <w:r w:rsidR="00356004">
        <w:t xml:space="preserve">Not extensively discussed here are interactions and consolidation processes with </w:t>
      </w:r>
      <w:proofErr w:type="spellStart"/>
      <w:r w:rsidR="00356004">
        <w:t>neocortex</w:t>
      </w:r>
      <w:proofErr w:type="spellEnd"/>
      <w:r w:rsidR="00356004">
        <w:t xml:space="preserve">, which surely have a role in storing memory traces long-term </w:t>
      </w:r>
      <w:r w:rsidR="00356004">
        <w:fldChar w:fldCharType="begin" w:fldLock="1"/>
      </w:r>
      <w:r w:rsidR="00FF1E34">
        <w:instrText>ADDIN CSL_CITATION {"citationItems":[{"id":"ITEM-1","itemData":{"DOI":"10.1002/hipo.22821","ISSN":"10509631","author":[{"dropping-particle":"","family":"Zielinski","given":"Mark C.","non-dropping-particle":"","parse-names":false,"suffix":""},{"dropping-particle":"","family":"Tang","given":"Wenbo","non-dropping-particle":"","parse-names":false,"suffix":""},{"dropping-particle":"","family":"Jadhav","given":"Shantanu P.","non-dropping-particle":"","parse-names":false,"suffix":""}],"container-title":"Hippocampus","id":"ITEM-1","issued":{"date-parts":[["2018","1","11"]]},"publisher":"John Wiley &amp; Sons, Ltd","title":"The role of replay and theta sequences in mediating hippocampal-prefrontal interactions for memory and cognition","type":"article-journal"},"uris":["http://www.mendeley.com/documents/?uuid=4fdcd85e-ca01-3ac8-8a70-cbe4a2f16d91"]}],"mendeley":{"formattedCitation":"(Zielinski et al., 2018)","plainTextFormattedCitation":"(Zielinski et al., 2018)","previouslyFormattedCitation":"(Zielinski et al., 2018)"},"properties":{"noteIndex":0},"schema":"https://github.com/citation-style-language/schema/raw/master/csl-citation.json"}</w:instrText>
      </w:r>
      <w:r w:rsidR="00356004">
        <w:fldChar w:fldCharType="separate"/>
      </w:r>
      <w:r w:rsidR="00356004" w:rsidRPr="00356004">
        <w:rPr>
          <w:noProof/>
        </w:rPr>
        <w:t>(Zielinski et al., 2018)</w:t>
      </w:r>
      <w:r w:rsidR="00356004">
        <w:fldChar w:fldCharType="end"/>
      </w:r>
      <w:r w:rsidR="00356004">
        <w:t>. Suffice to say, the mechanisms supporting memory funct</w:t>
      </w:r>
      <w:r w:rsidR="002162BE">
        <w:t>ion are extraordinarily complex, making this topic such an exciting avenue for future s</w:t>
      </w:r>
      <w:r w:rsidR="00DD4762">
        <w:t xml:space="preserve">cientific inquiry. </w:t>
      </w:r>
    </w:p>
    <w:p w14:paraId="4D35793A" w14:textId="3759E0C6" w:rsidR="00E30FDA" w:rsidRPr="00E30FDA" w:rsidRDefault="00E30FDA" w:rsidP="00D620B4">
      <w:pPr>
        <w:pStyle w:val="Heading1"/>
      </w:pPr>
      <w:bookmarkStart w:id="234" w:name="_Toc415342002"/>
      <w:r>
        <w:lastRenderedPageBreak/>
        <w:t>BIBLIOGRAPHY</w:t>
      </w:r>
      <w:bookmarkEnd w:id="234"/>
    </w:p>
    <w:p w14:paraId="7030BB6B" w14:textId="5C3B9B95" w:rsidR="00944F1B" w:rsidRPr="00944F1B" w:rsidRDefault="00942D3B" w:rsidP="00944F1B">
      <w:pPr>
        <w:widowControl w:val="0"/>
        <w:autoSpaceDE w:val="0"/>
        <w:autoSpaceDN w:val="0"/>
        <w:adjustRightInd w:val="0"/>
        <w:spacing w:after="240" w:line="240" w:lineRule="auto"/>
        <w:rPr>
          <w:noProof/>
        </w:rPr>
      </w:pPr>
      <w:r>
        <w:fldChar w:fldCharType="begin" w:fldLock="1"/>
      </w:r>
      <w:r>
        <w:instrText xml:space="preserve">ADDIN Mendeley Bibliography CSL_BIBLIOGRAPHY </w:instrText>
      </w:r>
      <w:r>
        <w:fldChar w:fldCharType="separate"/>
      </w:r>
      <w:r w:rsidR="00944F1B" w:rsidRPr="00944F1B">
        <w:rPr>
          <w:noProof/>
        </w:rPr>
        <w:t xml:space="preserve">Abdou, K., Shehata, M., Choko, K., Nishizono, H., Matsuo, M., Muramatsu, S., and Inokuchi, K. (2018). Synapse-specific representation of the identity of overlapping memory engrams. Science (80-. ). </w:t>
      </w:r>
      <w:r w:rsidR="00944F1B" w:rsidRPr="00944F1B">
        <w:rPr>
          <w:i/>
          <w:iCs/>
          <w:noProof/>
        </w:rPr>
        <w:t>360</w:t>
      </w:r>
      <w:r w:rsidR="00944F1B" w:rsidRPr="00944F1B">
        <w:rPr>
          <w:noProof/>
        </w:rPr>
        <w:t>, 1227–1231.</w:t>
      </w:r>
    </w:p>
    <w:p w14:paraId="1892EBF0"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Adolphs, R., Tranel, D., Damasio, H., and Damasio, A. (1994). Impaired recognition of emotion in facial expressions following bilateral damage to the human amygdala. Nature </w:t>
      </w:r>
      <w:r w:rsidRPr="00944F1B">
        <w:rPr>
          <w:i/>
          <w:iCs/>
          <w:noProof/>
        </w:rPr>
        <w:t>372</w:t>
      </w:r>
      <w:r w:rsidRPr="00944F1B">
        <w:rPr>
          <w:noProof/>
        </w:rPr>
        <w:t>, 669–672.</w:t>
      </w:r>
    </w:p>
    <w:p w14:paraId="57721799"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Ahmed, O.J., and Mehta, M.R. (2009). The hippocampal rate code: anatomy, physiology and theory. Trends Neurosci. </w:t>
      </w:r>
      <w:r w:rsidRPr="00944F1B">
        <w:rPr>
          <w:i/>
          <w:iCs/>
          <w:noProof/>
        </w:rPr>
        <w:t>32</w:t>
      </w:r>
      <w:r w:rsidRPr="00944F1B">
        <w:rPr>
          <w:noProof/>
        </w:rPr>
        <w:t>, 329–338.</w:t>
      </w:r>
    </w:p>
    <w:p w14:paraId="4F003860"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Ahn, J.-R., Lee, H.-W., and Lee, I. (2019). Rhythmic Pruning of Perceptual Noise for Object Representation in the Hippocampus and Perirhinal Cortex in Rats. Cell Rep. </w:t>
      </w:r>
      <w:r w:rsidRPr="00944F1B">
        <w:rPr>
          <w:i/>
          <w:iCs/>
          <w:noProof/>
        </w:rPr>
        <w:t>26</w:t>
      </w:r>
      <w:r w:rsidRPr="00944F1B">
        <w:rPr>
          <w:noProof/>
        </w:rPr>
        <w:t>, 2362–2376.e4.</w:t>
      </w:r>
    </w:p>
    <w:p w14:paraId="567F9503"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Allen, T.A., Salz, D.M., McKenzie, S., and Fortin, N.J. (2016). Nonspatial sequence coding in CA1 neurons. J. Neurosci. </w:t>
      </w:r>
      <w:r w:rsidRPr="00944F1B">
        <w:rPr>
          <w:i/>
          <w:iCs/>
          <w:noProof/>
        </w:rPr>
        <w:t>36</w:t>
      </w:r>
      <w:r w:rsidRPr="00944F1B">
        <w:rPr>
          <w:noProof/>
        </w:rPr>
        <w:t>, 1547–1563.</w:t>
      </w:r>
    </w:p>
    <w:p w14:paraId="778481A2"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Amaral, D.G., Dolorfo, C., and Alvarez-Royo, P. (1991). Organization of CA1 projections to the subiculum: A PHA-L analysis in the rat. Hippocampus </w:t>
      </w:r>
      <w:r w:rsidRPr="00944F1B">
        <w:rPr>
          <w:i/>
          <w:iCs/>
          <w:noProof/>
        </w:rPr>
        <w:t>1</w:t>
      </w:r>
      <w:r w:rsidRPr="00944F1B">
        <w:rPr>
          <w:noProof/>
        </w:rPr>
        <w:t>, 415–435.</w:t>
      </w:r>
    </w:p>
    <w:p w14:paraId="316E131F"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Ang, C.W., Carlson, G.C., and Coulter, D.A. (2005). Hippocampal CA1 Circuitry Dynamically Gates Direct Cortical Inputs Preferentially at Theta Frequencies. J. Neurosci. </w:t>
      </w:r>
      <w:r w:rsidRPr="00944F1B">
        <w:rPr>
          <w:i/>
          <w:iCs/>
          <w:noProof/>
        </w:rPr>
        <w:t>19</w:t>
      </w:r>
      <w:r w:rsidRPr="00944F1B">
        <w:rPr>
          <w:noProof/>
        </w:rPr>
        <w:t>, 274–287.</w:t>
      </w:r>
    </w:p>
    <w:p w14:paraId="66E05C0F"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Aronov, D., Nevers, R., and Tank, D.W. (2017). Mapping of a non-spatial dimension by the hippocampal–entorhinal circuit. Nature </w:t>
      </w:r>
      <w:r w:rsidRPr="00944F1B">
        <w:rPr>
          <w:i/>
          <w:iCs/>
          <w:noProof/>
        </w:rPr>
        <w:t>543</w:t>
      </w:r>
      <w:r w:rsidRPr="00944F1B">
        <w:rPr>
          <w:noProof/>
        </w:rPr>
        <w:t>, 719–722.</w:t>
      </w:r>
    </w:p>
    <w:p w14:paraId="48389672"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Atherton, L.A., Dupret, D., and Mellor, J.R. (2015). Memory trace replay: the shaping of memory consolidation by neuromodulation. Trends Neurosci. </w:t>
      </w:r>
      <w:r w:rsidRPr="00944F1B">
        <w:rPr>
          <w:i/>
          <w:iCs/>
          <w:noProof/>
        </w:rPr>
        <w:t>38</w:t>
      </w:r>
      <w:r w:rsidRPr="00944F1B">
        <w:rPr>
          <w:noProof/>
        </w:rPr>
        <w:t>, 560–570.</w:t>
      </w:r>
    </w:p>
    <w:p w14:paraId="3DF07BF1"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Attardo, A., Fitzgerald, J.E., and Schnitzer, M.J. (2015). Impermanence of dendritic spines in live adult CA1 hippocampus. Nature </w:t>
      </w:r>
      <w:r w:rsidRPr="00944F1B">
        <w:rPr>
          <w:i/>
          <w:iCs/>
          <w:noProof/>
        </w:rPr>
        <w:t>523</w:t>
      </w:r>
      <w:r w:rsidRPr="00944F1B">
        <w:rPr>
          <w:noProof/>
        </w:rPr>
        <w:t>, 592–596.</w:t>
      </w:r>
    </w:p>
    <w:p w14:paraId="4DCF8EF0"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Bangasser, D.A., Waxler, D.E., Santollo, J., and Shors, T.J. (2006). Trace conditioning and the hippocampus: the importance of contiguity. J. Neurosci. </w:t>
      </w:r>
      <w:r w:rsidRPr="00944F1B">
        <w:rPr>
          <w:i/>
          <w:iCs/>
          <w:noProof/>
        </w:rPr>
        <w:t>26</w:t>
      </w:r>
      <w:r w:rsidRPr="00944F1B">
        <w:rPr>
          <w:noProof/>
        </w:rPr>
        <w:t>, 8702–8706.</w:t>
      </w:r>
    </w:p>
    <w:p w14:paraId="2EAB647B"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Bellmund, J.L.S., Gärdenfors, P., Moser, E.I., and Doeller, C.F. (2018). Navigating cognition: Spatial codes for human thinking. Science </w:t>
      </w:r>
      <w:r w:rsidRPr="00944F1B">
        <w:rPr>
          <w:i/>
          <w:iCs/>
          <w:noProof/>
        </w:rPr>
        <w:t>362</w:t>
      </w:r>
      <w:r w:rsidRPr="00944F1B">
        <w:rPr>
          <w:noProof/>
        </w:rPr>
        <w:t>, eaat6766.</w:t>
      </w:r>
    </w:p>
    <w:p w14:paraId="003A8D9E"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Berger, T.W., Swanson, G.W., Milner, T.A., Lynch, G.S., and Thompson, R.F. (1980). Reciprocal anatomical connections between hippocampus and subiculum in the rabbit evidence for subicular innervation of regio superior. Brain Res. </w:t>
      </w:r>
      <w:r w:rsidRPr="00944F1B">
        <w:rPr>
          <w:i/>
          <w:iCs/>
          <w:noProof/>
        </w:rPr>
        <w:t>183</w:t>
      </w:r>
      <w:r w:rsidRPr="00944F1B">
        <w:rPr>
          <w:noProof/>
        </w:rPr>
        <w:t>, 265–276.</w:t>
      </w:r>
    </w:p>
    <w:p w14:paraId="61578C16" w14:textId="77777777" w:rsidR="00944F1B" w:rsidRPr="00944F1B" w:rsidRDefault="00944F1B" w:rsidP="00944F1B">
      <w:pPr>
        <w:widowControl w:val="0"/>
        <w:autoSpaceDE w:val="0"/>
        <w:autoSpaceDN w:val="0"/>
        <w:adjustRightInd w:val="0"/>
        <w:spacing w:after="240" w:line="240" w:lineRule="auto"/>
        <w:rPr>
          <w:noProof/>
        </w:rPr>
      </w:pPr>
      <w:r w:rsidRPr="00944F1B">
        <w:rPr>
          <w:noProof/>
        </w:rPr>
        <w:lastRenderedPageBreak/>
        <w:t xml:space="preserve">Bi, G.Q., and Poo, M.M. (1998). Synaptic modifications in cultured hippocampal neurons: dependence on spike timing, synaptic strength, and postsynaptic cell type. J. Neurosci. </w:t>
      </w:r>
      <w:r w:rsidRPr="00944F1B">
        <w:rPr>
          <w:i/>
          <w:iCs/>
          <w:noProof/>
        </w:rPr>
        <w:t>18</w:t>
      </w:r>
      <w:r w:rsidRPr="00944F1B">
        <w:rPr>
          <w:noProof/>
        </w:rPr>
        <w:t>, 10464–10472.</w:t>
      </w:r>
    </w:p>
    <w:p w14:paraId="76A60FD7"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Bito, H., Deisseroth, K., and Tsien, R.W. (1996). CREB Phosphorylation and Dephosphorylation: A Ca2+- and Stimulus Duration–Dependent Switch for Hippocampal Gene Expression. Cell </w:t>
      </w:r>
      <w:r w:rsidRPr="00944F1B">
        <w:rPr>
          <w:i/>
          <w:iCs/>
          <w:noProof/>
        </w:rPr>
        <w:t>87</w:t>
      </w:r>
      <w:r w:rsidRPr="00944F1B">
        <w:rPr>
          <w:noProof/>
        </w:rPr>
        <w:t>, 1203–1214.</w:t>
      </w:r>
    </w:p>
    <w:p w14:paraId="5BBAB040"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Bittner, K.C., Grienberger, C., Vaidya, S.P., Milstein, A.D., Macklin, J.J., Suh, J., Tonegawa, S., and Magee, J.C. (2015). Conjunctive input processing drives feature selectivity in hippocampal CA1 neurons. Nat. Neurosci. </w:t>
      </w:r>
      <w:r w:rsidRPr="00944F1B">
        <w:rPr>
          <w:i/>
          <w:iCs/>
          <w:noProof/>
        </w:rPr>
        <w:t>18</w:t>
      </w:r>
      <w:r w:rsidRPr="00944F1B">
        <w:rPr>
          <w:noProof/>
        </w:rPr>
        <w:t>, 1133–1142.</w:t>
      </w:r>
    </w:p>
    <w:p w14:paraId="24087EEA"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Bittner, K.C., Milstein, A.D., Grienberger, C., Romani, S., and Magee, J.C. (2017). Behavioral time scale synaptic plasticity underlies CA1 place fields. Science (80-. ). </w:t>
      </w:r>
      <w:r w:rsidRPr="00944F1B">
        <w:rPr>
          <w:i/>
          <w:iCs/>
          <w:noProof/>
        </w:rPr>
        <w:t>357</w:t>
      </w:r>
      <w:r w:rsidRPr="00944F1B">
        <w:rPr>
          <w:noProof/>
        </w:rPr>
        <w:t>, 1033–1036.</w:t>
      </w:r>
    </w:p>
    <w:p w14:paraId="74F98D8D"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Bliss, T. V, and Lomo, T. (1973). Long-lasting potentiation of synaptic transmission in the dentate area of the anaesthetized rabbit following stimulation of the perforant path. J. Physiol. </w:t>
      </w:r>
      <w:r w:rsidRPr="00944F1B">
        <w:rPr>
          <w:i/>
          <w:iCs/>
          <w:noProof/>
        </w:rPr>
        <w:t>232</w:t>
      </w:r>
      <w:r w:rsidRPr="00944F1B">
        <w:rPr>
          <w:noProof/>
        </w:rPr>
        <w:t>, 331–356.</w:t>
      </w:r>
    </w:p>
    <w:p w14:paraId="24B8636B"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Bliss, T.V.P., and Collingridge, G.L. (1993). A synaptic model of memory: long-term potentiation in the hippocampus. Nature </w:t>
      </w:r>
      <w:r w:rsidRPr="00944F1B">
        <w:rPr>
          <w:i/>
          <w:iCs/>
          <w:noProof/>
        </w:rPr>
        <w:t>361</w:t>
      </w:r>
      <w:r w:rsidRPr="00944F1B">
        <w:rPr>
          <w:noProof/>
        </w:rPr>
        <w:t>, 31–39.</w:t>
      </w:r>
    </w:p>
    <w:p w14:paraId="50CAC9D3"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Bocchio, M., Nabavi, S., and Capogna, M. (2017). Synaptic Plasticity, Engrams, and Network Oscillations in Amygdala Circuits for Storage and Retrieval of Emotional Memories. Neuron </w:t>
      </w:r>
      <w:r w:rsidRPr="00944F1B">
        <w:rPr>
          <w:i/>
          <w:iCs/>
          <w:noProof/>
        </w:rPr>
        <w:t>94</w:t>
      </w:r>
      <w:r w:rsidRPr="00944F1B">
        <w:rPr>
          <w:noProof/>
        </w:rPr>
        <w:t>, 731–743.</w:t>
      </w:r>
    </w:p>
    <w:p w14:paraId="0EAD8836"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Bontempi, B., Laurent-Demir, C., Destrade, C., and Jaffard, R. (1999). Time-dependent reorganization of brain circuitry underlying long-term memory storage. Nature </w:t>
      </w:r>
      <w:r w:rsidRPr="00944F1B">
        <w:rPr>
          <w:i/>
          <w:iCs/>
          <w:noProof/>
        </w:rPr>
        <w:t>400</w:t>
      </w:r>
      <w:r w:rsidRPr="00944F1B">
        <w:rPr>
          <w:noProof/>
        </w:rPr>
        <w:t>, 671–675.</w:t>
      </w:r>
    </w:p>
    <w:p w14:paraId="324F29F4"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Brandon, M.P., Bogaard, A.R., Libby, C.P., Connerney, M.A., Gupta, K., and Hasselmo, M.E. (2011). Reduction of Theta Rhythm Dissociates Grid Cell Spatial Periodicity from Directional Tuning. Science (80-. ). </w:t>
      </w:r>
      <w:r w:rsidRPr="00944F1B">
        <w:rPr>
          <w:i/>
          <w:iCs/>
          <w:noProof/>
        </w:rPr>
        <w:t>332</w:t>
      </w:r>
      <w:r w:rsidRPr="00944F1B">
        <w:rPr>
          <w:noProof/>
        </w:rPr>
        <w:t>, 595–599.</w:t>
      </w:r>
    </w:p>
    <w:p w14:paraId="2209412C"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Bunsey, M., and Eichenbaum, H. (1996). Conservation of hippocampal memory function in rats and humans. Nature </w:t>
      </w:r>
      <w:r w:rsidRPr="00944F1B">
        <w:rPr>
          <w:i/>
          <w:iCs/>
          <w:noProof/>
        </w:rPr>
        <w:t>379</w:t>
      </w:r>
      <w:r w:rsidRPr="00944F1B">
        <w:rPr>
          <w:noProof/>
        </w:rPr>
        <w:t>, 255–257.</w:t>
      </w:r>
    </w:p>
    <w:p w14:paraId="5815EC0E"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Burwell, R.D., and Amaral, D.G. (1998). Cortical afferents of the perirhinal, postrhinal, and entorhinal cortices of the rat. J. Comp. Neurol. </w:t>
      </w:r>
      <w:r w:rsidRPr="00944F1B">
        <w:rPr>
          <w:i/>
          <w:iCs/>
          <w:noProof/>
        </w:rPr>
        <w:t>398</w:t>
      </w:r>
      <w:r w:rsidRPr="00944F1B">
        <w:rPr>
          <w:noProof/>
        </w:rPr>
        <w:t>, 179–205.</w:t>
      </w:r>
    </w:p>
    <w:p w14:paraId="5C0DC254"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Buzsáki, G. (2002). Theta oscillations in the hippocampus. Neuron </w:t>
      </w:r>
      <w:r w:rsidRPr="00944F1B">
        <w:rPr>
          <w:i/>
          <w:iCs/>
          <w:noProof/>
        </w:rPr>
        <w:t>33</w:t>
      </w:r>
      <w:r w:rsidRPr="00944F1B">
        <w:rPr>
          <w:noProof/>
        </w:rPr>
        <w:t>, 325–340.</w:t>
      </w:r>
    </w:p>
    <w:p w14:paraId="16E50A47"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Buzsáki, G. (2006). Rhythms of the Brain (New York, NY, US: Oxford University Press).</w:t>
      </w:r>
    </w:p>
    <w:p w14:paraId="6BC7FFA3" w14:textId="77777777" w:rsidR="00944F1B" w:rsidRPr="00944F1B" w:rsidRDefault="00944F1B" w:rsidP="00944F1B">
      <w:pPr>
        <w:widowControl w:val="0"/>
        <w:autoSpaceDE w:val="0"/>
        <w:autoSpaceDN w:val="0"/>
        <w:adjustRightInd w:val="0"/>
        <w:spacing w:after="240" w:line="240" w:lineRule="auto"/>
        <w:rPr>
          <w:noProof/>
        </w:rPr>
      </w:pPr>
      <w:r w:rsidRPr="00944F1B">
        <w:rPr>
          <w:noProof/>
        </w:rPr>
        <w:lastRenderedPageBreak/>
        <w:t xml:space="preserve">Buzsáki, G. (2015). Hippocampal sharp wave-ripple: A cognitive biomarker for episodic memory and planning. Hippocampus </w:t>
      </w:r>
      <w:r w:rsidRPr="00944F1B">
        <w:rPr>
          <w:i/>
          <w:iCs/>
          <w:noProof/>
        </w:rPr>
        <w:t>25</w:t>
      </w:r>
      <w:r w:rsidRPr="00944F1B">
        <w:rPr>
          <w:noProof/>
        </w:rPr>
        <w:t>, 1073–1188.</w:t>
      </w:r>
    </w:p>
    <w:p w14:paraId="72A6F2BE"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Buzsáki, G., and Llinás, R. (2017). Space and time in the brain. Science (80-. ). </w:t>
      </w:r>
      <w:r w:rsidRPr="00944F1B">
        <w:rPr>
          <w:i/>
          <w:iCs/>
          <w:noProof/>
        </w:rPr>
        <w:t>358</w:t>
      </w:r>
      <w:r w:rsidRPr="00944F1B">
        <w:rPr>
          <w:noProof/>
        </w:rPr>
        <w:t>, 482–485.</w:t>
      </w:r>
    </w:p>
    <w:p w14:paraId="09BB5DD6"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Buzsáki, G., and Mizuseki, K. (2014). The log-dynamic brain: how skewed distributions affect network operations. Nat. Rev. Neurosci. </w:t>
      </w:r>
      <w:r w:rsidRPr="00944F1B">
        <w:rPr>
          <w:i/>
          <w:iCs/>
          <w:noProof/>
        </w:rPr>
        <w:t>15</w:t>
      </w:r>
      <w:r w:rsidRPr="00944F1B">
        <w:rPr>
          <w:noProof/>
        </w:rPr>
        <w:t>, 264–278.</w:t>
      </w:r>
    </w:p>
    <w:p w14:paraId="740B8320"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Buzsáki, G., and Tingley, D. (2018). Special Issue: Time in the Brain Space and Time: The Hippocampus as a Sequence Generator.</w:t>
      </w:r>
    </w:p>
    <w:p w14:paraId="78B25F27"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Buzsáki, G., Leung, L.W., and Vanderwolf, C.H. (1983). Cellular bases of hippocampal EEG in the behaving rat. Brain Res. </w:t>
      </w:r>
      <w:r w:rsidRPr="00944F1B">
        <w:rPr>
          <w:i/>
          <w:iCs/>
          <w:noProof/>
        </w:rPr>
        <w:t>287</w:t>
      </w:r>
      <w:r w:rsidRPr="00944F1B">
        <w:rPr>
          <w:noProof/>
        </w:rPr>
        <w:t>, 139–171.</w:t>
      </w:r>
    </w:p>
    <w:p w14:paraId="6DF9572C"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Buzsáki, G., Horváth, Z., Urioste, R., Hetke, J., and Wise, K. (1992). High-frequency network oscillation in the hippocampus. Science </w:t>
      </w:r>
      <w:r w:rsidRPr="00944F1B">
        <w:rPr>
          <w:i/>
          <w:iCs/>
          <w:noProof/>
        </w:rPr>
        <w:t>256</w:t>
      </w:r>
      <w:r w:rsidRPr="00944F1B">
        <w:rPr>
          <w:noProof/>
        </w:rPr>
        <w:t>, 1025–1027.</w:t>
      </w:r>
    </w:p>
    <w:p w14:paraId="11922481"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Cai, D.J., Aharoni, D., Shuman, T., Shobe, J., Biane, J., Song, W., Wei, B., Veshkini, M., La-Vu, M., Lou, J., et al. (2016). A shared neural ensemble links distinct contextual memories encoded close in time. Nature </w:t>
      </w:r>
      <w:r w:rsidRPr="00944F1B">
        <w:rPr>
          <w:i/>
          <w:iCs/>
          <w:noProof/>
        </w:rPr>
        <w:t>534</w:t>
      </w:r>
      <w:r w:rsidRPr="00944F1B">
        <w:rPr>
          <w:noProof/>
        </w:rPr>
        <w:t>, 115–118.</w:t>
      </w:r>
    </w:p>
    <w:p w14:paraId="2E8F2389"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Cei, A., Girardeau, G., Drieu, C., Kanbi, K. El, and Zugaro, M. (2014). Reversed theta sequences of hippocampal cell assemblies during backward travel. Nat. Neurosci. </w:t>
      </w:r>
      <w:r w:rsidRPr="00944F1B">
        <w:rPr>
          <w:i/>
          <w:iCs/>
          <w:noProof/>
        </w:rPr>
        <w:t>17</w:t>
      </w:r>
      <w:r w:rsidRPr="00944F1B">
        <w:rPr>
          <w:noProof/>
        </w:rPr>
        <w:t>, 719–724.</w:t>
      </w:r>
    </w:p>
    <w:p w14:paraId="4452FADD"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Chambers, A.R., and Rumpel, S. (2017). A stable brain from unstable components: Emerging concepts and implications for neural computation. Neuroscience </w:t>
      </w:r>
      <w:r w:rsidRPr="00944F1B">
        <w:rPr>
          <w:i/>
          <w:iCs/>
          <w:noProof/>
        </w:rPr>
        <w:t>357</w:t>
      </w:r>
      <w:r w:rsidRPr="00944F1B">
        <w:rPr>
          <w:noProof/>
        </w:rPr>
        <w:t>, 172–184.</w:t>
      </w:r>
    </w:p>
    <w:p w14:paraId="3E6EBDB0"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Chenani, A., Sabariego, M., Schlesiger, M.I., Leutgeb, J.K., Leutgeb, S., and Leibold, C. (2019). Hippocampal CA1 replay becomes less prominent but more rigid without inputs from medial entorhinal cortex. Nat. Commun. </w:t>
      </w:r>
      <w:r w:rsidRPr="00944F1B">
        <w:rPr>
          <w:i/>
          <w:iCs/>
          <w:noProof/>
        </w:rPr>
        <w:t>10</w:t>
      </w:r>
      <w:r w:rsidRPr="00944F1B">
        <w:rPr>
          <w:noProof/>
        </w:rPr>
        <w:t>, 1341.</w:t>
      </w:r>
    </w:p>
    <w:p w14:paraId="396FD4C4"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Cheng, S., and Frank, L.M. (2008). New Experiences Enhance Coordinated Neural Activity in the Hippocampus. Neuron </w:t>
      </w:r>
      <w:r w:rsidRPr="00944F1B">
        <w:rPr>
          <w:i/>
          <w:iCs/>
          <w:noProof/>
        </w:rPr>
        <w:t>57</w:t>
      </w:r>
      <w:r w:rsidRPr="00944F1B">
        <w:rPr>
          <w:noProof/>
        </w:rPr>
        <w:t>, 303–313.</w:t>
      </w:r>
    </w:p>
    <w:p w14:paraId="12423627"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Choi, J.-H., Sim, S.-E., Kim, J.-I., Choi, D. Il, Oh, J., Ye, S., Lee, J., Kim, T., Ko, H.-G., Lim, C.-S., et al. (2018). Interregional synaptic maps among engram cells underlie memory formation. Science </w:t>
      </w:r>
      <w:r w:rsidRPr="00944F1B">
        <w:rPr>
          <w:i/>
          <w:iCs/>
          <w:noProof/>
        </w:rPr>
        <w:t>360</w:t>
      </w:r>
      <w:r w:rsidRPr="00944F1B">
        <w:rPr>
          <w:noProof/>
        </w:rPr>
        <w:t>, 430–435.</w:t>
      </w:r>
    </w:p>
    <w:p w14:paraId="11242C92"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Clem, R.L., and Schiller, D. (2016). New Learning and Unlearning: Strangers or Accomplices in Threat Memory Attenuation? Trends Neurosci. </w:t>
      </w:r>
      <w:r w:rsidRPr="00944F1B">
        <w:rPr>
          <w:i/>
          <w:iCs/>
          <w:noProof/>
        </w:rPr>
        <w:t>39</w:t>
      </w:r>
      <w:r w:rsidRPr="00944F1B">
        <w:rPr>
          <w:noProof/>
        </w:rPr>
        <w:t>, 340–351.</w:t>
      </w:r>
    </w:p>
    <w:p w14:paraId="33CE8B92"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Clopath, C., Bonhoeffer, T., Hübener, M., and Rose, T. (2017). Variance and invariance of neuronal long-term representations. Philos. Trans. R. Soc. Lond. B. Biol. Sci. </w:t>
      </w:r>
      <w:r w:rsidRPr="00944F1B">
        <w:rPr>
          <w:i/>
          <w:iCs/>
          <w:noProof/>
        </w:rPr>
        <w:t>372</w:t>
      </w:r>
      <w:r w:rsidRPr="00944F1B">
        <w:rPr>
          <w:noProof/>
        </w:rPr>
        <w:t xml:space="preserve">, </w:t>
      </w:r>
      <w:r w:rsidRPr="00944F1B">
        <w:rPr>
          <w:noProof/>
        </w:rPr>
        <w:lastRenderedPageBreak/>
        <w:t>20160161.</w:t>
      </w:r>
    </w:p>
    <w:p w14:paraId="15CD322A"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Cohen, N.J.J., and Eichenbaum, H. (1993). Memory, Amnesia, and the Hippocampal System (Cambridge, MA: MIT Press).</w:t>
      </w:r>
    </w:p>
    <w:p w14:paraId="7C0A2BBA"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Colgin, L.L. (2013). Mechanisms and Functions of Theta Rhythms. Annu. Rev. Neurosci. </w:t>
      </w:r>
      <w:r w:rsidRPr="00944F1B">
        <w:rPr>
          <w:i/>
          <w:iCs/>
          <w:noProof/>
        </w:rPr>
        <w:t>36</w:t>
      </w:r>
      <w:r w:rsidRPr="00944F1B">
        <w:rPr>
          <w:noProof/>
        </w:rPr>
        <w:t>, 295–312.</w:t>
      </w:r>
    </w:p>
    <w:p w14:paraId="2D3C80CC"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Colgin, L.L., Moser, E.I., and Moser, M.-B. (2008). Understanding memory through hippocampal remapping. Trends Neurosci. </w:t>
      </w:r>
      <w:r w:rsidRPr="00944F1B">
        <w:rPr>
          <w:i/>
          <w:iCs/>
          <w:noProof/>
        </w:rPr>
        <w:t>31</w:t>
      </w:r>
      <w:r w:rsidRPr="00944F1B">
        <w:rPr>
          <w:noProof/>
        </w:rPr>
        <w:t>, 469–477.</w:t>
      </w:r>
    </w:p>
    <w:p w14:paraId="0525E043"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Cui, Z., Gerfen, C.R., and Young, W.S. (2013). Hypothalamic and other connections with dorsal CA2 area of the mouse hippocampus. J. Comp. Neurol. </w:t>
      </w:r>
      <w:r w:rsidRPr="00944F1B">
        <w:rPr>
          <w:i/>
          <w:iCs/>
          <w:noProof/>
        </w:rPr>
        <w:t>521</w:t>
      </w:r>
      <w:r w:rsidRPr="00944F1B">
        <w:rPr>
          <w:noProof/>
        </w:rPr>
        <w:t>, 1844–1866.</w:t>
      </w:r>
    </w:p>
    <w:p w14:paraId="19192F20"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Czurkó, A., Hirase, H., Csicsvari, J., and Buzsáki, G. (1999). Sustained activation of hippocampal pyramidal cells by “space clamping” in a running wheel. Eur. J. Neurosci. </w:t>
      </w:r>
      <w:r w:rsidRPr="00944F1B">
        <w:rPr>
          <w:i/>
          <w:iCs/>
          <w:noProof/>
        </w:rPr>
        <w:t>11</w:t>
      </w:r>
      <w:r w:rsidRPr="00944F1B">
        <w:rPr>
          <w:noProof/>
        </w:rPr>
        <w:t>, 344–352.</w:t>
      </w:r>
    </w:p>
    <w:p w14:paraId="7631AEB8"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Danielson, N.B., Kaifosh, P., Zaremba, J.D., Lovett-Barron, M., Tsai, J., Denny, C.A., Balough, E.M., Goldberg, A.R., Drew, L.J., Hen, R., et al. (2016a). Distinct Contribution of Adult-Born Hippocampal Granule Cells to Context Encoding. Neuron </w:t>
      </w:r>
      <w:r w:rsidRPr="00944F1B">
        <w:rPr>
          <w:i/>
          <w:iCs/>
          <w:noProof/>
        </w:rPr>
        <w:t>90</w:t>
      </w:r>
      <w:r w:rsidRPr="00944F1B">
        <w:rPr>
          <w:noProof/>
        </w:rPr>
        <w:t>, 101–112.</w:t>
      </w:r>
    </w:p>
    <w:p w14:paraId="6B08CFB6"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Danielson, N.B., Zaremba, J.D., Kaifosh, P., Bowler, J., Ladow, M., and Losonczy, A. (2016b). Sublayer-Specific Coding Dynamics during Spatial Navigation and Learning in Hippocampal Area CA1. Neuron </w:t>
      </w:r>
      <w:r w:rsidRPr="00944F1B">
        <w:rPr>
          <w:i/>
          <w:iCs/>
          <w:noProof/>
        </w:rPr>
        <w:t>91</w:t>
      </w:r>
      <w:r w:rsidRPr="00944F1B">
        <w:rPr>
          <w:noProof/>
        </w:rPr>
        <w:t>, 652–665.</w:t>
      </w:r>
    </w:p>
    <w:p w14:paraId="4C157785"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Danielson, N.B., Turi, G.F., Ladow, M., Chavlis, S., Petrantonakis, P.C., Poirazi, P., and Losonczy, A. (2017). In Vivo Imaging of Dentate Gyrus Mossy Cells in Behaving Mice. Neuron </w:t>
      </w:r>
      <w:r w:rsidRPr="00944F1B">
        <w:rPr>
          <w:i/>
          <w:iCs/>
          <w:noProof/>
        </w:rPr>
        <w:t>93</w:t>
      </w:r>
      <w:r w:rsidRPr="00944F1B">
        <w:rPr>
          <w:noProof/>
        </w:rPr>
        <w:t>, 552–559.e4.</w:t>
      </w:r>
    </w:p>
    <w:p w14:paraId="6E9713A3"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Danjo, T., Toyoizumi, T., and Fujisawa, S. (2018). Spatial representations of self and other in the hippocampus. Science </w:t>
      </w:r>
      <w:r w:rsidRPr="00944F1B">
        <w:rPr>
          <w:i/>
          <w:iCs/>
          <w:noProof/>
        </w:rPr>
        <w:t>359</w:t>
      </w:r>
      <w:r w:rsidRPr="00944F1B">
        <w:rPr>
          <w:noProof/>
        </w:rPr>
        <w:t>, 213–218.</w:t>
      </w:r>
    </w:p>
    <w:p w14:paraId="34D94AC1"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Davachi, L., and DuBrow, S. (2015). How the hippocampus preserves order: the role of prediction and context. Trends Cogn. Sci. </w:t>
      </w:r>
      <w:r w:rsidRPr="00944F1B">
        <w:rPr>
          <w:i/>
          <w:iCs/>
          <w:noProof/>
        </w:rPr>
        <w:t>19</w:t>
      </w:r>
      <w:r w:rsidRPr="00944F1B">
        <w:rPr>
          <w:noProof/>
        </w:rPr>
        <w:t>, 92–99.</w:t>
      </w:r>
    </w:p>
    <w:p w14:paraId="0F158F61"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Davidson, T.J., Kloosterman, F., and Wilson, M.A. (2009). Hippocampal Replay of Extended Experience. Neuron </w:t>
      </w:r>
      <w:r w:rsidRPr="00944F1B">
        <w:rPr>
          <w:i/>
          <w:iCs/>
          <w:noProof/>
        </w:rPr>
        <w:t>63</w:t>
      </w:r>
      <w:r w:rsidRPr="00944F1B">
        <w:rPr>
          <w:noProof/>
        </w:rPr>
        <w:t>, 497–507.</w:t>
      </w:r>
    </w:p>
    <w:p w14:paraId="492A37BB"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Davis, P., Zaki, Y., Maguire, J., and Reijmers, L.G. (2017). Cellular and oscillatory substrates of fear extinction learning. Nat. Neurosci. </w:t>
      </w:r>
      <w:r w:rsidRPr="00944F1B">
        <w:rPr>
          <w:i/>
          <w:iCs/>
          <w:noProof/>
        </w:rPr>
        <w:t>20</w:t>
      </w:r>
      <w:r w:rsidRPr="00944F1B">
        <w:rPr>
          <w:noProof/>
        </w:rPr>
        <w:t>, 1624–1633.</w:t>
      </w:r>
    </w:p>
    <w:p w14:paraId="73A8E350"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Denny, C.A., Kheirbek, M.A., Alba, E.L., Tanaka, K.F., Brachman, R.A., Laughman, K.B., Tomm, N.K., Turi, G.F., Losonczy, A., and Hen, R. (2014). Hippocampal Memory Traces Are Differentially Modulated by Experience, Time, and Adult Neurogenesis. </w:t>
      </w:r>
      <w:r w:rsidRPr="00944F1B">
        <w:rPr>
          <w:noProof/>
        </w:rPr>
        <w:lastRenderedPageBreak/>
        <w:t xml:space="preserve">Neuron </w:t>
      </w:r>
      <w:r w:rsidRPr="00944F1B">
        <w:rPr>
          <w:i/>
          <w:iCs/>
          <w:noProof/>
        </w:rPr>
        <w:t>83</w:t>
      </w:r>
      <w:r w:rsidRPr="00944F1B">
        <w:rPr>
          <w:noProof/>
        </w:rPr>
        <w:t>, 189–201.</w:t>
      </w:r>
    </w:p>
    <w:p w14:paraId="312560DC"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Deshmukh, S.S., and Knierim, J.J. (2011). Representation of Non-Spatial and Spatial Information in the Lateral Entorhinal Cortex. Front. Behav. Neurosci. </w:t>
      </w:r>
      <w:r w:rsidRPr="00944F1B">
        <w:rPr>
          <w:i/>
          <w:iCs/>
          <w:noProof/>
        </w:rPr>
        <w:t>5</w:t>
      </w:r>
      <w:r w:rsidRPr="00944F1B">
        <w:rPr>
          <w:noProof/>
        </w:rPr>
        <w:t>, 69.</w:t>
      </w:r>
    </w:p>
    <w:p w14:paraId="0201A7E0"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Deshmukh, S.S., Johnson, J.L., and Knierim, J.J. (2012). Perirhinal cortex represents nonspatial, but not spatial, information in rats foraging in the presence of objects: Comparison with lateral entorhinal cortex. Hippocampus </w:t>
      </w:r>
      <w:r w:rsidRPr="00944F1B">
        <w:rPr>
          <w:i/>
          <w:iCs/>
          <w:noProof/>
        </w:rPr>
        <w:t>22</w:t>
      </w:r>
      <w:r w:rsidRPr="00944F1B">
        <w:rPr>
          <w:noProof/>
        </w:rPr>
        <w:t>, 2045–2058.</w:t>
      </w:r>
    </w:p>
    <w:p w14:paraId="1491E896"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Diamantaki, M., Coletta, S., Nasr, K., Zeraati, R., Laturnus, S., Berens, P., Preston-Ferrer, P., and Burgalossi, A. (2018). Manipulating Hippocampal Place Cell Activity by Single-Cell Stimulation in Freely Moving Mice. Cell Rep. </w:t>
      </w:r>
      <w:r w:rsidRPr="00944F1B">
        <w:rPr>
          <w:i/>
          <w:iCs/>
          <w:noProof/>
        </w:rPr>
        <w:t>23</w:t>
      </w:r>
      <w:r w:rsidRPr="00944F1B">
        <w:rPr>
          <w:noProof/>
        </w:rPr>
        <w:t>, 32–38.</w:t>
      </w:r>
    </w:p>
    <w:p w14:paraId="3C947C6A"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Diba, K., and Buzsáki, G. (2007). Forward and reverse hippocampal place-cell sequences during ripples. Nat. Neurosci. </w:t>
      </w:r>
      <w:r w:rsidRPr="00944F1B">
        <w:rPr>
          <w:i/>
          <w:iCs/>
          <w:noProof/>
        </w:rPr>
        <w:t>10</w:t>
      </w:r>
      <w:r w:rsidRPr="00944F1B">
        <w:rPr>
          <w:noProof/>
        </w:rPr>
        <w:t>, 1241–1242.</w:t>
      </w:r>
    </w:p>
    <w:p w14:paraId="2775C8A6"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Dragoi, G., and Buzsáki, G. (2006). Temporal Encoding of Place Sequences by Hippocampal Cell Assemblies. Neuron </w:t>
      </w:r>
      <w:r w:rsidRPr="00944F1B">
        <w:rPr>
          <w:i/>
          <w:iCs/>
          <w:noProof/>
        </w:rPr>
        <w:t>50</w:t>
      </w:r>
      <w:r w:rsidRPr="00944F1B">
        <w:rPr>
          <w:noProof/>
        </w:rPr>
        <w:t>, 145–157.</w:t>
      </w:r>
    </w:p>
    <w:p w14:paraId="6C9F4F7C"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Dragoi, G., and Tonegawa, S. (2011). Preplay of future place cell sequences by hippocampal cellular assemblies. Nature </w:t>
      </w:r>
      <w:r w:rsidRPr="00944F1B">
        <w:rPr>
          <w:i/>
          <w:iCs/>
          <w:noProof/>
        </w:rPr>
        <w:t>469</w:t>
      </w:r>
      <w:r w:rsidRPr="00944F1B">
        <w:rPr>
          <w:noProof/>
        </w:rPr>
        <w:t>, 397–401.</w:t>
      </w:r>
    </w:p>
    <w:p w14:paraId="36B93751"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Dragoi, G., and Tonegawa, S. (2013a). Development of schemas revealed by prior experience and NMDA receptor knock-out. Elife </w:t>
      </w:r>
      <w:r w:rsidRPr="00944F1B">
        <w:rPr>
          <w:i/>
          <w:iCs/>
          <w:noProof/>
        </w:rPr>
        <w:t>2</w:t>
      </w:r>
      <w:r w:rsidRPr="00944F1B">
        <w:rPr>
          <w:noProof/>
        </w:rPr>
        <w:t>.</w:t>
      </w:r>
    </w:p>
    <w:p w14:paraId="7A8BEE39"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Dragoi, G., and Tonegawa, S. (2013b). Selection of preconfigured cell assemblies for representation of novel spatial experiences. Philos. Trans. R. Soc. B Biol. Sci. </w:t>
      </w:r>
      <w:r w:rsidRPr="00944F1B">
        <w:rPr>
          <w:i/>
          <w:iCs/>
          <w:noProof/>
        </w:rPr>
        <w:t>369</w:t>
      </w:r>
      <w:r w:rsidRPr="00944F1B">
        <w:rPr>
          <w:noProof/>
        </w:rPr>
        <w:t>, 20120522–20120522.</w:t>
      </w:r>
    </w:p>
    <w:p w14:paraId="653EEBB4"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Drieu, C., Todorova, R., and Zugaro, M. (2018). Nested sequences of hippocampal assemblies during behavior support subsequent sleep replay. Science </w:t>
      </w:r>
      <w:r w:rsidRPr="00944F1B">
        <w:rPr>
          <w:i/>
          <w:iCs/>
          <w:noProof/>
        </w:rPr>
        <w:t>362</w:t>
      </w:r>
      <w:r w:rsidRPr="00944F1B">
        <w:rPr>
          <w:noProof/>
        </w:rPr>
        <w:t>, 675–679.</w:t>
      </w:r>
    </w:p>
    <w:p w14:paraId="39E540EB"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Dudek, S.M., Alexander, G.M., and Farris, S. (2016). Rediscovering area CA2: unique properties and functions. Nat. Rev. Neurosci. </w:t>
      </w:r>
      <w:r w:rsidRPr="00944F1B">
        <w:rPr>
          <w:i/>
          <w:iCs/>
          <w:noProof/>
        </w:rPr>
        <w:t>17</w:t>
      </w:r>
      <w:r w:rsidRPr="00944F1B">
        <w:rPr>
          <w:noProof/>
        </w:rPr>
        <w:t>, 89–102.</w:t>
      </w:r>
    </w:p>
    <w:p w14:paraId="2AF839C2"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Dupret, D., O’Neill, J., Pleydell-Bouverie, B., and Csicsvari, J. (2010). The reorganization and reactivation of hippocampal maps predict spatial memory performance. Nat. Neurosci. </w:t>
      </w:r>
      <w:r w:rsidRPr="00944F1B">
        <w:rPr>
          <w:i/>
          <w:iCs/>
          <w:noProof/>
        </w:rPr>
        <w:t>13</w:t>
      </w:r>
      <w:r w:rsidRPr="00944F1B">
        <w:rPr>
          <w:noProof/>
        </w:rPr>
        <w:t>, 995–1002.</w:t>
      </w:r>
    </w:p>
    <w:p w14:paraId="0FCC9EC5"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Dusek, J.A., and Eichenbaum, H. (1997). The hippocampus and memory for orderly stimulus relations. Proc. Natl. Acad. Sci. U. S. A. </w:t>
      </w:r>
      <w:r w:rsidRPr="00944F1B">
        <w:rPr>
          <w:i/>
          <w:iCs/>
          <w:noProof/>
        </w:rPr>
        <w:t>94</w:t>
      </w:r>
      <w:r w:rsidRPr="00944F1B">
        <w:rPr>
          <w:noProof/>
        </w:rPr>
        <w:t>, 7109–7114.</w:t>
      </w:r>
    </w:p>
    <w:p w14:paraId="37F3B67F"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Ego-Stengel, V., and Wilson, M.A. (2009). Disruption of ripple-associated hippocampal activity during rest impairs spatial learning in the rat. Hippocampus </w:t>
      </w:r>
      <w:r w:rsidRPr="00944F1B">
        <w:rPr>
          <w:i/>
          <w:iCs/>
          <w:noProof/>
        </w:rPr>
        <w:t>20</w:t>
      </w:r>
      <w:r w:rsidRPr="00944F1B">
        <w:rPr>
          <w:noProof/>
        </w:rPr>
        <w:t>, NA-NA.</w:t>
      </w:r>
    </w:p>
    <w:p w14:paraId="1BACF231" w14:textId="77777777" w:rsidR="00944F1B" w:rsidRPr="00944F1B" w:rsidRDefault="00944F1B" w:rsidP="00944F1B">
      <w:pPr>
        <w:widowControl w:val="0"/>
        <w:autoSpaceDE w:val="0"/>
        <w:autoSpaceDN w:val="0"/>
        <w:adjustRightInd w:val="0"/>
        <w:spacing w:after="240" w:line="240" w:lineRule="auto"/>
        <w:rPr>
          <w:noProof/>
        </w:rPr>
      </w:pPr>
      <w:r w:rsidRPr="00944F1B">
        <w:rPr>
          <w:noProof/>
        </w:rPr>
        <w:lastRenderedPageBreak/>
        <w:t xml:space="preserve">Eichenbaum, H. (2004). Hippocampus: Cognitive processes and neural representations that underlie declarative memory. Neuron </w:t>
      </w:r>
      <w:r w:rsidRPr="00944F1B">
        <w:rPr>
          <w:i/>
          <w:iCs/>
          <w:noProof/>
        </w:rPr>
        <w:t>44</w:t>
      </w:r>
      <w:r w:rsidRPr="00944F1B">
        <w:rPr>
          <w:noProof/>
        </w:rPr>
        <w:t>, 109–120.</w:t>
      </w:r>
    </w:p>
    <w:p w14:paraId="54D4034A"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Eichenbaum, H. (2013). Memory on time. Trends Cogn. Sci. </w:t>
      </w:r>
      <w:r w:rsidRPr="00944F1B">
        <w:rPr>
          <w:i/>
          <w:iCs/>
          <w:noProof/>
        </w:rPr>
        <w:t>17</w:t>
      </w:r>
      <w:r w:rsidRPr="00944F1B">
        <w:rPr>
          <w:noProof/>
        </w:rPr>
        <w:t>, 81–88.</w:t>
      </w:r>
    </w:p>
    <w:p w14:paraId="648EFE47"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Eichenbaum, H. (2014). Time cells in the hippocampus: a new dimension for mapping memories. Nat. Rev. Neurosci. </w:t>
      </w:r>
      <w:r w:rsidRPr="00944F1B">
        <w:rPr>
          <w:i/>
          <w:iCs/>
          <w:noProof/>
        </w:rPr>
        <w:t>15</w:t>
      </w:r>
      <w:r w:rsidRPr="00944F1B">
        <w:rPr>
          <w:noProof/>
        </w:rPr>
        <w:t>, 1–13.</w:t>
      </w:r>
    </w:p>
    <w:p w14:paraId="5CBDE62C"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Eichenbaum, H. (2016). What Versus Where: Non-spatial Aspects of Memory Representation by the Hippocampus. (Springer, Cham), pp. 101–117.</w:t>
      </w:r>
    </w:p>
    <w:p w14:paraId="7C3413E7"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Eichenbaum, H. (2017). On the Integration of Space, Time, and Memory. Neuron </w:t>
      </w:r>
      <w:r w:rsidRPr="00944F1B">
        <w:rPr>
          <w:i/>
          <w:iCs/>
          <w:noProof/>
        </w:rPr>
        <w:t>95</w:t>
      </w:r>
      <w:r w:rsidRPr="00944F1B">
        <w:rPr>
          <w:noProof/>
        </w:rPr>
        <w:t>, 1007–1018.</w:t>
      </w:r>
    </w:p>
    <w:p w14:paraId="74EC70A9"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Eichenbaum, H., and Cohen, N.J. (2014). Can We Reconcile the Declarative Memory and Spatial Navigation Views on Hippocampal Function? Neuron </w:t>
      </w:r>
      <w:r w:rsidRPr="00944F1B">
        <w:rPr>
          <w:i/>
          <w:iCs/>
          <w:noProof/>
        </w:rPr>
        <w:t>83</w:t>
      </w:r>
      <w:r w:rsidRPr="00944F1B">
        <w:rPr>
          <w:noProof/>
        </w:rPr>
        <w:t>, 764–770.</w:t>
      </w:r>
    </w:p>
    <w:p w14:paraId="2DAB0B64"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Eichenbaum, H., Dudchenko, P., Wood, E., Shapiro, M., and Tanila, H. (1999). The hippocampus, memory, and place cells: is it spatial memory or a memory space? Neuron </w:t>
      </w:r>
      <w:r w:rsidRPr="00944F1B">
        <w:rPr>
          <w:i/>
          <w:iCs/>
          <w:noProof/>
        </w:rPr>
        <w:t>23</w:t>
      </w:r>
      <w:r w:rsidRPr="00944F1B">
        <w:rPr>
          <w:noProof/>
        </w:rPr>
        <w:t>, 209–226.</w:t>
      </w:r>
    </w:p>
    <w:p w14:paraId="15E0C8E2"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Eichenbaum, H., Sauvage, M., Fortin, N., Komorowski, R., and Lipton, P. (2012). Towards a functional organization of episodic memory in the medial temporal lobe. Neurosci. Biobehav. Rev. </w:t>
      </w:r>
      <w:r w:rsidRPr="00944F1B">
        <w:rPr>
          <w:i/>
          <w:iCs/>
          <w:noProof/>
        </w:rPr>
        <w:t>36</w:t>
      </w:r>
      <w:r w:rsidRPr="00944F1B">
        <w:rPr>
          <w:noProof/>
        </w:rPr>
        <w:t>, 1597–1608.</w:t>
      </w:r>
    </w:p>
    <w:p w14:paraId="6B873980"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English, D.F., McKenzie, S., Evans, T., Kim, K., Yoon, E., and Buzsáki, G. (2017). Pyramidal Cell-Interneuron Circuit Architecture and Dynamics in Hippocampal Networks. Neuron </w:t>
      </w:r>
      <w:r w:rsidRPr="00944F1B">
        <w:rPr>
          <w:i/>
          <w:iCs/>
          <w:noProof/>
        </w:rPr>
        <w:t>96</w:t>
      </w:r>
      <w:r w:rsidRPr="00944F1B">
        <w:rPr>
          <w:noProof/>
        </w:rPr>
        <w:t>, 505–520.e7.</w:t>
      </w:r>
    </w:p>
    <w:p w14:paraId="3DB5D491"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Epsztein, J., Brecht, M., and Lee, A.K. (2011). Intracellular Determinants of Hippocampal CA1 Place and Silent Cell Activity in a Novel Environment. Neuron </w:t>
      </w:r>
      <w:r w:rsidRPr="00944F1B">
        <w:rPr>
          <w:i/>
          <w:iCs/>
          <w:noProof/>
        </w:rPr>
        <w:t>70</w:t>
      </w:r>
      <w:r w:rsidRPr="00944F1B">
        <w:rPr>
          <w:noProof/>
        </w:rPr>
        <w:t>, 109–120.</w:t>
      </w:r>
    </w:p>
    <w:p w14:paraId="03A89C44"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Ezzyat, Y., and Davachi, L. (2014). Similarity breeds proximity: pattern similarity within and across contexts is related to later mnemonic judgments of temporal proximity. Neuron </w:t>
      </w:r>
      <w:r w:rsidRPr="00944F1B">
        <w:rPr>
          <w:i/>
          <w:iCs/>
          <w:noProof/>
        </w:rPr>
        <w:t>81</w:t>
      </w:r>
      <w:r w:rsidRPr="00944F1B">
        <w:rPr>
          <w:noProof/>
        </w:rPr>
        <w:t>, 1179–1189.</w:t>
      </w:r>
    </w:p>
    <w:p w14:paraId="767F8B28"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Fanselow, M.S., and Dong, H.-W. (2010). Are the dorsal and ventral hippocampus functionally distinct structures? Neuron </w:t>
      </w:r>
      <w:r w:rsidRPr="00944F1B">
        <w:rPr>
          <w:i/>
          <w:iCs/>
          <w:noProof/>
        </w:rPr>
        <w:t>65</w:t>
      </w:r>
      <w:r w:rsidRPr="00944F1B">
        <w:rPr>
          <w:noProof/>
        </w:rPr>
        <w:t>, 7–19.</w:t>
      </w:r>
    </w:p>
    <w:p w14:paraId="160A6F0D"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Farooq, U., and Dragoi, G. (2019). Emergence of preconfigured and plastic time-compressed sequences in early postnatal development. Science </w:t>
      </w:r>
      <w:r w:rsidRPr="00944F1B">
        <w:rPr>
          <w:i/>
          <w:iCs/>
          <w:noProof/>
        </w:rPr>
        <w:t>363</w:t>
      </w:r>
      <w:r w:rsidRPr="00944F1B">
        <w:rPr>
          <w:noProof/>
        </w:rPr>
        <w:t>, 168–173.</w:t>
      </w:r>
    </w:p>
    <w:p w14:paraId="29530065"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Felix-Ortiz, A.C., Beyeler, A., Seo, C., Leppla, C.A., Wildes, C.P., and Tye, K.M. (2013). BLA to vHPC Inputs Modulate Anxiety-Related Behaviors. Neuron </w:t>
      </w:r>
      <w:r w:rsidRPr="00944F1B">
        <w:rPr>
          <w:i/>
          <w:iCs/>
          <w:noProof/>
        </w:rPr>
        <w:t>79</w:t>
      </w:r>
      <w:r w:rsidRPr="00944F1B">
        <w:rPr>
          <w:noProof/>
        </w:rPr>
        <w:t>, 658–664.</w:t>
      </w:r>
    </w:p>
    <w:p w14:paraId="7042DEC8" w14:textId="77777777" w:rsidR="00944F1B" w:rsidRPr="00944F1B" w:rsidRDefault="00944F1B" w:rsidP="00944F1B">
      <w:pPr>
        <w:widowControl w:val="0"/>
        <w:autoSpaceDE w:val="0"/>
        <w:autoSpaceDN w:val="0"/>
        <w:adjustRightInd w:val="0"/>
        <w:spacing w:after="240" w:line="240" w:lineRule="auto"/>
        <w:rPr>
          <w:noProof/>
        </w:rPr>
      </w:pPr>
      <w:r w:rsidRPr="00944F1B">
        <w:rPr>
          <w:noProof/>
        </w:rPr>
        <w:lastRenderedPageBreak/>
        <w:t xml:space="preserve">Feng, T., Silva, D., and Foster, D.J. (2015). Dissociation between the Experience-Dependent Development of Hippocampal Theta Sequences and Single-Trial Phase Precession. J. Neurosci. </w:t>
      </w:r>
      <w:r w:rsidRPr="00944F1B">
        <w:rPr>
          <w:i/>
          <w:iCs/>
          <w:noProof/>
        </w:rPr>
        <w:t>35</w:t>
      </w:r>
      <w:r w:rsidRPr="00944F1B">
        <w:rPr>
          <w:noProof/>
        </w:rPr>
        <w:t>, 4890–4902.</w:t>
      </w:r>
    </w:p>
    <w:p w14:paraId="5069926B"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Ferbinteanu, J., and Shapiro, M.L. (2003). Prospective and retrospective memory coding in the hippocampus. Neuron </w:t>
      </w:r>
      <w:r w:rsidRPr="00944F1B">
        <w:rPr>
          <w:i/>
          <w:iCs/>
          <w:noProof/>
        </w:rPr>
        <w:t>40</w:t>
      </w:r>
      <w:r w:rsidRPr="00944F1B">
        <w:rPr>
          <w:noProof/>
        </w:rPr>
        <w:t>, 1227–1239.</w:t>
      </w:r>
    </w:p>
    <w:p w14:paraId="7D230522"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Fortin, N.J., Agster, K.L., and Eichenbaum, H. (2002). Critical role of the hippocampus in memory for sequences of events. Nat. Neurosci. </w:t>
      </w:r>
      <w:r w:rsidRPr="00944F1B">
        <w:rPr>
          <w:i/>
          <w:iCs/>
          <w:noProof/>
        </w:rPr>
        <w:t>5</w:t>
      </w:r>
      <w:r w:rsidRPr="00944F1B">
        <w:rPr>
          <w:noProof/>
        </w:rPr>
        <w:t>, 458–462.</w:t>
      </w:r>
    </w:p>
    <w:p w14:paraId="4388E9A1"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Foster, D.J., and Wilson, M.A. (2006). Reverse replay of behavioural sequences in hippocampal place cells during the awake state. Nature </w:t>
      </w:r>
      <w:r w:rsidRPr="00944F1B">
        <w:rPr>
          <w:i/>
          <w:iCs/>
          <w:noProof/>
        </w:rPr>
        <w:t>440</w:t>
      </w:r>
      <w:r w:rsidRPr="00944F1B">
        <w:rPr>
          <w:noProof/>
        </w:rPr>
        <w:t>, 680–683.</w:t>
      </w:r>
    </w:p>
    <w:p w14:paraId="76779E20"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Foster, D.J., and Wilson, M.A. (2007). Hippocampal theta sequences. Hippocampus </w:t>
      </w:r>
      <w:r w:rsidRPr="00944F1B">
        <w:rPr>
          <w:i/>
          <w:iCs/>
          <w:noProof/>
        </w:rPr>
        <w:t>17</w:t>
      </w:r>
      <w:r w:rsidRPr="00944F1B">
        <w:rPr>
          <w:noProof/>
        </w:rPr>
        <w:t>, 1093–1099.</w:t>
      </w:r>
    </w:p>
    <w:p w14:paraId="65FA2D41"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Frank, A.C., Huang, S., Zhou, M., Gdalyahu, A., Kastellakis, G., Silva, T.K., Lu, E., Wen, X., Poirazi, P., Trachtenberg, J.T., et al. (2018). Hotspots of dendritic spine turnover facilitate clustered spine addition and learning and memory. Nat. Commun. </w:t>
      </w:r>
      <w:r w:rsidRPr="00944F1B">
        <w:rPr>
          <w:i/>
          <w:iCs/>
          <w:noProof/>
        </w:rPr>
        <w:t>9</w:t>
      </w:r>
      <w:r w:rsidRPr="00944F1B">
        <w:rPr>
          <w:noProof/>
        </w:rPr>
        <w:t>, 422.</w:t>
      </w:r>
    </w:p>
    <w:p w14:paraId="49A70BBA"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Frankland, P.W., and Bontempi, B. (2005). The organization of recent and remote memories. Nat. Rev. Neurosci. </w:t>
      </w:r>
      <w:r w:rsidRPr="00944F1B">
        <w:rPr>
          <w:i/>
          <w:iCs/>
          <w:noProof/>
        </w:rPr>
        <w:t>6</w:t>
      </w:r>
      <w:r w:rsidRPr="00944F1B">
        <w:rPr>
          <w:noProof/>
        </w:rPr>
        <w:t>, 119–130.</w:t>
      </w:r>
    </w:p>
    <w:p w14:paraId="2879B4BD"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Freund, T.F., and Antal, M. (1988). GABA-containing neurons in the septum control inhibitory interneurons in the hippocampus. Nature </w:t>
      </w:r>
      <w:r w:rsidRPr="00944F1B">
        <w:rPr>
          <w:i/>
          <w:iCs/>
          <w:noProof/>
        </w:rPr>
        <w:t>336</w:t>
      </w:r>
      <w:r w:rsidRPr="00944F1B">
        <w:rPr>
          <w:noProof/>
        </w:rPr>
        <w:t>, 170–173.</w:t>
      </w:r>
    </w:p>
    <w:p w14:paraId="60178C27"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Frey, U., Matthies, H., Reymann, K.G., and Matthies, H. (1991). The effect of dopaminergic D1 receptor blockade during tetanization on the expression of long-term potentiation in the rat CA1 region in vitro. Neurosci. Lett. </w:t>
      </w:r>
      <w:r w:rsidRPr="00944F1B">
        <w:rPr>
          <w:i/>
          <w:iCs/>
          <w:noProof/>
        </w:rPr>
        <w:t>129</w:t>
      </w:r>
      <w:r w:rsidRPr="00944F1B">
        <w:rPr>
          <w:noProof/>
        </w:rPr>
        <w:t>, 111–114.</w:t>
      </w:r>
    </w:p>
    <w:p w14:paraId="026897AD"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Friston, K., and Buzsáki, G. (2016). The Functional Anatomy of Time: What and When in the Brain Good Enough Brains and Good Enough Models. Trends Cogn. Sci. </w:t>
      </w:r>
      <w:r w:rsidRPr="00944F1B">
        <w:rPr>
          <w:i/>
          <w:iCs/>
          <w:noProof/>
        </w:rPr>
        <w:t>20</w:t>
      </w:r>
      <w:r w:rsidRPr="00944F1B">
        <w:rPr>
          <w:noProof/>
        </w:rPr>
        <w:t>, 500–511.</w:t>
      </w:r>
    </w:p>
    <w:p w14:paraId="018F83B8"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Fyhn, M., Molden, S., Hollup, S., Moser, M.-B., and Moser, E. (2002). Hippocampal neurons responding to first-time dislocation of a target object. Neuron </w:t>
      </w:r>
      <w:r w:rsidRPr="00944F1B">
        <w:rPr>
          <w:i/>
          <w:iCs/>
          <w:noProof/>
        </w:rPr>
        <w:t>35</w:t>
      </w:r>
      <w:r w:rsidRPr="00944F1B">
        <w:rPr>
          <w:noProof/>
        </w:rPr>
        <w:t>, 555–566.</w:t>
      </w:r>
    </w:p>
    <w:p w14:paraId="79BCE257"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Garner, A.R., Rowland, D.C., Hwang, S.Y., Baumgaertel, K., Roth, B.L., Kentros, C., and Mayford, M. (2012). Generation of a Synthetic Memory Trace. Science (80-. ). </w:t>
      </w:r>
      <w:r w:rsidRPr="00944F1B">
        <w:rPr>
          <w:i/>
          <w:iCs/>
          <w:noProof/>
        </w:rPr>
        <w:t>335</w:t>
      </w:r>
      <w:r w:rsidRPr="00944F1B">
        <w:rPr>
          <w:noProof/>
        </w:rPr>
        <w:t>, 1513–1516.</w:t>
      </w:r>
    </w:p>
    <w:p w14:paraId="5E4412CB"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Ghosh, K.K., Burns, L.D., Cocker, E.D., Nimmerjahn, A., Ziv, Y., Gamal, A. El, and Schnitzer, M.J. (2011). Miniaturized integration of a fluorescence microscope. Nat. Methods </w:t>
      </w:r>
      <w:r w:rsidRPr="00944F1B">
        <w:rPr>
          <w:i/>
          <w:iCs/>
          <w:noProof/>
        </w:rPr>
        <w:t>8</w:t>
      </w:r>
      <w:r w:rsidRPr="00944F1B">
        <w:rPr>
          <w:noProof/>
        </w:rPr>
        <w:t>, 871–878.</w:t>
      </w:r>
    </w:p>
    <w:p w14:paraId="7491D1D5" w14:textId="77777777" w:rsidR="00944F1B" w:rsidRPr="00944F1B" w:rsidRDefault="00944F1B" w:rsidP="00944F1B">
      <w:pPr>
        <w:widowControl w:val="0"/>
        <w:autoSpaceDE w:val="0"/>
        <w:autoSpaceDN w:val="0"/>
        <w:adjustRightInd w:val="0"/>
        <w:spacing w:after="240" w:line="240" w:lineRule="auto"/>
        <w:rPr>
          <w:noProof/>
        </w:rPr>
      </w:pPr>
      <w:r w:rsidRPr="00944F1B">
        <w:rPr>
          <w:noProof/>
        </w:rPr>
        <w:lastRenderedPageBreak/>
        <w:t xml:space="preserve">Gill, P.R., Mizumori, S.J.Y., and Smith, D.M. (2011). Hippocampal episode fields develop with learning. Hippocampus </w:t>
      </w:r>
      <w:r w:rsidRPr="00944F1B">
        <w:rPr>
          <w:i/>
          <w:iCs/>
          <w:noProof/>
        </w:rPr>
        <w:t>21</w:t>
      </w:r>
      <w:r w:rsidRPr="00944F1B">
        <w:rPr>
          <w:noProof/>
        </w:rPr>
        <w:t>, 1240–1249.</w:t>
      </w:r>
    </w:p>
    <w:p w14:paraId="192BBB49"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Girardeau, G., Benchenane, K., Wiener, S.I., Buzsáki, G., and Zugaro, M.B. (2009). Selective suppression of hippocampal ripples impairs spatial memory. Nat. Neurosci. </w:t>
      </w:r>
      <w:r w:rsidRPr="00944F1B">
        <w:rPr>
          <w:i/>
          <w:iCs/>
          <w:noProof/>
        </w:rPr>
        <w:t>12</w:t>
      </w:r>
      <w:r w:rsidRPr="00944F1B">
        <w:rPr>
          <w:noProof/>
        </w:rPr>
        <w:t>, 1222–1223.</w:t>
      </w:r>
    </w:p>
    <w:p w14:paraId="3DBCB05E"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Gonçalves, J.T., Schafer, S.T., and Gage, F.H. (2016). Adult Neurogenesis in the Hippocampus: From Stem Cells to Behavior. Cell </w:t>
      </w:r>
      <w:r w:rsidRPr="00944F1B">
        <w:rPr>
          <w:i/>
          <w:iCs/>
          <w:noProof/>
        </w:rPr>
        <w:t>167</w:t>
      </w:r>
      <w:r w:rsidRPr="00944F1B">
        <w:rPr>
          <w:noProof/>
        </w:rPr>
        <w:t>, 897–914.</w:t>
      </w:r>
    </w:p>
    <w:p w14:paraId="0AC6DF9E"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Goode, T.D., Jin, J., and Maren, S. (2018). Neural circuits for fear relapse. In Neurobiology of Abnormal Emotion and Motivated Behaviors, S. Sangha, and D. Foti, eds. pp. 182–202.</w:t>
      </w:r>
    </w:p>
    <w:p w14:paraId="0A7D5F3B"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Greenberg, M.E., and Ziff, E.B. (1984). Stimulation of 3T3 cells induces transcription of the c-fos proto-oncogene. Nature </w:t>
      </w:r>
      <w:r w:rsidRPr="00944F1B">
        <w:rPr>
          <w:i/>
          <w:iCs/>
          <w:noProof/>
        </w:rPr>
        <w:t>311</w:t>
      </w:r>
      <w:r w:rsidRPr="00944F1B">
        <w:rPr>
          <w:noProof/>
        </w:rPr>
        <w:t>, 433–438.</w:t>
      </w:r>
    </w:p>
    <w:p w14:paraId="06BB2212"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Grewe, B.F., Gründemann, J., Kitch, L.J., Lecoq, J.A., Parker, J.G., Marshall, J.D., Larkin, M.C., Jercog, P.E., Grenier, F., Li, J.Z., et al. (2017). Neural ensemble dynamics underlying a long-term associative memory. Nature </w:t>
      </w:r>
      <w:r w:rsidRPr="00944F1B">
        <w:rPr>
          <w:i/>
          <w:iCs/>
          <w:noProof/>
        </w:rPr>
        <w:t>543</w:t>
      </w:r>
      <w:r w:rsidRPr="00944F1B">
        <w:rPr>
          <w:noProof/>
        </w:rPr>
        <w:t>, 670–675.</w:t>
      </w:r>
    </w:p>
    <w:p w14:paraId="5416B287"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Grosmark, A.D., and Buzsáki, G. (2016). Diversity in neural firing dynamics supports both rigid and learned hippocampal sequences. Science (80-. ). </w:t>
      </w:r>
      <w:r w:rsidRPr="00944F1B">
        <w:rPr>
          <w:i/>
          <w:iCs/>
          <w:noProof/>
        </w:rPr>
        <w:t>351</w:t>
      </w:r>
      <w:r w:rsidRPr="00944F1B">
        <w:rPr>
          <w:noProof/>
        </w:rPr>
        <w:t>, 1440–1443.</w:t>
      </w:r>
    </w:p>
    <w:p w14:paraId="05CBC268"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Gupta, A.S., van der Meer, M.A.A., Touretzky, D.S., and Redish, A.D. (2010). Hippocampal Replay Is Not a Simple Function of Experience. Neuron </w:t>
      </w:r>
      <w:r w:rsidRPr="00944F1B">
        <w:rPr>
          <w:i/>
          <w:iCs/>
          <w:noProof/>
        </w:rPr>
        <w:t>65</w:t>
      </w:r>
      <w:r w:rsidRPr="00944F1B">
        <w:rPr>
          <w:noProof/>
        </w:rPr>
        <w:t>, 695–705.</w:t>
      </w:r>
    </w:p>
    <w:p w14:paraId="74EDCFB1"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Guzman, S.J., Schlögl, A., Frotscher, M., and Jonas, P. (2016). Synaptic mechanisms of pattern completion in the hippocampal CA3 network. Science </w:t>
      </w:r>
      <w:r w:rsidRPr="00944F1B">
        <w:rPr>
          <w:i/>
          <w:iCs/>
          <w:noProof/>
        </w:rPr>
        <w:t>353</w:t>
      </w:r>
      <w:r w:rsidRPr="00944F1B">
        <w:rPr>
          <w:noProof/>
        </w:rPr>
        <w:t>, 1117–1123.</w:t>
      </w:r>
    </w:p>
    <w:p w14:paraId="6245B72E"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Hafting, T., Fyhn, M., Molden, S., Moser, M.-B., and Moser, E.I. (2005). Microstructure of a spatial map in the entorhinal cortex. Nature </w:t>
      </w:r>
      <w:r w:rsidRPr="00944F1B">
        <w:rPr>
          <w:i/>
          <w:iCs/>
          <w:noProof/>
        </w:rPr>
        <w:t>436</w:t>
      </w:r>
      <w:r w:rsidRPr="00944F1B">
        <w:rPr>
          <w:noProof/>
        </w:rPr>
        <w:t>, 801–806.</w:t>
      </w:r>
    </w:p>
    <w:p w14:paraId="27913F8C"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Hales, J.B., Schlesiger, M.I., Leutgeb, J.K., Squire, L.R., Leutgeb, S., and Clark, R.E. (2014). Medial Entorhinal Cortex Lesions Only Partially Disrupt Hippocampal Place Cells and Hippocampus-Dependent Place Memory. Cell Rep. </w:t>
      </w:r>
      <w:r w:rsidRPr="00944F1B">
        <w:rPr>
          <w:i/>
          <w:iCs/>
          <w:noProof/>
        </w:rPr>
        <w:t>9</w:t>
      </w:r>
      <w:r w:rsidRPr="00944F1B">
        <w:rPr>
          <w:noProof/>
        </w:rPr>
        <w:t>, 893–901.</w:t>
      </w:r>
    </w:p>
    <w:p w14:paraId="0A3F9D8D"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Hamel, E.J.O., Grewe, B.F., Parker, J.G., and Schnitzer, M.J. (2015). Cellular Level Brain Imaging in Behaving Mammals: An Engineering Approach. Neuron </w:t>
      </w:r>
      <w:r w:rsidRPr="00944F1B">
        <w:rPr>
          <w:i/>
          <w:iCs/>
          <w:noProof/>
        </w:rPr>
        <w:t>86</w:t>
      </w:r>
      <w:r w:rsidRPr="00944F1B">
        <w:rPr>
          <w:noProof/>
        </w:rPr>
        <w:t>, 140–159.</w:t>
      </w:r>
    </w:p>
    <w:p w14:paraId="458BECD5"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Han, J.-H., Kushner, S.A., Yiu, A.P., Cole, C.J., Matynia, A., Brown, R.A., Neve, R.L., Guzowski, J.F., Silva, A.J., and Josselyn, S.A. (2007). Neuronal Competition and Selection During Memory Formation. Science (80-. ). </w:t>
      </w:r>
      <w:r w:rsidRPr="00944F1B">
        <w:rPr>
          <w:i/>
          <w:iCs/>
          <w:noProof/>
        </w:rPr>
        <w:t>316</w:t>
      </w:r>
      <w:r w:rsidRPr="00944F1B">
        <w:rPr>
          <w:noProof/>
        </w:rPr>
        <w:t>, 457–460.</w:t>
      </w:r>
    </w:p>
    <w:p w14:paraId="24099394"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Han, J.-H., Kushner, S.A., Yiu, A.P., Hsiang, H.-L., Buch, T., Waisman, A., Bontempi, </w:t>
      </w:r>
      <w:r w:rsidRPr="00944F1B">
        <w:rPr>
          <w:noProof/>
        </w:rPr>
        <w:lastRenderedPageBreak/>
        <w:t xml:space="preserve">B., Neve, R.L., Frankland, P.W., and Josselyn, S.A. (2009). Selective Erasure of a Fear Memory. Science (80-. ). </w:t>
      </w:r>
      <w:r w:rsidRPr="00944F1B">
        <w:rPr>
          <w:i/>
          <w:iCs/>
          <w:noProof/>
        </w:rPr>
        <w:t>323</w:t>
      </w:r>
      <w:r w:rsidRPr="00944F1B">
        <w:rPr>
          <w:noProof/>
        </w:rPr>
        <w:t>, 1492–1496.</w:t>
      </w:r>
    </w:p>
    <w:p w14:paraId="1E6F5355"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Harris, K.D., Csicsvari, J., Hirase, H., Dragoi, G., and Buzsáki, G. (2003). Organization of cell assemblies in the hippocampus. Nature </w:t>
      </w:r>
      <w:r w:rsidRPr="00944F1B">
        <w:rPr>
          <w:i/>
          <w:iCs/>
          <w:noProof/>
        </w:rPr>
        <w:t>424</w:t>
      </w:r>
      <w:r w:rsidRPr="00944F1B">
        <w:rPr>
          <w:noProof/>
        </w:rPr>
        <w:t>, 552–556.</w:t>
      </w:r>
    </w:p>
    <w:p w14:paraId="2FDCB10E"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Hartley, T., Lever, C., Burgess, N., and O’Keefe, J. (2014). Space in the brain: how the hippocampal formation supports spatial cognition. Philos. Trans. R. Soc. Lond. B. Biol. Sci. </w:t>
      </w:r>
      <w:r w:rsidRPr="00944F1B">
        <w:rPr>
          <w:i/>
          <w:iCs/>
          <w:noProof/>
        </w:rPr>
        <w:t>369</w:t>
      </w:r>
      <w:r w:rsidRPr="00944F1B">
        <w:rPr>
          <w:noProof/>
        </w:rPr>
        <w:t>, 20120510.</w:t>
      </w:r>
    </w:p>
    <w:p w14:paraId="4081435F"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Hasselmo, M.E. (2005). What is the function of hippocampal theta rhythm?—Linking behavioral data to phasic properties of field potential and unit recording data. Hippocampus </w:t>
      </w:r>
      <w:r w:rsidRPr="00944F1B">
        <w:rPr>
          <w:i/>
          <w:iCs/>
          <w:noProof/>
        </w:rPr>
        <w:t>15</w:t>
      </w:r>
      <w:r w:rsidRPr="00944F1B">
        <w:rPr>
          <w:noProof/>
        </w:rPr>
        <w:t>, 936–949.</w:t>
      </w:r>
    </w:p>
    <w:p w14:paraId="3A0272D2"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Hasselmo, M.E. (2009). A model of episodic memory: Mental time travel along encoded trajectories using grid cells. Neurobiol. Learn. Mem. </w:t>
      </w:r>
      <w:r w:rsidRPr="00944F1B">
        <w:rPr>
          <w:i/>
          <w:iCs/>
          <w:noProof/>
        </w:rPr>
        <w:t>92</w:t>
      </w:r>
      <w:r w:rsidRPr="00944F1B">
        <w:rPr>
          <w:noProof/>
        </w:rPr>
        <w:t>, 559–573.</w:t>
      </w:r>
    </w:p>
    <w:p w14:paraId="0AFBBDEE"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Hasselmo, M.E., Bodelón, C., and Wyble, B.P. (2002). A Proposed Function for Hippocampal Theta Rhythm: Separate Phases of Encoding and Retrieval Enhance Reversal of Prior Learning. Neural Comput. </w:t>
      </w:r>
      <w:r w:rsidRPr="00944F1B">
        <w:rPr>
          <w:i/>
          <w:iCs/>
          <w:noProof/>
        </w:rPr>
        <w:t>14</w:t>
      </w:r>
      <w:r w:rsidRPr="00944F1B">
        <w:rPr>
          <w:noProof/>
        </w:rPr>
        <w:t>, 793–817.</w:t>
      </w:r>
    </w:p>
    <w:p w14:paraId="76B20C8E"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Hebb, D. (1949). The Organization of Behavior (New York: Wiley &amp; Sons).</w:t>
      </w:r>
      <w:bookmarkStart w:id="235" w:name="_GoBack"/>
      <w:bookmarkEnd w:id="235"/>
    </w:p>
    <w:p w14:paraId="27988D29"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Henze, D.A., Wittner, L., and Buzsáki, G. (2002). Single granule cells reliably discharge targets in the hippocampal CA3 network in vivo. Nat. Neurosci. </w:t>
      </w:r>
      <w:r w:rsidRPr="00944F1B">
        <w:rPr>
          <w:i/>
          <w:iCs/>
          <w:noProof/>
        </w:rPr>
        <w:t>5</w:t>
      </w:r>
      <w:r w:rsidRPr="00944F1B">
        <w:rPr>
          <w:noProof/>
        </w:rPr>
        <w:t>, 790–795.</w:t>
      </w:r>
    </w:p>
    <w:p w14:paraId="226C3530"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Herry, C., Ciocchi, S., Senn, V., Demmou, L., Müller, C., and Lüthi, A. (2008). Switching on and off fear by distinct neuronal circuits. Nature </w:t>
      </w:r>
      <w:r w:rsidRPr="00944F1B">
        <w:rPr>
          <w:i/>
          <w:iCs/>
          <w:noProof/>
        </w:rPr>
        <w:t>454</w:t>
      </w:r>
      <w:r w:rsidRPr="00944F1B">
        <w:rPr>
          <w:noProof/>
        </w:rPr>
        <w:t>, 600–606.</w:t>
      </w:r>
    </w:p>
    <w:p w14:paraId="2C413D5E"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Heys, J.G., and Dombeck, D.A. (2018). Evidence for a subcircuit in medial entorhinal cortex representing elapsed time during immobility. Nat. Neurosci. </w:t>
      </w:r>
      <w:r w:rsidRPr="00944F1B">
        <w:rPr>
          <w:i/>
          <w:iCs/>
          <w:noProof/>
        </w:rPr>
        <w:t>21</w:t>
      </w:r>
      <w:r w:rsidRPr="00944F1B">
        <w:rPr>
          <w:noProof/>
        </w:rPr>
        <w:t>, 1574–1582.</w:t>
      </w:r>
    </w:p>
    <w:p w14:paraId="5DDC0B33"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Hill, A.J. (1978). First occurrence of hippocampal spatial firing in a new environment. Exp. Neurol. </w:t>
      </w:r>
      <w:r w:rsidRPr="00944F1B">
        <w:rPr>
          <w:i/>
          <w:iCs/>
          <w:noProof/>
        </w:rPr>
        <w:t>62</w:t>
      </w:r>
      <w:r w:rsidRPr="00944F1B">
        <w:rPr>
          <w:noProof/>
        </w:rPr>
        <w:t>, 282–297.</w:t>
      </w:r>
    </w:p>
    <w:p w14:paraId="5DA68B60"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Hitti, F.L., and Siegelbaum, S.A. (2014). The hippocampal CA2 region is essential for social memory. Nature </w:t>
      </w:r>
      <w:r w:rsidRPr="00944F1B">
        <w:rPr>
          <w:i/>
          <w:iCs/>
          <w:noProof/>
        </w:rPr>
        <w:t>508</w:t>
      </w:r>
      <w:r w:rsidRPr="00944F1B">
        <w:rPr>
          <w:noProof/>
        </w:rPr>
        <w:t>, 88–92.</w:t>
      </w:r>
    </w:p>
    <w:p w14:paraId="593DD8A3"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Holtmaat, A., and Caroni, P. (2016). Functional and structural underpinnings of neuronal assembly formation in learning. Nat. Neurosci. </w:t>
      </w:r>
      <w:r w:rsidRPr="00944F1B">
        <w:rPr>
          <w:i/>
          <w:iCs/>
          <w:noProof/>
        </w:rPr>
        <w:t>19</w:t>
      </w:r>
      <w:r w:rsidRPr="00944F1B">
        <w:rPr>
          <w:noProof/>
        </w:rPr>
        <w:t>, 1553–1562.</w:t>
      </w:r>
    </w:p>
    <w:p w14:paraId="34ACBB3C"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Howard, M.W., and Eichenbaum, H. (2013). The hippocampus, time, and memory across scales. J. Exp. Psychol. Gen. </w:t>
      </w:r>
      <w:r w:rsidRPr="00944F1B">
        <w:rPr>
          <w:i/>
          <w:iCs/>
          <w:noProof/>
        </w:rPr>
        <w:t>142</w:t>
      </w:r>
      <w:r w:rsidRPr="00944F1B">
        <w:rPr>
          <w:noProof/>
        </w:rPr>
        <w:t>, 1211–1230.</w:t>
      </w:r>
    </w:p>
    <w:p w14:paraId="6197B45A"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Howard, M.W., and Eichenbaum, H. (2015). Time and space in the hippocampus. Brain </w:t>
      </w:r>
      <w:r w:rsidRPr="00944F1B">
        <w:rPr>
          <w:noProof/>
        </w:rPr>
        <w:lastRenderedPageBreak/>
        <w:t xml:space="preserve">Res. </w:t>
      </w:r>
      <w:r w:rsidRPr="00944F1B">
        <w:rPr>
          <w:i/>
          <w:iCs/>
          <w:noProof/>
        </w:rPr>
        <w:t>1621</w:t>
      </w:r>
      <w:r w:rsidRPr="00944F1B">
        <w:rPr>
          <w:noProof/>
        </w:rPr>
        <w:t>, 345–354.</w:t>
      </w:r>
    </w:p>
    <w:p w14:paraId="13EECC72"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Howard, M.W., Fotedar, M.S., Datey, A. V, and Hasselmo, M.E. (2005). The temporal context model in spatial navigation and relational learning: toward a common explanation of medial temporal lobe function across domains. Psychol. Rev. </w:t>
      </w:r>
      <w:r w:rsidRPr="00944F1B">
        <w:rPr>
          <w:i/>
          <w:iCs/>
          <w:noProof/>
        </w:rPr>
        <w:t>112</w:t>
      </w:r>
      <w:r w:rsidRPr="00944F1B">
        <w:rPr>
          <w:noProof/>
        </w:rPr>
        <w:t>, 75–116.</w:t>
      </w:r>
    </w:p>
    <w:p w14:paraId="4B25EC88"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Howard, M.W., MacDonald, C.J., Tiganj, Z., Shankar, K.H., Du, Q., Hasselmo, M.E., and Eichenbaum, H. (2014). A Unified Mathematical Framework for Coding Time, Space, and Sequences in the Hippocampal Region. J. Neurosci. </w:t>
      </w:r>
      <w:r w:rsidRPr="00944F1B">
        <w:rPr>
          <w:i/>
          <w:iCs/>
          <w:noProof/>
        </w:rPr>
        <w:t>34</w:t>
      </w:r>
      <w:r w:rsidRPr="00944F1B">
        <w:rPr>
          <w:noProof/>
        </w:rPr>
        <w:t>, 4692–4707.</w:t>
      </w:r>
    </w:p>
    <w:p w14:paraId="08F00350"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Howard, M.W., Shankar, K.H., Aue, W.R., and Criss, A.H. (2015). A distributed representation of internal time. Psychol. Rev. </w:t>
      </w:r>
      <w:r w:rsidRPr="00944F1B">
        <w:rPr>
          <w:i/>
          <w:iCs/>
          <w:noProof/>
        </w:rPr>
        <w:t>122</w:t>
      </w:r>
      <w:r w:rsidRPr="00944F1B">
        <w:rPr>
          <w:noProof/>
        </w:rPr>
        <w:t>, 24–53.</w:t>
      </w:r>
    </w:p>
    <w:p w14:paraId="7ABBC8BC"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Hsiang, H.-L., Epp, J.R., van den Oever, M.C., Yan, C., Rashid, A.J., Insel, N., Ye, L., Niibori, Y., Deisseroth, K., Frankland, P.W., et al. (2014). Manipulating a “Cocaine Engram” in Mice. J. Neurosci. </w:t>
      </w:r>
      <w:r w:rsidRPr="00944F1B">
        <w:rPr>
          <w:i/>
          <w:iCs/>
          <w:noProof/>
        </w:rPr>
        <w:t>34</w:t>
      </w:r>
      <w:r w:rsidRPr="00944F1B">
        <w:rPr>
          <w:noProof/>
        </w:rPr>
        <w:t>, 14115–14127.</w:t>
      </w:r>
    </w:p>
    <w:p w14:paraId="1110C8BD"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Hwaun, E., and Colgin, L.L. (2019). CA3 place cells that represent a novel waking experience are preferentially reactivated during sharp wave</w:t>
      </w:r>
      <w:r w:rsidRPr="00944F1B">
        <w:rPr>
          <w:rFonts w:ascii="OCR A Std" w:hAnsi="OCR A Std" w:cs="OCR A Std"/>
          <w:noProof/>
        </w:rPr>
        <w:t>‐</w:t>
      </w:r>
      <w:r w:rsidRPr="00944F1B">
        <w:rPr>
          <w:noProof/>
        </w:rPr>
        <w:t>ripples in subsequent sleep. Hippocampus hipo.23090.</w:t>
      </w:r>
    </w:p>
    <w:p w14:paraId="4BF1B8A0"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Ito, H.T., Zhang, S.-J., Witter, M.P., Moser, E.I., and Moser, M.-B. (2015). A prefrontal–thalamo–hippocampal circuit for goal-directed spatial navigation. Nature </w:t>
      </w:r>
      <w:r w:rsidRPr="00944F1B">
        <w:rPr>
          <w:i/>
          <w:iCs/>
          <w:noProof/>
        </w:rPr>
        <w:t>522</w:t>
      </w:r>
      <w:r w:rsidRPr="00944F1B">
        <w:rPr>
          <w:noProof/>
        </w:rPr>
        <w:t>, 50–55.</w:t>
      </w:r>
    </w:p>
    <w:p w14:paraId="1344B449"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Itskov, V., Curto, C., Pastalkova, E., and Buzsáki, G. (2011). Cell assembly sequences arising from spike threshold adaptation keep track of time in the hippocampus. J. Neurosci. </w:t>
      </w:r>
      <w:r w:rsidRPr="00944F1B">
        <w:rPr>
          <w:i/>
          <w:iCs/>
          <w:noProof/>
        </w:rPr>
        <w:t>31</w:t>
      </w:r>
      <w:r w:rsidRPr="00944F1B">
        <w:rPr>
          <w:noProof/>
        </w:rPr>
        <w:t>, 2828–2834.</w:t>
      </w:r>
    </w:p>
    <w:p w14:paraId="4DC5060C"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Jadhav, S.P., Kemere, C., German, P.W., and Frank, L.M. (2012). Awake Hippocampal Sharp-Wave Ripples Support Spatial Memory. Science (80-. ). </w:t>
      </w:r>
      <w:r w:rsidRPr="00944F1B">
        <w:rPr>
          <w:i/>
          <w:iCs/>
          <w:noProof/>
        </w:rPr>
        <w:t>336</w:t>
      </w:r>
      <w:r w:rsidRPr="00944F1B">
        <w:rPr>
          <w:noProof/>
        </w:rPr>
        <w:t>, 1454–1458.</w:t>
      </w:r>
    </w:p>
    <w:p w14:paraId="1A85D6AC"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Jaramillo, J., and Kempter, R. (2017). Phase precession: a neural code underlying episodic memory? Curr. Opin. Neurobiol. </w:t>
      </w:r>
      <w:r w:rsidRPr="00944F1B">
        <w:rPr>
          <w:i/>
          <w:iCs/>
          <w:noProof/>
        </w:rPr>
        <w:t>43</w:t>
      </w:r>
      <w:r w:rsidRPr="00944F1B">
        <w:rPr>
          <w:noProof/>
        </w:rPr>
        <w:t>, 130–138.</w:t>
      </w:r>
    </w:p>
    <w:p w14:paraId="1B8955EF"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Jarsky, T., Roxin, A., Kath, W.L., and Spruston, N. (2005). Conditional dendritic spike propagation following distal synaptic activation of hippocampal CA1 pyramidal neurons. Nat. Neurosci. </w:t>
      </w:r>
      <w:r w:rsidRPr="00944F1B">
        <w:rPr>
          <w:i/>
          <w:iCs/>
          <w:noProof/>
        </w:rPr>
        <w:t>8</w:t>
      </w:r>
      <w:r w:rsidRPr="00944F1B">
        <w:rPr>
          <w:noProof/>
        </w:rPr>
        <w:t>, 1667–1676.</w:t>
      </w:r>
    </w:p>
    <w:p w14:paraId="7EB2764E"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Jay, T.M., and Witter, M.P. (1991). Distribution of hippocampal CA1 and subicular efferents in the prefrontal cortex of the rat studied by means of anterograde transport ofPhaseolus vulgaris-leucoagglutinin. J. Comp. Neurol. </w:t>
      </w:r>
      <w:r w:rsidRPr="00944F1B">
        <w:rPr>
          <w:i/>
          <w:iCs/>
          <w:noProof/>
        </w:rPr>
        <w:t>313</w:t>
      </w:r>
      <w:r w:rsidRPr="00944F1B">
        <w:rPr>
          <w:noProof/>
        </w:rPr>
        <w:t>, 574–586.</w:t>
      </w:r>
    </w:p>
    <w:p w14:paraId="1F718F4A"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Jayakumar, R.P., Madhav, M.S., Savelli, F., Blair, H.T., Cowan, N.J., and Knierim, J.J. (2019). Recalibration of path integration in hippocampal place cells. Nature </w:t>
      </w:r>
      <w:r w:rsidRPr="00944F1B">
        <w:rPr>
          <w:i/>
          <w:iCs/>
          <w:noProof/>
        </w:rPr>
        <w:t>566</w:t>
      </w:r>
      <w:r w:rsidRPr="00944F1B">
        <w:rPr>
          <w:noProof/>
        </w:rPr>
        <w:t>, 533–537.</w:t>
      </w:r>
    </w:p>
    <w:p w14:paraId="6292D496" w14:textId="77777777" w:rsidR="00944F1B" w:rsidRPr="00944F1B" w:rsidRDefault="00944F1B" w:rsidP="00944F1B">
      <w:pPr>
        <w:widowControl w:val="0"/>
        <w:autoSpaceDE w:val="0"/>
        <w:autoSpaceDN w:val="0"/>
        <w:adjustRightInd w:val="0"/>
        <w:spacing w:after="240" w:line="240" w:lineRule="auto"/>
        <w:rPr>
          <w:noProof/>
        </w:rPr>
      </w:pPr>
      <w:r w:rsidRPr="00944F1B">
        <w:rPr>
          <w:noProof/>
        </w:rPr>
        <w:lastRenderedPageBreak/>
        <w:t xml:space="preserve">Jenkins, L.J., and Ranganath, C. (2010). Prefrontal and medial temporal lobe activity at encoding predicts temporal context memory. J. Neurosci. </w:t>
      </w:r>
      <w:r w:rsidRPr="00944F1B">
        <w:rPr>
          <w:i/>
          <w:iCs/>
          <w:noProof/>
        </w:rPr>
        <w:t>30</w:t>
      </w:r>
      <w:r w:rsidRPr="00944F1B">
        <w:rPr>
          <w:noProof/>
        </w:rPr>
        <w:t>, 15558–15565.</w:t>
      </w:r>
    </w:p>
    <w:p w14:paraId="35F25C01"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Jennings, J.H., Kim, C.K., Marshel, J.H., Raffiee, M., Ye, L., Quirin, S., Pak, S., Ramakrishnan, C., and Deisseroth, K. (2019). Interacting neural ensembles in orbitofrontal cortex for social and feeding behaviour. Nature </w:t>
      </w:r>
      <w:r w:rsidRPr="00944F1B">
        <w:rPr>
          <w:i/>
          <w:iCs/>
          <w:noProof/>
        </w:rPr>
        <w:t>565</w:t>
      </w:r>
      <w:r w:rsidRPr="00944F1B">
        <w:rPr>
          <w:noProof/>
        </w:rPr>
        <w:t>, 645–649.</w:t>
      </w:r>
    </w:p>
    <w:p w14:paraId="2DC06037"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Jensen, O., and Lisman, J.E. (2000). Position Reconstruction From an Ensemble of Hippocampal Place Cells: Contribution of Theta Phase Coding. J. Neurophysiol. </w:t>
      </w:r>
      <w:r w:rsidRPr="00944F1B">
        <w:rPr>
          <w:i/>
          <w:iCs/>
          <w:noProof/>
        </w:rPr>
        <w:t>83</w:t>
      </w:r>
      <w:r w:rsidRPr="00944F1B">
        <w:rPr>
          <w:noProof/>
        </w:rPr>
        <w:t>, 2602–2609.</w:t>
      </w:r>
    </w:p>
    <w:p w14:paraId="4837ED41"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Jezek, K., Henriksen, E.J., Treves, A., Moser, E.I., and Moser, M.-B. (2011). Theta-paced flickering between place-cell maps in the hippocampus. Nature </w:t>
      </w:r>
      <w:r w:rsidRPr="00944F1B">
        <w:rPr>
          <w:i/>
          <w:iCs/>
          <w:noProof/>
        </w:rPr>
        <w:t>478</w:t>
      </w:r>
      <w:r w:rsidRPr="00944F1B">
        <w:rPr>
          <w:noProof/>
        </w:rPr>
        <w:t>, 246–249.</w:t>
      </w:r>
    </w:p>
    <w:p w14:paraId="2495B733"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Johnson, A., and Redish, A.D. (2007). Neural Ensembles in CA3 Transiently Encode Paths Forward of the Animal at a Decision Point. J. Neurosci. </w:t>
      </w:r>
      <w:r w:rsidRPr="00944F1B">
        <w:rPr>
          <w:i/>
          <w:iCs/>
          <w:noProof/>
        </w:rPr>
        <w:t>27</w:t>
      </w:r>
      <w:r w:rsidRPr="00944F1B">
        <w:rPr>
          <w:noProof/>
        </w:rPr>
        <w:t>, 12176–12189.</w:t>
      </w:r>
    </w:p>
    <w:p w14:paraId="1EA1D82D"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Josselyn, S.A., Köhler, S., and Frankland, P.W. (2015). Finding the engram. Nat. Rev. Neurosci. </w:t>
      </w:r>
      <w:r w:rsidRPr="00944F1B">
        <w:rPr>
          <w:i/>
          <w:iCs/>
          <w:noProof/>
        </w:rPr>
        <w:t>16</w:t>
      </w:r>
      <w:r w:rsidRPr="00944F1B">
        <w:rPr>
          <w:noProof/>
        </w:rPr>
        <w:t>, 521–534.</w:t>
      </w:r>
    </w:p>
    <w:p w14:paraId="41EEF61D"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Jung, M.W., and McNaughton, B.L. (1993). Spatial selectivity of unit activity in the hippocampal granular layer. Hippocampus </w:t>
      </w:r>
      <w:r w:rsidRPr="00944F1B">
        <w:rPr>
          <w:i/>
          <w:iCs/>
          <w:noProof/>
        </w:rPr>
        <w:t>3</w:t>
      </w:r>
      <w:r w:rsidRPr="00944F1B">
        <w:rPr>
          <w:noProof/>
        </w:rPr>
        <w:t>, 165–182.</w:t>
      </w:r>
    </w:p>
    <w:p w14:paraId="0764801E"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Kanter, B.R., Lykken, C.M., Avesar, D., Weible, A., Dickinson, J., Dunn, B., Borgesius, N.Z., Roudi, Y., and Kentros, C.G. (2017). A Novel Mechanism for the Grid-to-Place Cell Transformation Revealed by Transgenic Depolarization of Medial Entorhinal Cortex Layer II. Neuron </w:t>
      </w:r>
      <w:r w:rsidRPr="00944F1B">
        <w:rPr>
          <w:i/>
          <w:iCs/>
          <w:noProof/>
        </w:rPr>
        <w:t>93</w:t>
      </w:r>
      <w:r w:rsidRPr="00944F1B">
        <w:rPr>
          <w:noProof/>
        </w:rPr>
        <w:t>, 1480–1492.e6.</w:t>
      </w:r>
    </w:p>
    <w:p w14:paraId="3593C09D"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Karalis, N., Dejean, C., Chaudun, F., Khoder, S., Rozeske, R.R., Wurtz, H., Bagur, S., Benchenane, K., Sirota, A., Courtin, J., et al. (2016). 4-Hz oscillations synchronize prefrontal–amygdala circuits during fear behavior. Nat. Neurosci. </w:t>
      </w:r>
      <w:r w:rsidRPr="00944F1B">
        <w:rPr>
          <w:i/>
          <w:iCs/>
          <w:noProof/>
        </w:rPr>
        <w:t>19</w:t>
      </w:r>
      <w:r w:rsidRPr="00944F1B">
        <w:rPr>
          <w:noProof/>
        </w:rPr>
        <w:t>, 605–612.</w:t>
      </w:r>
    </w:p>
    <w:p w14:paraId="005105FB"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Karlsson, M.P., and Frank, L.M. (2009). Awake replay of remote experiences in the hippocampus. Nat. Neurosci. </w:t>
      </w:r>
      <w:r w:rsidRPr="00944F1B">
        <w:rPr>
          <w:i/>
          <w:iCs/>
          <w:noProof/>
        </w:rPr>
        <w:t>12</w:t>
      </w:r>
      <w:r w:rsidRPr="00944F1B">
        <w:rPr>
          <w:noProof/>
        </w:rPr>
        <w:t>, 913–918.</w:t>
      </w:r>
    </w:p>
    <w:p w14:paraId="3F5F117A"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Kay, K., Sosa, M., Chung, J.E., Karlsson, M.P., Larkin, M.C., and Frank, L.M. (2016). A hippocampal network for spatial coding during immobility and sleep. Nature </w:t>
      </w:r>
      <w:r w:rsidRPr="00944F1B">
        <w:rPr>
          <w:i/>
          <w:iCs/>
          <w:noProof/>
        </w:rPr>
        <w:t>531</w:t>
      </w:r>
      <w:r w:rsidRPr="00944F1B">
        <w:rPr>
          <w:noProof/>
        </w:rPr>
        <w:t>.</w:t>
      </w:r>
    </w:p>
    <w:p w14:paraId="3D2E3E01"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Kearns, M.C., Ressler, K.J., Zatzick, D., and Rothbaum, B.O. (2012). EARLY INTERVENTIONS FOR PTSD: A REVIEW. Depress. Anxiety </w:t>
      </w:r>
      <w:r w:rsidRPr="00944F1B">
        <w:rPr>
          <w:i/>
          <w:iCs/>
          <w:noProof/>
        </w:rPr>
        <w:t>29</w:t>
      </w:r>
      <w:r w:rsidRPr="00944F1B">
        <w:rPr>
          <w:noProof/>
        </w:rPr>
        <w:t>, 833–842.</w:t>
      </w:r>
    </w:p>
    <w:p w14:paraId="320D7592"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Keene, C.S., Bladon, J., McKenzie, S., Liu, C.D., O’Keefe, J., and Eichenbaum, H. (2016). Complementary Functional Organization of Neuronal Activity Patterns in the Perirhinal, Lateral Entorhinal, and Medial Entorhinal Cortices. J. Neurosci. </w:t>
      </w:r>
      <w:r w:rsidRPr="00944F1B">
        <w:rPr>
          <w:i/>
          <w:iCs/>
          <w:noProof/>
        </w:rPr>
        <w:t>36</w:t>
      </w:r>
      <w:r w:rsidRPr="00944F1B">
        <w:rPr>
          <w:noProof/>
        </w:rPr>
        <w:t>, 3660–3675.</w:t>
      </w:r>
    </w:p>
    <w:p w14:paraId="49642746" w14:textId="77777777" w:rsidR="00944F1B" w:rsidRPr="00944F1B" w:rsidRDefault="00944F1B" w:rsidP="00944F1B">
      <w:pPr>
        <w:widowControl w:val="0"/>
        <w:autoSpaceDE w:val="0"/>
        <w:autoSpaceDN w:val="0"/>
        <w:adjustRightInd w:val="0"/>
        <w:spacing w:after="240" w:line="240" w:lineRule="auto"/>
        <w:rPr>
          <w:noProof/>
        </w:rPr>
      </w:pPr>
      <w:r w:rsidRPr="00944F1B">
        <w:rPr>
          <w:noProof/>
        </w:rPr>
        <w:lastRenderedPageBreak/>
        <w:t xml:space="preserve">Keinath, A.T., Julian, J.B., Epstein, R.A., and Muzzio, I.A. (2017). Environmental Geometry Aligns the Hippocampal Map during Spatial Reorientation. Curr. Biol. </w:t>
      </w:r>
      <w:r w:rsidRPr="00944F1B">
        <w:rPr>
          <w:i/>
          <w:iCs/>
          <w:noProof/>
        </w:rPr>
        <w:t>27</w:t>
      </w:r>
      <w:r w:rsidRPr="00944F1B">
        <w:rPr>
          <w:noProof/>
        </w:rPr>
        <w:t>.</w:t>
      </w:r>
    </w:p>
    <w:p w14:paraId="22437BFA"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Kentros, C., Hargreaves, E., Hawkins, R.D., Kandel, E.R., Shapiro, M., and Muller, R. V. (1998). Abolition of Long-Term Stability of New Hippocampal Place Cell Maps by NMDA Receptor Blockade. Science (80-. ). </w:t>
      </w:r>
      <w:r w:rsidRPr="00944F1B">
        <w:rPr>
          <w:i/>
          <w:iCs/>
          <w:noProof/>
        </w:rPr>
        <w:t>280</w:t>
      </w:r>
      <w:r w:rsidRPr="00944F1B">
        <w:rPr>
          <w:noProof/>
        </w:rPr>
        <w:t>, 2121–2126.</w:t>
      </w:r>
    </w:p>
    <w:p w14:paraId="11F7ED9B"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Kerr, K.M., Agster, K.L., Furtak, S.C., and Burwell, R.D. (2007). Functional neuroanatomy of the parahippocampal region: The lateral and medial entorhinal areas. Hippocampus </w:t>
      </w:r>
      <w:r w:rsidRPr="00944F1B">
        <w:rPr>
          <w:i/>
          <w:iCs/>
          <w:noProof/>
        </w:rPr>
        <w:t>17</w:t>
      </w:r>
      <w:r w:rsidRPr="00944F1B">
        <w:rPr>
          <w:noProof/>
        </w:rPr>
        <w:t>, 697–708.</w:t>
      </w:r>
    </w:p>
    <w:p w14:paraId="6F63073B"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Kim, W. Bin, and Cho, J.-H. (2017). Synaptic Targeting of Double-Projecting Ventral CA1 Hippocampal Neurons to the Medial Prefrontal Cortex and Basal Amygdala. J. Neurosci. </w:t>
      </w:r>
      <w:r w:rsidRPr="00944F1B">
        <w:rPr>
          <w:i/>
          <w:iCs/>
          <w:noProof/>
        </w:rPr>
        <w:t>37</w:t>
      </w:r>
      <w:r w:rsidRPr="00944F1B">
        <w:rPr>
          <w:noProof/>
        </w:rPr>
        <w:t>, 4868–4882.</w:t>
      </w:r>
    </w:p>
    <w:p w14:paraId="45195DEA"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Kim, D., Paré, D., and Nair, S.S. (2013). Assignment of Model Amygdala Neurons to the Fear Memory Trace Depends on Competitive Synaptic Interactions. J. Neurosci. </w:t>
      </w:r>
      <w:r w:rsidRPr="00944F1B">
        <w:rPr>
          <w:i/>
          <w:iCs/>
          <w:noProof/>
        </w:rPr>
        <w:t>33</w:t>
      </w:r>
      <w:r w:rsidRPr="00944F1B">
        <w:rPr>
          <w:noProof/>
        </w:rPr>
        <w:t>, 14354–14358.</w:t>
      </w:r>
    </w:p>
    <w:p w14:paraId="7934C108"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Kinsky, N.R., Sullivan, D.W., Mau, W., Hasselmo, M.E., and Eichenbaum, H. (2018). Hippocampal Place Fields Maintain a Coherent and Flexible Map across Long Timescales. Curr. Biol. </w:t>
      </w:r>
      <w:r w:rsidRPr="00944F1B">
        <w:rPr>
          <w:i/>
          <w:iCs/>
          <w:noProof/>
        </w:rPr>
        <w:t>28</w:t>
      </w:r>
      <w:r w:rsidRPr="00944F1B">
        <w:rPr>
          <w:noProof/>
        </w:rPr>
        <w:t>, 3578–3588.e6.</w:t>
      </w:r>
    </w:p>
    <w:p w14:paraId="77DE46BD"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Kishi, T., Tsumori, T., Yokota, S., and Yasui, Y. (2006). Topographical projection from the hippocampal formation to the amygdala: A combined anterograde and retrograde tracing study in the rat. J. Comp. Neurol. </w:t>
      </w:r>
      <w:r w:rsidRPr="00944F1B">
        <w:rPr>
          <w:i/>
          <w:iCs/>
          <w:noProof/>
        </w:rPr>
        <w:t>496</w:t>
      </w:r>
      <w:r w:rsidRPr="00944F1B">
        <w:rPr>
          <w:noProof/>
        </w:rPr>
        <w:t>, 349–368.</w:t>
      </w:r>
    </w:p>
    <w:p w14:paraId="254CC429"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Kitamura, T., Pignatelli, M., Suh, J., Kohara, K., Yoshiki, A., Abe, K., and Tonegawa, S. (2014). Island Cells Control Temporal Association Memory. Science (80-. ). </w:t>
      </w:r>
      <w:r w:rsidRPr="00944F1B">
        <w:rPr>
          <w:i/>
          <w:iCs/>
          <w:noProof/>
        </w:rPr>
        <w:t>343</w:t>
      </w:r>
      <w:r w:rsidRPr="00944F1B">
        <w:rPr>
          <w:noProof/>
        </w:rPr>
        <w:t>, 896–901.</w:t>
      </w:r>
    </w:p>
    <w:p w14:paraId="0D0E2A58"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Kitamura, T., Ogawa, S.K., Roy, D.S., Okuyama, T., Morrissey, M.D., Smith, L.M., Redondo, R.L., and Tonegawa, S. (2017). Engrams and circuits crucial for systems consolidation of a memory. Science (80-. ). </w:t>
      </w:r>
      <w:r w:rsidRPr="00944F1B">
        <w:rPr>
          <w:i/>
          <w:iCs/>
          <w:noProof/>
        </w:rPr>
        <w:t>356</w:t>
      </w:r>
      <w:r w:rsidRPr="00944F1B">
        <w:rPr>
          <w:noProof/>
        </w:rPr>
        <w:t>, 73–78.</w:t>
      </w:r>
    </w:p>
    <w:p w14:paraId="737B3673"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Kohara, K., Pignatelli, M., Rivest, A.J., Jung, H.-Y., Kitamura, T., Suh, J., Frank, D., Kajikawa, K., Mise, N., Obata, Y., et al. (2014). Cell type–specific genetic and optogenetic tools reveal hippocampal CA2 circuits. Nat. Neurosci. </w:t>
      </w:r>
      <w:r w:rsidRPr="00944F1B">
        <w:rPr>
          <w:i/>
          <w:iCs/>
          <w:noProof/>
        </w:rPr>
        <w:t>17</w:t>
      </w:r>
      <w:r w:rsidRPr="00944F1B">
        <w:rPr>
          <w:noProof/>
        </w:rPr>
        <w:t>, 269–279.</w:t>
      </w:r>
    </w:p>
    <w:p w14:paraId="58E4DABA"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Köhler, C. (1988). Intrinsic connections of the retrohippocampal region in the rat brain: III. The lateral entorhinal area. J. Comp. Neurol. </w:t>
      </w:r>
      <w:r w:rsidRPr="00944F1B">
        <w:rPr>
          <w:i/>
          <w:iCs/>
          <w:noProof/>
        </w:rPr>
        <w:t>271</w:t>
      </w:r>
      <w:r w:rsidRPr="00944F1B">
        <w:rPr>
          <w:noProof/>
        </w:rPr>
        <w:t>, 208–228.</w:t>
      </w:r>
    </w:p>
    <w:p w14:paraId="5EA802A3"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Komorowski, R.W., Manns, J.R., and Eichenbaum, H. (2009). Robust Conjunctive Item-Place Coding by Hippocampal Neurons Parallels Learning What Happens Where. J. Neurosci. </w:t>
      </w:r>
      <w:r w:rsidRPr="00944F1B">
        <w:rPr>
          <w:i/>
          <w:iCs/>
          <w:noProof/>
        </w:rPr>
        <w:t>29</w:t>
      </w:r>
      <w:r w:rsidRPr="00944F1B">
        <w:rPr>
          <w:noProof/>
        </w:rPr>
        <w:t>, 9918–9929.</w:t>
      </w:r>
    </w:p>
    <w:p w14:paraId="6E7A04B9" w14:textId="77777777" w:rsidR="00944F1B" w:rsidRPr="00944F1B" w:rsidRDefault="00944F1B" w:rsidP="00944F1B">
      <w:pPr>
        <w:widowControl w:val="0"/>
        <w:autoSpaceDE w:val="0"/>
        <w:autoSpaceDN w:val="0"/>
        <w:adjustRightInd w:val="0"/>
        <w:spacing w:after="240" w:line="240" w:lineRule="auto"/>
        <w:rPr>
          <w:noProof/>
        </w:rPr>
      </w:pPr>
      <w:r w:rsidRPr="00944F1B">
        <w:rPr>
          <w:noProof/>
        </w:rPr>
        <w:lastRenderedPageBreak/>
        <w:t xml:space="preserve">Kovács, K.A., O’Neill, J., Schoenenberger, P., Penttonen, M., Ranguel Guerrero, D.K., and Csicsvari, J. (2016). Optogenetically Blocking Sharp Wave Ripple Events in Sleep Does Not Interfere with the Formation of Stable Spatial Representation in the CA1 Area of the Hippocampus. PLoS One </w:t>
      </w:r>
      <w:r w:rsidRPr="00944F1B">
        <w:rPr>
          <w:i/>
          <w:iCs/>
          <w:noProof/>
        </w:rPr>
        <w:t>11</w:t>
      </w:r>
      <w:r w:rsidRPr="00944F1B">
        <w:rPr>
          <w:noProof/>
        </w:rPr>
        <w:t>, e0164675.</w:t>
      </w:r>
    </w:p>
    <w:p w14:paraId="5A14216B"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Kraus, B.J., Robinson II, R.J., White, J.A., Eichenbaum, H., and Hasselmo, M.E. (2013). Hippocampal “Time Cells”: Time versus Path Integration. Neuron </w:t>
      </w:r>
      <w:r w:rsidRPr="00944F1B">
        <w:rPr>
          <w:i/>
          <w:iCs/>
          <w:noProof/>
        </w:rPr>
        <w:t>78</w:t>
      </w:r>
      <w:r w:rsidRPr="00944F1B">
        <w:rPr>
          <w:noProof/>
        </w:rPr>
        <w:t>, 1090–1101.</w:t>
      </w:r>
    </w:p>
    <w:p w14:paraId="5152FB95"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Kraus, B.J., Brandon, M.P., Robinson, R.J., Connerney, M.A., Hasselmo, M.E., and Eichenbaum, H. (2015). During Running in Place, Grid Cells Integrate Elapsed Time and Distance Run. Neuron </w:t>
      </w:r>
      <w:r w:rsidRPr="00944F1B">
        <w:rPr>
          <w:i/>
          <w:iCs/>
          <w:noProof/>
        </w:rPr>
        <w:t>88</w:t>
      </w:r>
      <w:r w:rsidRPr="00944F1B">
        <w:rPr>
          <w:noProof/>
        </w:rPr>
        <w:t>, 578–589.</w:t>
      </w:r>
    </w:p>
    <w:p w14:paraId="778A6AAD"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Lashley, K. (1950). In search of the engram. In Society of Experimental Biology Symposium, pp. 454–482.</w:t>
      </w:r>
    </w:p>
    <w:p w14:paraId="142B701A"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de Lavilléon, G., Lacroix, M.M., Rondi-Reig, L., and Benchenane, K. (2015). Explicit memory creation during sleep demonstrates a causal role of place cells in navigation. Nat. Neurosci. </w:t>
      </w:r>
      <w:r w:rsidRPr="00944F1B">
        <w:rPr>
          <w:i/>
          <w:iCs/>
          <w:noProof/>
        </w:rPr>
        <w:t>18</w:t>
      </w:r>
      <w:r w:rsidRPr="00944F1B">
        <w:rPr>
          <w:noProof/>
        </w:rPr>
        <w:t>, 493–495.</w:t>
      </w:r>
    </w:p>
    <w:p w14:paraId="617855A8"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Ledoux, J.E. (1995). Emotion: Clues from the Brain. Annu. Rev. Psychol. </w:t>
      </w:r>
      <w:r w:rsidRPr="00944F1B">
        <w:rPr>
          <w:i/>
          <w:iCs/>
          <w:noProof/>
        </w:rPr>
        <w:t>46</w:t>
      </w:r>
      <w:r w:rsidRPr="00944F1B">
        <w:rPr>
          <w:noProof/>
        </w:rPr>
        <w:t>, 209–235.</w:t>
      </w:r>
    </w:p>
    <w:p w14:paraId="607B016B"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Lee, A.K., and Wilson, M.A. (2002). Memory of sequential experience in the hippocampus during slow wave sleep. Neuron </w:t>
      </w:r>
      <w:r w:rsidRPr="00944F1B">
        <w:rPr>
          <w:i/>
          <w:iCs/>
          <w:noProof/>
        </w:rPr>
        <w:t>36</w:t>
      </w:r>
      <w:r w:rsidRPr="00944F1B">
        <w:rPr>
          <w:noProof/>
        </w:rPr>
        <w:t>, 1183–1194.</w:t>
      </w:r>
    </w:p>
    <w:p w14:paraId="69F25B95"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Lee, H., Wang, C., Deshmukh, S.S., and Knierim, J.J. (2015). Neural Population Evidence of Functional Heterogeneity along the CA3 Transverse Axis: Pattern Completion versus Pattern Separation. Neuron </w:t>
      </w:r>
      <w:r w:rsidRPr="00944F1B">
        <w:rPr>
          <w:i/>
          <w:iCs/>
          <w:noProof/>
        </w:rPr>
        <w:t>87</w:t>
      </w:r>
      <w:r w:rsidRPr="00944F1B">
        <w:rPr>
          <w:noProof/>
        </w:rPr>
        <w:t>, 1093–1105.</w:t>
      </w:r>
    </w:p>
    <w:p w14:paraId="11B04AAF"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Lee, I., Yoganarasimha, D., Rao, G., and Knierim, J.J. (2004). Comparison of population coherence of place cells in hippocampal subfields CA1 and CA3. Nature </w:t>
      </w:r>
      <w:r w:rsidRPr="00944F1B">
        <w:rPr>
          <w:i/>
          <w:iCs/>
          <w:noProof/>
        </w:rPr>
        <w:t>430</w:t>
      </w:r>
      <w:r w:rsidRPr="00944F1B">
        <w:rPr>
          <w:noProof/>
        </w:rPr>
        <w:t>, 456–459.</w:t>
      </w:r>
    </w:p>
    <w:p w14:paraId="332DD01A"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Leibold, C., Gundlfinger, A., Schmidt, R., Thurley, K., Schmitz, D., and Kempter, R. (2008). Temporal compression mediated by short-term synaptic plasticity. Proc. Natl. Acad. Sci. </w:t>
      </w:r>
      <w:r w:rsidRPr="00944F1B">
        <w:rPr>
          <w:i/>
          <w:iCs/>
          <w:noProof/>
        </w:rPr>
        <w:t>105</w:t>
      </w:r>
      <w:r w:rsidRPr="00944F1B">
        <w:rPr>
          <w:noProof/>
        </w:rPr>
        <w:t>, 4417–4422.</w:t>
      </w:r>
    </w:p>
    <w:p w14:paraId="7F953595"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Lenck-Santini, P.-P., Fenton, A.A., and Muller, R.U. (2008). Discharge properties of hippocampal neurons during performance of a jump avoidance task. J. Neurosci. </w:t>
      </w:r>
      <w:r w:rsidRPr="00944F1B">
        <w:rPr>
          <w:i/>
          <w:iCs/>
          <w:noProof/>
        </w:rPr>
        <w:t>28</w:t>
      </w:r>
      <w:r w:rsidRPr="00944F1B">
        <w:rPr>
          <w:noProof/>
        </w:rPr>
        <w:t>, 6773–6786.</w:t>
      </w:r>
    </w:p>
    <w:p w14:paraId="1A35818E"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Leutgeb, J.K., Leutgeb, S., Moser, M.-B., and Moser, E.I. (2007). Pattern Separation in the Dentate Gyrus and CA3 of the Hippocampus. Science (80-. ). </w:t>
      </w:r>
      <w:r w:rsidRPr="00944F1B">
        <w:rPr>
          <w:i/>
          <w:iCs/>
          <w:noProof/>
        </w:rPr>
        <w:t>315</w:t>
      </w:r>
      <w:r w:rsidRPr="00944F1B">
        <w:rPr>
          <w:noProof/>
        </w:rPr>
        <w:t>, 961–966.</w:t>
      </w:r>
    </w:p>
    <w:p w14:paraId="11B7D1C5"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Levy, W.B. (1996). A sequence predicting CA3 is a flexible associator that learns and uses context to solve hippocampal-like tasks. Hippocampus </w:t>
      </w:r>
      <w:r w:rsidRPr="00944F1B">
        <w:rPr>
          <w:i/>
          <w:iCs/>
          <w:noProof/>
        </w:rPr>
        <w:t>6</w:t>
      </w:r>
      <w:r w:rsidRPr="00944F1B">
        <w:rPr>
          <w:noProof/>
        </w:rPr>
        <w:t>, 579–590.</w:t>
      </w:r>
    </w:p>
    <w:p w14:paraId="53F73A59" w14:textId="77777777" w:rsidR="00944F1B" w:rsidRPr="00944F1B" w:rsidRDefault="00944F1B" w:rsidP="00944F1B">
      <w:pPr>
        <w:widowControl w:val="0"/>
        <w:autoSpaceDE w:val="0"/>
        <w:autoSpaceDN w:val="0"/>
        <w:adjustRightInd w:val="0"/>
        <w:spacing w:after="240" w:line="240" w:lineRule="auto"/>
        <w:rPr>
          <w:noProof/>
        </w:rPr>
      </w:pPr>
      <w:r w:rsidRPr="00944F1B">
        <w:rPr>
          <w:noProof/>
        </w:rPr>
        <w:lastRenderedPageBreak/>
        <w:t xml:space="preserve">Levy, W.B., Hocking, A.B., and Wu, X. (2005). Interpreting hippocampal function as recoding and forecasting. Neural Networks </w:t>
      </w:r>
      <w:r w:rsidRPr="00944F1B">
        <w:rPr>
          <w:i/>
          <w:iCs/>
          <w:noProof/>
        </w:rPr>
        <w:t>18</w:t>
      </w:r>
      <w:r w:rsidRPr="00944F1B">
        <w:rPr>
          <w:noProof/>
        </w:rPr>
        <w:t>, 1242–1264.</w:t>
      </w:r>
    </w:p>
    <w:p w14:paraId="4E86429F"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Lewis, P.A., and Durrant, S.J. (2011). Overlapping memory replay during sleep builds cognitive schemata. Trends Cogn. Sci. </w:t>
      </w:r>
      <w:r w:rsidRPr="00944F1B">
        <w:rPr>
          <w:i/>
          <w:iCs/>
          <w:noProof/>
        </w:rPr>
        <w:t>15</w:t>
      </w:r>
      <w:r w:rsidRPr="00944F1B">
        <w:rPr>
          <w:noProof/>
        </w:rPr>
        <w:t>, 343–351.</w:t>
      </w:r>
    </w:p>
    <w:p w14:paraId="0FB6A2E2"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Likhtik, E., Stujenske, J.M., A Topiwala, M., Harris, A.Z., and Gordon, J.A. (2014). Prefrontal entrainment of amygdala activity signals safety in learned fear and innate anxiety. Nat. Neurosci. </w:t>
      </w:r>
      <w:r w:rsidRPr="00944F1B">
        <w:rPr>
          <w:i/>
          <w:iCs/>
          <w:noProof/>
        </w:rPr>
        <w:t>17</w:t>
      </w:r>
      <w:r w:rsidRPr="00944F1B">
        <w:rPr>
          <w:noProof/>
        </w:rPr>
        <w:t>, 106–113.</w:t>
      </w:r>
    </w:p>
    <w:p w14:paraId="6C9378C3"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Lisman, J., and Redish, A.D.D. (2009). Prediction, sequences and the hippocampus. </w:t>
      </w:r>
      <w:r w:rsidRPr="00944F1B">
        <w:rPr>
          <w:i/>
          <w:iCs/>
          <w:noProof/>
        </w:rPr>
        <w:t>364</w:t>
      </w:r>
      <w:r w:rsidRPr="00944F1B">
        <w:rPr>
          <w:noProof/>
        </w:rPr>
        <w:t>.</w:t>
      </w:r>
    </w:p>
    <w:p w14:paraId="708CC7AC"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Lisman, J.E., and Grace, A.A. (2005). The Hippocampal-VTA Loop: Controlling the Entry of Information into Long-Term Memory. Neuron </w:t>
      </w:r>
      <w:r w:rsidRPr="00944F1B">
        <w:rPr>
          <w:i/>
          <w:iCs/>
          <w:noProof/>
        </w:rPr>
        <w:t>46</w:t>
      </w:r>
      <w:r w:rsidRPr="00944F1B">
        <w:rPr>
          <w:noProof/>
        </w:rPr>
        <w:t>, 703–713.</w:t>
      </w:r>
    </w:p>
    <w:p w14:paraId="63D514FB"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Lisman, J.E., and Otmakhova, N.A. (2001). Storage, recall, and novelty detection of sequences by the hippocampus: Elaborating on the SOCRATIC model to account for normal and aberrant effects of dopamine. Hippocampus </w:t>
      </w:r>
      <w:r w:rsidRPr="00944F1B">
        <w:rPr>
          <w:i/>
          <w:iCs/>
          <w:noProof/>
        </w:rPr>
        <w:t>11</w:t>
      </w:r>
      <w:r w:rsidRPr="00944F1B">
        <w:rPr>
          <w:noProof/>
        </w:rPr>
        <w:t>, 551–568.</w:t>
      </w:r>
    </w:p>
    <w:p w14:paraId="0092D900"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Lisman, J., Cooper, K., Sehgal, M., and Silva, A.J. (2018). Memory formation depends on both synapse-specific modifications of synaptic strength and cell-specific increases in excitability. Nat. Neurosci. </w:t>
      </w:r>
      <w:r w:rsidRPr="00944F1B">
        <w:rPr>
          <w:i/>
          <w:iCs/>
          <w:noProof/>
        </w:rPr>
        <w:t>21</w:t>
      </w:r>
      <w:r w:rsidRPr="00944F1B">
        <w:rPr>
          <w:noProof/>
        </w:rPr>
        <w:t>, 309–314.</w:t>
      </w:r>
    </w:p>
    <w:p w14:paraId="1C9B7320"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Liu, K., Sibille, J., and Dragoi, G. (2018). Generative Predictive Codes by Multiplexed Hippocampal Neuronal Tuplets. Neuron </w:t>
      </w:r>
      <w:r w:rsidRPr="00944F1B">
        <w:rPr>
          <w:i/>
          <w:iCs/>
          <w:noProof/>
        </w:rPr>
        <w:t>99</w:t>
      </w:r>
      <w:r w:rsidRPr="00944F1B">
        <w:rPr>
          <w:noProof/>
        </w:rPr>
        <w:t>, 1329–1341.e6.</w:t>
      </w:r>
    </w:p>
    <w:p w14:paraId="129C46DB"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Liu, X., Ramirez, S., Pang, P.T., Puryear, C.B., Govindarajan, A., Deisseroth, K., and Tonegawa, S. (2012). Optogenetic stimulation of a hippocampal engram activates fear memory recall. Nature </w:t>
      </w:r>
      <w:r w:rsidRPr="00944F1B">
        <w:rPr>
          <w:i/>
          <w:iCs/>
          <w:noProof/>
        </w:rPr>
        <w:t>484</w:t>
      </w:r>
      <w:r w:rsidRPr="00944F1B">
        <w:rPr>
          <w:noProof/>
        </w:rPr>
        <w:t>, 381–385.</w:t>
      </w:r>
    </w:p>
    <w:p w14:paraId="1056EF54"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Llorens-Martín, M., Jurado-Arjona, J., Avila, J., and Hernández, F. (2015). Novel connection between newborn granule neurons and the hippocampal CA2 field. Exp. Neurol. </w:t>
      </w:r>
      <w:r w:rsidRPr="00944F1B">
        <w:rPr>
          <w:i/>
          <w:iCs/>
          <w:noProof/>
        </w:rPr>
        <w:t>263</w:t>
      </w:r>
      <w:r w:rsidRPr="00944F1B">
        <w:rPr>
          <w:noProof/>
        </w:rPr>
        <w:t>, 285–292.</w:t>
      </w:r>
    </w:p>
    <w:p w14:paraId="72282857"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Lopez de Armentia, M., Jancic, D., Olivares, R., Alarcon, J.M., Kandel, E.R., and Barco, A. (2007). cAMP Response Element-Binding Protein-Mediated Gene Expression Increases the Intrinsic Excitability of CA1 Pyramidal Neurons. J. Neurosci. </w:t>
      </w:r>
      <w:r w:rsidRPr="00944F1B">
        <w:rPr>
          <w:i/>
          <w:iCs/>
          <w:noProof/>
        </w:rPr>
        <w:t>27</w:t>
      </w:r>
      <w:r w:rsidRPr="00944F1B">
        <w:rPr>
          <w:noProof/>
        </w:rPr>
        <w:t>, 13909–13918.</w:t>
      </w:r>
    </w:p>
    <w:p w14:paraId="09A08A5B"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Lorente de Nó, R. (1934). Studies on the structure of the cerebral cortex. II. Continuation of the study of the ammonic system. J. Für Psychol. Und Neurol.</w:t>
      </w:r>
    </w:p>
    <w:p w14:paraId="6EE880C6"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Louie, K., and Wilson, M.A. (2001). Temporally Structured Replay of Awake Hippocampal Ensemble Activity during Rapid Eye Movement Sleep. Neuron </w:t>
      </w:r>
      <w:r w:rsidRPr="00944F1B">
        <w:rPr>
          <w:i/>
          <w:iCs/>
          <w:noProof/>
        </w:rPr>
        <w:t>29</w:t>
      </w:r>
      <w:r w:rsidRPr="00944F1B">
        <w:rPr>
          <w:noProof/>
        </w:rPr>
        <w:t>, 145–156.</w:t>
      </w:r>
    </w:p>
    <w:p w14:paraId="68A12337" w14:textId="77777777" w:rsidR="00944F1B" w:rsidRPr="00944F1B" w:rsidRDefault="00944F1B" w:rsidP="00944F1B">
      <w:pPr>
        <w:widowControl w:val="0"/>
        <w:autoSpaceDE w:val="0"/>
        <w:autoSpaceDN w:val="0"/>
        <w:adjustRightInd w:val="0"/>
        <w:spacing w:after="240" w:line="240" w:lineRule="auto"/>
        <w:rPr>
          <w:noProof/>
        </w:rPr>
      </w:pPr>
      <w:r w:rsidRPr="00944F1B">
        <w:rPr>
          <w:noProof/>
        </w:rPr>
        <w:lastRenderedPageBreak/>
        <w:t xml:space="preserve">MacDonald, C.J., Lepage, K.Q., Eden, U.T., and Eichenbaum, H. (2011). Hippocampal “time cells” bridge the gap in memory for discontiguous events. Neuron </w:t>
      </w:r>
      <w:r w:rsidRPr="00944F1B">
        <w:rPr>
          <w:i/>
          <w:iCs/>
          <w:noProof/>
        </w:rPr>
        <w:t>71</w:t>
      </w:r>
      <w:r w:rsidRPr="00944F1B">
        <w:rPr>
          <w:noProof/>
        </w:rPr>
        <w:t>, 737–749.</w:t>
      </w:r>
    </w:p>
    <w:p w14:paraId="08D0D56B"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MacDonald, C.J., Carrow, S., Place, R., and Eichenbaum, H. (2013). Distinct hippocampal time cell sequences represent odor memories in immobilized rats. J. Neurosci. </w:t>
      </w:r>
      <w:r w:rsidRPr="00944F1B">
        <w:rPr>
          <w:i/>
          <w:iCs/>
          <w:noProof/>
        </w:rPr>
        <w:t>33</w:t>
      </w:r>
      <w:r w:rsidRPr="00944F1B">
        <w:rPr>
          <w:noProof/>
        </w:rPr>
        <w:t>, 14607–14616.</w:t>
      </w:r>
    </w:p>
    <w:p w14:paraId="4E981494"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Magee, J.C., and Johnston, D. (1997). A synaptically controlled, associative signal for Hebbian plasticity in hippocampal neurons. Science </w:t>
      </w:r>
      <w:r w:rsidRPr="00944F1B">
        <w:rPr>
          <w:i/>
          <w:iCs/>
          <w:noProof/>
        </w:rPr>
        <w:t>275</w:t>
      </w:r>
      <w:r w:rsidRPr="00944F1B">
        <w:rPr>
          <w:noProof/>
        </w:rPr>
        <w:t>, 209–213.</w:t>
      </w:r>
    </w:p>
    <w:p w14:paraId="3B5A6023"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Malvache, A., Reichinnek, S., Villette, V., Haimerl, C., and Cossart, R. (2016). Awake hippocampal reactivations project onto orthogonal neuronal assemblies. Science (80-. ). </w:t>
      </w:r>
      <w:r w:rsidRPr="00944F1B">
        <w:rPr>
          <w:i/>
          <w:iCs/>
          <w:noProof/>
        </w:rPr>
        <w:t>353</w:t>
      </w:r>
      <w:r w:rsidRPr="00944F1B">
        <w:rPr>
          <w:noProof/>
        </w:rPr>
        <w:t>, 1280–1283.</w:t>
      </w:r>
    </w:p>
    <w:p w14:paraId="1526E78C"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Mankin, E.A., Sparks, F.T., Slayyeh, B., Sutherland, R.J., Leutgeb, S., and Leutgeb, J.K. (2012). Neuronal code for extended time in the hippocampus. Proc. Natl. Acad. Sci. U. S. A. </w:t>
      </w:r>
      <w:r w:rsidRPr="00944F1B">
        <w:rPr>
          <w:i/>
          <w:iCs/>
          <w:noProof/>
        </w:rPr>
        <w:t>109</w:t>
      </w:r>
      <w:r w:rsidRPr="00944F1B">
        <w:rPr>
          <w:noProof/>
        </w:rPr>
        <w:t>, 19462–19467.</w:t>
      </w:r>
    </w:p>
    <w:p w14:paraId="108DAE9E"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Mankin, E.A., Diehl, G.W., Sparks, F.T., Leutgeb, S., and Leutgeb, J.K. (2015). Hippocampal CA2 Activity Patterns Change over Time to a Larger Extent than between Spatial Contexts. Neuron </w:t>
      </w:r>
      <w:r w:rsidRPr="00944F1B">
        <w:rPr>
          <w:i/>
          <w:iCs/>
          <w:noProof/>
        </w:rPr>
        <w:t>85</w:t>
      </w:r>
      <w:r w:rsidRPr="00944F1B">
        <w:rPr>
          <w:noProof/>
        </w:rPr>
        <w:t>, 190–201.</w:t>
      </w:r>
    </w:p>
    <w:p w14:paraId="2670A530"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Manns, J.R., and Eichenbaum, H. (2006). Evolution of declarative memory. Hippocampus </w:t>
      </w:r>
      <w:r w:rsidRPr="00944F1B">
        <w:rPr>
          <w:i/>
          <w:iCs/>
          <w:noProof/>
        </w:rPr>
        <w:t>16</w:t>
      </w:r>
      <w:r w:rsidRPr="00944F1B">
        <w:rPr>
          <w:noProof/>
        </w:rPr>
        <w:t>, 795–808.</w:t>
      </w:r>
    </w:p>
    <w:p w14:paraId="4A7DE858"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Manns, J.R., Howard, M.W., and Eichenbaum, H. (2007). Gradual changes in hippocampal activity support remembering the order of events. Neuron </w:t>
      </w:r>
      <w:r w:rsidRPr="00944F1B">
        <w:rPr>
          <w:i/>
          <w:iCs/>
          <w:noProof/>
        </w:rPr>
        <w:t>56</w:t>
      </w:r>
      <w:r w:rsidRPr="00944F1B">
        <w:rPr>
          <w:noProof/>
        </w:rPr>
        <w:t>, 530–540.</w:t>
      </w:r>
    </w:p>
    <w:p w14:paraId="5B4763DD"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Maren, S. (2001). Neurobiology of Pavlovian Fear Conditioning. Annu. Rev. Neurosci. </w:t>
      </w:r>
      <w:r w:rsidRPr="00944F1B">
        <w:rPr>
          <w:i/>
          <w:iCs/>
          <w:noProof/>
        </w:rPr>
        <w:t>24</w:t>
      </w:r>
      <w:r w:rsidRPr="00944F1B">
        <w:rPr>
          <w:noProof/>
        </w:rPr>
        <w:t>, 897–931.</w:t>
      </w:r>
    </w:p>
    <w:p w14:paraId="5CCF04B4"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Maren, S. (2011). Seeking a spotless mind: extinction, deconsolidation, and erasure of fear memory. Neuron </w:t>
      </w:r>
      <w:r w:rsidRPr="00944F1B">
        <w:rPr>
          <w:i/>
          <w:iCs/>
          <w:noProof/>
        </w:rPr>
        <w:t>70</w:t>
      </w:r>
      <w:r w:rsidRPr="00944F1B">
        <w:rPr>
          <w:noProof/>
        </w:rPr>
        <w:t>, 830–845.</w:t>
      </w:r>
    </w:p>
    <w:p w14:paraId="0CF44B0E"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Maren, S. (2015). Out with the old and in with the new: Synaptic mechanisms of extinction in the amygdala. Brain Res. </w:t>
      </w:r>
      <w:r w:rsidRPr="00944F1B">
        <w:rPr>
          <w:i/>
          <w:iCs/>
          <w:noProof/>
        </w:rPr>
        <w:t>1621</w:t>
      </w:r>
      <w:r w:rsidRPr="00944F1B">
        <w:rPr>
          <w:noProof/>
        </w:rPr>
        <w:t>, 231–238.</w:t>
      </w:r>
    </w:p>
    <w:p w14:paraId="12F00D83"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Mau, W., Sullivan, D.W., Kinsky, N.R., Hasselmo, M.E., Howard, M.W., and Eichenbaum, H. (2018). The Same Hippocampal CA1 Population Simultaneously Codes Temporal Information over Multiple Timescales. Curr. Biol.</w:t>
      </w:r>
    </w:p>
    <w:p w14:paraId="1E4321A0"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McClelland, J.L., McNaughton, B.L., and O’Reilly, R.C. (1995). Why There Are Complementary Learning Systems in the Hippocampus and Neocortex: Insights From the Successes and Failures of Connectionist Models of Learning and Memory. Psychol. Rev. </w:t>
      </w:r>
      <w:r w:rsidRPr="00944F1B">
        <w:rPr>
          <w:i/>
          <w:iCs/>
          <w:noProof/>
        </w:rPr>
        <w:t>102</w:t>
      </w:r>
      <w:r w:rsidRPr="00944F1B">
        <w:rPr>
          <w:noProof/>
        </w:rPr>
        <w:t>, 419–457.</w:t>
      </w:r>
    </w:p>
    <w:p w14:paraId="106DB219" w14:textId="77777777" w:rsidR="00944F1B" w:rsidRPr="00944F1B" w:rsidRDefault="00944F1B" w:rsidP="00944F1B">
      <w:pPr>
        <w:widowControl w:val="0"/>
        <w:autoSpaceDE w:val="0"/>
        <w:autoSpaceDN w:val="0"/>
        <w:adjustRightInd w:val="0"/>
        <w:spacing w:after="240" w:line="240" w:lineRule="auto"/>
        <w:rPr>
          <w:noProof/>
        </w:rPr>
      </w:pPr>
      <w:r w:rsidRPr="00944F1B">
        <w:rPr>
          <w:noProof/>
        </w:rPr>
        <w:lastRenderedPageBreak/>
        <w:t xml:space="preserve">McDonald, A.J. (1982). Neurons of the lateral and basolateral amygdaloid nuclei: A golgi study in the rat. J. Comp. Neurol. </w:t>
      </w:r>
      <w:r w:rsidRPr="00944F1B">
        <w:rPr>
          <w:i/>
          <w:iCs/>
          <w:noProof/>
        </w:rPr>
        <w:t>212</w:t>
      </w:r>
      <w:r w:rsidRPr="00944F1B">
        <w:rPr>
          <w:noProof/>
        </w:rPr>
        <w:t>, 293–312.</w:t>
      </w:r>
    </w:p>
    <w:p w14:paraId="5B561AAF"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McDonald, A.J. (1985). Immunohistochemical identification of gamma-aminobutyric acid-containing neurons in the rat basolateral amygdala. Neurosci. Lett. </w:t>
      </w:r>
      <w:r w:rsidRPr="00944F1B">
        <w:rPr>
          <w:i/>
          <w:iCs/>
          <w:noProof/>
        </w:rPr>
        <w:t>53</w:t>
      </w:r>
      <w:r w:rsidRPr="00944F1B">
        <w:rPr>
          <w:noProof/>
        </w:rPr>
        <w:t>, 203–207.</w:t>
      </w:r>
    </w:p>
    <w:p w14:paraId="114A8EDB"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McDonald, A.J. (1991). Organization of amygdaloid projections to the prefrontal cortex and associated striatum in the rat. Neuroscience </w:t>
      </w:r>
      <w:r w:rsidRPr="00944F1B">
        <w:rPr>
          <w:i/>
          <w:iCs/>
          <w:noProof/>
        </w:rPr>
        <w:t>44</w:t>
      </w:r>
      <w:r w:rsidRPr="00944F1B">
        <w:rPr>
          <w:noProof/>
        </w:rPr>
        <w:t>, 1–14.</w:t>
      </w:r>
    </w:p>
    <w:p w14:paraId="745734E2"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McDonald, A.J., Mascagni, F., and Guo, L. (1996). Projections of the medial and lateral prefrontal cortices to the amygdala: a Phaseolus vulgaris leucoagglutinin study in the rat. Neuroscience </w:t>
      </w:r>
      <w:r w:rsidRPr="00944F1B">
        <w:rPr>
          <w:i/>
          <w:iCs/>
          <w:noProof/>
        </w:rPr>
        <w:t>71</w:t>
      </w:r>
      <w:r w:rsidRPr="00944F1B">
        <w:rPr>
          <w:noProof/>
        </w:rPr>
        <w:t>, 55–75.</w:t>
      </w:r>
    </w:p>
    <w:p w14:paraId="5094AD53"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McKenzie, S., and Eichenbaum, H. (2011). Consolidation and Reconsolidation: Two Lives of Memories? Neuron </w:t>
      </w:r>
      <w:r w:rsidRPr="00944F1B">
        <w:rPr>
          <w:i/>
          <w:iCs/>
          <w:noProof/>
        </w:rPr>
        <w:t>71</w:t>
      </w:r>
      <w:r w:rsidRPr="00944F1B">
        <w:rPr>
          <w:noProof/>
        </w:rPr>
        <w:t>, 224–233.</w:t>
      </w:r>
    </w:p>
    <w:p w14:paraId="72CA204B"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McKenzie, S., Robinson, N.T.M., Herrera, L., Churchill, J.C., and Eichenbaum, H. (2013). Learning causes reorganization of neuronal firing patterns to represent related experiences within a hippocampal schema. J. Neurosci. </w:t>
      </w:r>
      <w:r w:rsidRPr="00944F1B">
        <w:rPr>
          <w:i/>
          <w:iCs/>
          <w:noProof/>
        </w:rPr>
        <w:t>33</w:t>
      </w:r>
      <w:r w:rsidRPr="00944F1B">
        <w:rPr>
          <w:noProof/>
        </w:rPr>
        <w:t>, 10243–10256.</w:t>
      </w:r>
    </w:p>
    <w:p w14:paraId="4F45C09A"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McKenzie, S., Frank, A.J., Kinsky, N.R., Porter, B., Rivière, P.D., and Eichenbaum, H. (2014). Hippocampal representation of related and opposing memories develop within distinct, hierarchically organized neural schemas. Neuron </w:t>
      </w:r>
      <w:r w:rsidRPr="00944F1B">
        <w:rPr>
          <w:i/>
          <w:iCs/>
          <w:noProof/>
        </w:rPr>
        <w:t>83</w:t>
      </w:r>
      <w:r w:rsidRPr="00944F1B">
        <w:rPr>
          <w:noProof/>
        </w:rPr>
        <w:t>, 202–215.</w:t>
      </w:r>
    </w:p>
    <w:p w14:paraId="41FAA864"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McKenzie, S., Keene, C.S., Farovik, A., Bladon, J., Place, R., Komorowski, R., and Eichenbaum, H. (2016). Representation of memories in the cortical–hippocampal system: Results from the application of population similarity analyses. Neurobiol. Learn. Mem. </w:t>
      </w:r>
      <w:r w:rsidRPr="00944F1B">
        <w:rPr>
          <w:i/>
          <w:iCs/>
          <w:noProof/>
        </w:rPr>
        <w:t>134</w:t>
      </w:r>
      <w:r w:rsidRPr="00944F1B">
        <w:rPr>
          <w:noProof/>
        </w:rPr>
        <w:t>, 178–191.</w:t>
      </w:r>
    </w:p>
    <w:p w14:paraId="481AD301"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McNamara, C.G., Tejero-Cantero, Á., Trouche, S., Campo-Urriza, N., and Dupret, D. (2014). Dopaminergic neurons promote hippocampal reactivation and spatial memory persistence. Nat. Neurosci. </w:t>
      </w:r>
      <w:r w:rsidRPr="00944F1B">
        <w:rPr>
          <w:i/>
          <w:iCs/>
          <w:noProof/>
        </w:rPr>
        <w:t>17</w:t>
      </w:r>
      <w:r w:rsidRPr="00944F1B">
        <w:rPr>
          <w:noProof/>
        </w:rPr>
        <w:t>, 1658–1660.</w:t>
      </w:r>
    </w:p>
    <w:p w14:paraId="481D9C90"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McNaughton, B.L., and Morris, R.G.M. (1987). Hippocampal synaptic enhancement and information storage within a distributed memory system. Trends Neurosci. </w:t>
      </w:r>
      <w:r w:rsidRPr="00944F1B">
        <w:rPr>
          <w:i/>
          <w:iCs/>
          <w:noProof/>
        </w:rPr>
        <w:t>10</w:t>
      </w:r>
      <w:r w:rsidRPr="00944F1B">
        <w:rPr>
          <w:noProof/>
        </w:rPr>
        <w:t>, 408–415.</w:t>
      </w:r>
    </w:p>
    <w:p w14:paraId="330C19EE"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Mehta, M.R., Lee, A.K., and Wilson, M.A. (2002). Role of experience and oscillations in transforming a rate code into a temporal code. Nature </w:t>
      </w:r>
      <w:r w:rsidRPr="00944F1B">
        <w:rPr>
          <w:i/>
          <w:iCs/>
          <w:noProof/>
        </w:rPr>
        <w:t>417</w:t>
      </w:r>
      <w:r w:rsidRPr="00944F1B">
        <w:rPr>
          <w:noProof/>
        </w:rPr>
        <w:t>, 741–746.</w:t>
      </w:r>
    </w:p>
    <w:p w14:paraId="724B7C3A"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Miao, C., Cao, Q., Ito, H.T., Yamahachi, H., Witter, M.P., Moser, M.-B., and Moser, E.I. (2015). Hippocampal Remapping after Partial Inactivation of the Medial Entorhinal Cortex. Neuron </w:t>
      </w:r>
      <w:r w:rsidRPr="00944F1B">
        <w:rPr>
          <w:i/>
          <w:iCs/>
          <w:noProof/>
        </w:rPr>
        <w:t>88</w:t>
      </w:r>
      <w:r w:rsidRPr="00944F1B">
        <w:rPr>
          <w:noProof/>
        </w:rPr>
        <w:t>, 590–603.</w:t>
      </w:r>
    </w:p>
    <w:p w14:paraId="54E9A2D2"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Middleton, S.J., and McHugh, T.J. (2016). Silencing CA3 disrupts temporal coding in the CA1 ensemble. Nat. Neurosci. </w:t>
      </w:r>
      <w:r w:rsidRPr="00944F1B">
        <w:rPr>
          <w:i/>
          <w:iCs/>
          <w:noProof/>
        </w:rPr>
        <w:t>19</w:t>
      </w:r>
      <w:r w:rsidRPr="00944F1B">
        <w:rPr>
          <w:noProof/>
        </w:rPr>
        <w:t>, 945–951.</w:t>
      </w:r>
    </w:p>
    <w:p w14:paraId="221845E8" w14:textId="77777777" w:rsidR="00944F1B" w:rsidRPr="00944F1B" w:rsidRDefault="00944F1B" w:rsidP="00944F1B">
      <w:pPr>
        <w:widowControl w:val="0"/>
        <w:autoSpaceDE w:val="0"/>
        <w:autoSpaceDN w:val="0"/>
        <w:adjustRightInd w:val="0"/>
        <w:spacing w:after="240" w:line="240" w:lineRule="auto"/>
        <w:rPr>
          <w:noProof/>
        </w:rPr>
      </w:pPr>
      <w:r w:rsidRPr="00944F1B">
        <w:rPr>
          <w:noProof/>
        </w:rPr>
        <w:lastRenderedPageBreak/>
        <w:t xml:space="preserve">Milstein, A.D., Bloss, E.B., Apostolides, P.F., Vaidya, S.P., Dilly, G.A., Zemelman, B.V., and Magee, J.C. (2015). Inhibitory Gating of Input Comparison in the CA1 Microcircuit. Neuron </w:t>
      </w:r>
      <w:r w:rsidRPr="00944F1B">
        <w:rPr>
          <w:i/>
          <w:iCs/>
          <w:noProof/>
        </w:rPr>
        <w:t>87</w:t>
      </w:r>
      <w:r w:rsidRPr="00944F1B">
        <w:rPr>
          <w:noProof/>
        </w:rPr>
        <w:t>, 1274–1289.</w:t>
      </w:r>
    </w:p>
    <w:p w14:paraId="183E932D"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Mishra, R.K., Kim, S., Guzman, S.J., and Jonas, P. (2016). Symmetric spike timing-dependent plasticity at CA3–CA3 synapses optimizes storage and recall in autoassociative networks. Nat. Commun. </w:t>
      </w:r>
      <w:r w:rsidRPr="00944F1B">
        <w:rPr>
          <w:i/>
          <w:iCs/>
          <w:noProof/>
        </w:rPr>
        <w:t>7</w:t>
      </w:r>
      <w:r w:rsidRPr="00944F1B">
        <w:rPr>
          <w:noProof/>
        </w:rPr>
        <w:t>, 11552.</w:t>
      </w:r>
    </w:p>
    <w:p w14:paraId="33A0DA2C"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Modi, M.N., Dhawale, A.K., and Bhalla, U.S. (2014). CA1 cell activity sequences emerge after reorganization of network correlation structure during associative learning. Elife </w:t>
      </w:r>
      <w:r w:rsidRPr="00944F1B">
        <w:rPr>
          <w:i/>
          <w:iCs/>
          <w:noProof/>
        </w:rPr>
        <w:t>3</w:t>
      </w:r>
      <w:r w:rsidRPr="00944F1B">
        <w:rPr>
          <w:noProof/>
        </w:rPr>
        <w:t>, e01982.</w:t>
      </w:r>
    </w:p>
    <w:p w14:paraId="3CDEA5FF"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Morton, N.W., Sherrill, K.R., and Preston, A.R. (2017). Memory integration constructs maps of space, time, and concepts. Curr. Opin. Behav. Sci. </w:t>
      </w:r>
      <w:r w:rsidRPr="00944F1B">
        <w:rPr>
          <w:i/>
          <w:iCs/>
          <w:noProof/>
        </w:rPr>
        <w:t>17</w:t>
      </w:r>
      <w:r w:rsidRPr="00944F1B">
        <w:rPr>
          <w:noProof/>
        </w:rPr>
        <w:t>, 161–168.</w:t>
      </w:r>
    </w:p>
    <w:p w14:paraId="44930393"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Moser, E.I., Kropff, E., and Moser, M.-B. (2008). Place Cells, Grid Cells, and the Brain’s Spatial Representation System. Annu. Rev. Neurosci. </w:t>
      </w:r>
      <w:r w:rsidRPr="00944F1B">
        <w:rPr>
          <w:i/>
          <w:iCs/>
          <w:noProof/>
        </w:rPr>
        <w:t>31</w:t>
      </w:r>
      <w:r w:rsidRPr="00944F1B">
        <w:rPr>
          <w:noProof/>
        </w:rPr>
        <w:t>, 69–89.</w:t>
      </w:r>
    </w:p>
    <w:p w14:paraId="56FCF35F"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Mou, X., and Ji, D. (2016). Social observation enhances cross-environment activation of hippocampal place cell patterns. Elife </w:t>
      </w:r>
      <w:r w:rsidRPr="00944F1B">
        <w:rPr>
          <w:i/>
          <w:iCs/>
          <w:noProof/>
        </w:rPr>
        <w:t>5</w:t>
      </w:r>
      <w:r w:rsidRPr="00944F1B">
        <w:rPr>
          <w:noProof/>
        </w:rPr>
        <w:t>.</w:t>
      </w:r>
    </w:p>
    <w:p w14:paraId="41115C9A"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Mukamel, E.A., Nimmerjahn, A., and Schnitzer, M.J. (2009). Automated analysis of cellular signals from large-scale calcium imaging data. Neuron </w:t>
      </w:r>
      <w:r w:rsidRPr="00944F1B">
        <w:rPr>
          <w:i/>
          <w:iCs/>
          <w:noProof/>
        </w:rPr>
        <w:t>63</w:t>
      </w:r>
      <w:r w:rsidRPr="00944F1B">
        <w:rPr>
          <w:noProof/>
        </w:rPr>
        <w:t>, 747–760.</w:t>
      </w:r>
    </w:p>
    <w:p w14:paraId="521A58A9"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Muller, R.U., Kubie, J.L., and Ranck, J.B. (1987a). Spatial firing patterns of hippocampal complex-spike cells in a fixed environment. J. Neurosci. </w:t>
      </w:r>
      <w:r w:rsidRPr="00944F1B">
        <w:rPr>
          <w:i/>
          <w:iCs/>
          <w:noProof/>
        </w:rPr>
        <w:t>7</w:t>
      </w:r>
      <w:r w:rsidRPr="00944F1B">
        <w:rPr>
          <w:noProof/>
        </w:rPr>
        <w:t>, 1935–1950.</w:t>
      </w:r>
    </w:p>
    <w:p w14:paraId="57C827A1"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Muller, R.U., Kubie, J.L., Hirase, H., Leinekugel, X., Dragoi, G., and Buzsáki, G. (1987b). The effects of changes in the environment on the spatial firing of hippocampal complex-spike cells. J. Neurosci. </w:t>
      </w:r>
      <w:r w:rsidRPr="00944F1B">
        <w:rPr>
          <w:i/>
          <w:iCs/>
          <w:noProof/>
        </w:rPr>
        <w:t>7</w:t>
      </w:r>
      <w:r w:rsidRPr="00944F1B">
        <w:rPr>
          <w:noProof/>
        </w:rPr>
        <w:t>, 1951–1968.</w:t>
      </w:r>
    </w:p>
    <w:p w14:paraId="34A53C55"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Nabavi, S., Fox, R., Proulx, C.D., Lin, J.Y., Tsien, R.Y., and Malinow, R. (2014). Engineering a memory with LTD and LTP. Nature </w:t>
      </w:r>
      <w:r w:rsidRPr="00944F1B">
        <w:rPr>
          <w:i/>
          <w:iCs/>
          <w:noProof/>
        </w:rPr>
        <w:t>511</w:t>
      </w:r>
      <w:r w:rsidRPr="00944F1B">
        <w:rPr>
          <w:noProof/>
        </w:rPr>
        <w:t>, 348–352.</w:t>
      </w:r>
    </w:p>
    <w:p w14:paraId="4208517C"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Nádasdy, Z., Hirase, H., Czurkó, A., Csicsvari, J., and Buzsáki, G. (1999). Replay and time compression of recurring spike sequences in the hippocampus. J. Neurosci. </w:t>
      </w:r>
      <w:r w:rsidRPr="00944F1B">
        <w:rPr>
          <w:i/>
          <w:iCs/>
          <w:noProof/>
        </w:rPr>
        <w:t>19</w:t>
      </w:r>
      <w:r w:rsidRPr="00944F1B">
        <w:rPr>
          <w:noProof/>
        </w:rPr>
        <w:t>, 9497–9507.</w:t>
      </w:r>
    </w:p>
    <w:p w14:paraId="542ADC42"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Nadel, L., and Moscovitch, M. (1997). Memory consolidation, retrograde amnesia and the hippocampal complex. Curr. Opin. Neurobiol. </w:t>
      </w:r>
      <w:r w:rsidRPr="00944F1B">
        <w:rPr>
          <w:i/>
          <w:iCs/>
          <w:noProof/>
        </w:rPr>
        <w:t>7</w:t>
      </w:r>
      <w:r w:rsidRPr="00944F1B">
        <w:rPr>
          <w:noProof/>
        </w:rPr>
        <w:t>, 217–227.</w:t>
      </w:r>
    </w:p>
    <w:p w14:paraId="0B50C47E"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Naya, Y., and Suzuki, W.A. (2011). Integrating What and When Across the Primate Medial Temporal Lobe. Science (80-. ). </w:t>
      </w:r>
      <w:r w:rsidRPr="00944F1B">
        <w:rPr>
          <w:i/>
          <w:iCs/>
          <w:noProof/>
        </w:rPr>
        <w:t>333</w:t>
      </w:r>
      <w:r w:rsidRPr="00944F1B">
        <w:rPr>
          <w:noProof/>
        </w:rPr>
        <w:t>, 773–776.</w:t>
      </w:r>
    </w:p>
    <w:p w14:paraId="348EDA8F"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Neunuebel, J.P., and Knierim, J.J. (2014). CA3 Retrieves Coherent Representations from </w:t>
      </w:r>
      <w:r w:rsidRPr="00944F1B">
        <w:rPr>
          <w:noProof/>
        </w:rPr>
        <w:lastRenderedPageBreak/>
        <w:t xml:space="preserve">Degraded Input: Direct Evidence for CA3 Pattern Completion and Dentate Gyrus Pattern Separation. Neuron </w:t>
      </w:r>
      <w:r w:rsidRPr="00944F1B">
        <w:rPr>
          <w:i/>
          <w:iCs/>
          <w:noProof/>
        </w:rPr>
        <w:t>81</w:t>
      </w:r>
      <w:r w:rsidRPr="00944F1B">
        <w:rPr>
          <w:noProof/>
        </w:rPr>
        <w:t>, 416–427.</w:t>
      </w:r>
    </w:p>
    <w:p w14:paraId="6763700C"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Nielson, D.M., Smith, T.A., Sreekumar, V., Dennis, S., and Sederberg, P.B. (2015). Human hippocampus represents space and time during retrieval of real-world memories. Proc. Natl. Acad. Sci. </w:t>
      </w:r>
      <w:r w:rsidRPr="00944F1B">
        <w:rPr>
          <w:i/>
          <w:iCs/>
          <w:noProof/>
        </w:rPr>
        <w:t>112</w:t>
      </w:r>
      <w:r w:rsidRPr="00944F1B">
        <w:rPr>
          <w:noProof/>
        </w:rPr>
        <w:t>, 11078–11083.</w:t>
      </w:r>
    </w:p>
    <w:p w14:paraId="6CCE5CDD"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O’Keefe, J., and Nadel, L. (1978). The hippocampus as a cognitive map (Clarendon Press).</w:t>
      </w:r>
    </w:p>
    <w:p w14:paraId="43CD88B0"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O’Keefe, J., and Recce, M.L. (1993). Phase relationship between hippocampal place units and the EEG theta rhythm. Hippocampus </w:t>
      </w:r>
      <w:r w:rsidRPr="00944F1B">
        <w:rPr>
          <w:i/>
          <w:iCs/>
          <w:noProof/>
        </w:rPr>
        <w:t>3</w:t>
      </w:r>
      <w:r w:rsidRPr="00944F1B">
        <w:rPr>
          <w:noProof/>
        </w:rPr>
        <w:t>, 317–330.</w:t>
      </w:r>
    </w:p>
    <w:p w14:paraId="3F01B243"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O’Keefe, J., and Speakman, A. (1987). Single unit activity in the rat hippocampus during a spatial memory task. Exp. Brain Res. </w:t>
      </w:r>
      <w:r w:rsidRPr="00944F1B">
        <w:rPr>
          <w:i/>
          <w:iCs/>
          <w:noProof/>
        </w:rPr>
        <w:t>68</w:t>
      </w:r>
      <w:r w:rsidRPr="00944F1B">
        <w:rPr>
          <w:noProof/>
        </w:rPr>
        <w:t>, 1–27.</w:t>
      </w:r>
    </w:p>
    <w:p w14:paraId="3F208483"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O’Keefe, J.M., and Dostrovsky, J.O. (1971). The hippocampus as a spatial map. Preliminary evidence from unit activity in the freely-moving rat. Brain Res. </w:t>
      </w:r>
      <w:r w:rsidRPr="00944F1B">
        <w:rPr>
          <w:i/>
          <w:iCs/>
          <w:noProof/>
        </w:rPr>
        <w:t>34</w:t>
      </w:r>
      <w:r w:rsidRPr="00944F1B">
        <w:rPr>
          <w:noProof/>
        </w:rPr>
        <w:t>, 171–175.</w:t>
      </w:r>
    </w:p>
    <w:p w14:paraId="5D887D10"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O’Neill, J., Senior, T.J., Allen, K., Huxter, J.R., and Csicsvari, J. (2008). Reactivation of experience-dependent cell assembly patterns in the hippocampus. Nat. Neurosci. </w:t>
      </w:r>
      <w:r w:rsidRPr="00944F1B">
        <w:rPr>
          <w:i/>
          <w:iCs/>
          <w:noProof/>
        </w:rPr>
        <w:t>11</w:t>
      </w:r>
      <w:r w:rsidRPr="00944F1B">
        <w:rPr>
          <w:noProof/>
        </w:rPr>
        <w:t>, 209–215.</w:t>
      </w:r>
    </w:p>
    <w:p w14:paraId="5832C918"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Ohkawa, N., Saitoh, Y., Suzuki, A., Tsujimura, S., Murayama, E., Kosugi, S., Nishizono, H., Matsuo, M., Takahashi, Y., Nagase, M., et al. (2015). Artificial Association of Pre-stored Information to Generate a Qualitatively New Memory. Cell Rep. </w:t>
      </w:r>
      <w:r w:rsidRPr="00944F1B">
        <w:rPr>
          <w:i/>
          <w:iCs/>
          <w:noProof/>
        </w:rPr>
        <w:t>11</w:t>
      </w:r>
      <w:r w:rsidRPr="00944F1B">
        <w:rPr>
          <w:noProof/>
        </w:rPr>
        <w:t>, 261–269.</w:t>
      </w:r>
    </w:p>
    <w:p w14:paraId="2F598858"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Oliva, A., Fernández-Ruiz, A., Buzsáki, G., and Berényi, A. (2016). Role of Hippocampal CA2 Region in Triggering Sharp-Wave Ripples. Neuron </w:t>
      </w:r>
      <w:r w:rsidRPr="00944F1B">
        <w:rPr>
          <w:i/>
          <w:iCs/>
          <w:noProof/>
        </w:rPr>
        <w:t>91</w:t>
      </w:r>
      <w:r w:rsidRPr="00944F1B">
        <w:rPr>
          <w:noProof/>
        </w:rPr>
        <w:t>, 1342–1355.</w:t>
      </w:r>
    </w:p>
    <w:p w14:paraId="18D05DA8"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Omer, D.B., Maimon, S.R., Las, L., and Ulanovsky, N. (2018). Social place-cells in the bat hippocampus. Science (80-. ). </w:t>
      </w:r>
      <w:r w:rsidRPr="00944F1B">
        <w:rPr>
          <w:i/>
          <w:iCs/>
          <w:noProof/>
        </w:rPr>
        <w:t>359</w:t>
      </w:r>
      <w:r w:rsidRPr="00944F1B">
        <w:rPr>
          <w:noProof/>
        </w:rPr>
        <w:t>, 218–224.</w:t>
      </w:r>
    </w:p>
    <w:p w14:paraId="0CA5A6AA"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Paré, D., Pelletier, J.G., and Collins, D.R. (2002). Amygdala oscillations and the consolidation of emotional memories. Trends Cogn. Sci. </w:t>
      </w:r>
      <w:r w:rsidRPr="00944F1B">
        <w:rPr>
          <w:i/>
          <w:iCs/>
          <w:noProof/>
        </w:rPr>
        <w:t>6</w:t>
      </w:r>
      <w:r w:rsidRPr="00944F1B">
        <w:rPr>
          <w:noProof/>
        </w:rPr>
        <w:t>.</w:t>
      </w:r>
    </w:p>
    <w:p w14:paraId="49F776D0"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Park, S., Kramer, E.E., Mercaldo, V., Rashid, A.J., Insel, N., Frankland, P.W., and Josselyn, S.A. (2016). Neuronal Allocation to a Hippocampal Engram. Neuropsychopharmacology </w:t>
      </w:r>
      <w:r w:rsidRPr="00944F1B">
        <w:rPr>
          <w:i/>
          <w:iCs/>
          <w:noProof/>
        </w:rPr>
        <w:t>41</w:t>
      </w:r>
      <w:r w:rsidRPr="00944F1B">
        <w:rPr>
          <w:noProof/>
        </w:rPr>
        <w:t>, 2987–2993.</w:t>
      </w:r>
    </w:p>
    <w:p w14:paraId="3595E61A"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Pastalkova, E., Itskov, V., Amarasingham, A., and Buzsáki, G. (2008). Internally generated cell assembly sequences in the rat hippocampus. Science (80-. ). </w:t>
      </w:r>
      <w:r w:rsidRPr="00944F1B">
        <w:rPr>
          <w:i/>
          <w:iCs/>
          <w:noProof/>
        </w:rPr>
        <w:t>321</w:t>
      </w:r>
      <w:r w:rsidRPr="00944F1B">
        <w:rPr>
          <w:noProof/>
        </w:rPr>
        <w:t>, 1322–1327.</w:t>
      </w:r>
    </w:p>
    <w:p w14:paraId="52A9336F"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Penfield, W., and Rasmussen, T. (1950). The cerebral cortex of man; a clinical study of </w:t>
      </w:r>
      <w:r w:rsidRPr="00944F1B">
        <w:rPr>
          <w:noProof/>
        </w:rPr>
        <w:lastRenderedPageBreak/>
        <w:t>localization of function (Oxford, England: Macmillan).</w:t>
      </w:r>
    </w:p>
    <w:p w14:paraId="402707CF"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Pfeiffer, B.E., and Foster, D.J. (2013). Hippocampal place-cell sequences depict future paths to remembered goals. Nature </w:t>
      </w:r>
      <w:r w:rsidRPr="00944F1B">
        <w:rPr>
          <w:i/>
          <w:iCs/>
          <w:noProof/>
        </w:rPr>
        <w:t>497</w:t>
      </w:r>
      <w:r w:rsidRPr="00944F1B">
        <w:rPr>
          <w:noProof/>
        </w:rPr>
        <w:t>, 74–79.</w:t>
      </w:r>
    </w:p>
    <w:p w14:paraId="34636BEA"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Pfeiffer, T., Poll, S., Bancelin, S., Angibaud, J., Inavalli, V.K., Keppler, K., Mittag, M., Fuhrmann, M., and Nägerl, U.V. (2018). Chronic 2P-STED imaging reveals high turnover of dendritic spines in the hippocampus in vivo. Elife </w:t>
      </w:r>
      <w:r w:rsidRPr="00944F1B">
        <w:rPr>
          <w:i/>
          <w:iCs/>
          <w:noProof/>
        </w:rPr>
        <w:t>7</w:t>
      </w:r>
      <w:r w:rsidRPr="00944F1B">
        <w:rPr>
          <w:noProof/>
        </w:rPr>
        <w:t>.</w:t>
      </w:r>
    </w:p>
    <w:p w14:paraId="652FB012"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Piaget, J. (1952). The origins of intelligence in children. (New York, NY, US: W W Norton &amp; Co).</w:t>
      </w:r>
    </w:p>
    <w:p w14:paraId="718287FD"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Pignatelli, M., Ryan, T.J., Roy, D.S., Lovett, C., Smith, L.M., Muralidhar, S., and Tonegawa, S. (2019). Engram Cell Excitability State Determines the Efficacy of Memory Retrieval. Neuron </w:t>
      </w:r>
      <w:r w:rsidRPr="00944F1B">
        <w:rPr>
          <w:i/>
          <w:iCs/>
          <w:noProof/>
        </w:rPr>
        <w:t>101</w:t>
      </w:r>
      <w:r w:rsidRPr="00944F1B">
        <w:rPr>
          <w:noProof/>
        </w:rPr>
        <w:t>, 274–284.e5.</w:t>
      </w:r>
    </w:p>
    <w:p w14:paraId="37A7F2DE"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Pikkarainen, M., Rönkkö, S., Savander, V., Insausti, R., and Pitkänen, A. (1999). Projections from the lateral, basal, and accessory basal nuclei of the amygdala to the hippocampal formation in rat. J. Comp. Neurol. </w:t>
      </w:r>
      <w:r w:rsidRPr="00944F1B">
        <w:rPr>
          <w:i/>
          <w:iCs/>
          <w:noProof/>
        </w:rPr>
        <w:t>403</w:t>
      </w:r>
      <w:r w:rsidRPr="00944F1B">
        <w:rPr>
          <w:noProof/>
        </w:rPr>
        <w:t>, 229–260.</w:t>
      </w:r>
    </w:p>
    <w:p w14:paraId="411CEF29"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Pitkänen, A., Pikkarainen, M., Nurminen, N., and Ylinen, A. (2000). Reciprocal connections between the amygdala and the hippocampal formation, perirhinal cortex, and postrhinal cortex in rat. A review. Ann. N. Y. Acad. Sci. </w:t>
      </w:r>
      <w:r w:rsidRPr="00944F1B">
        <w:rPr>
          <w:i/>
          <w:iCs/>
          <w:noProof/>
        </w:rPr>
        <w:t>911</w:t>
      </w:r>
      <w:r w:rsidRPr="00944F1B">
        <w:rPr>
          <w:noProof/>
        </w:rPr>
        <w:t>, 369–391.</w:t>
      </w:r>
    </w:p>
    <w:p w14:paraId="0E0FE0CC"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Rainnie, D.G., Mania, I., Mascagni, F., and McDonald, A.J. (2006). Physiological and morphological characterization of parvalbumin-containing interneurons of the rat basolateral amygdala. J. Comp. Neurol. </w:t>
      </w:r>
      <w:r w:rsidRPr="00944F1B">
        <w:rPr>
          <w:i/>
          <w:iCs/>
          <w:noProof/>
        </w:rPr>
        <w:t>498</w:t>
      </w:r>
      <w:r w:rsidRPr="00944F1B">
        <w:rPr>
          <w:noProof/>
        </w:rPr>
        <w:t>, 142–161.</w:t>
      </w:r>
    </w:p>
    <w:p w14:paraId="122FB0FA"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Rajan, K., Harvey, C.D., and Tank, D.W. (2016). Recurrent Network Models of Sequence Generation and Memory.</w:t>
      </w:r>
    </w:p>
    <w:p w14:paraId="4AA52982"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Rajasethupathy, P., Sankaran, S., Marshel, J.H., Kim, C.K., Ferenczi, E., Lee, S.Y., Berndt, A., Ramakrishnan, C., Jaffe, A., Lo, M., et al. (2015). Projections from neocortex mediate top-down control of memory retrieval. Nature </w:t>
      </w:r>
      <w:r w:rsidRPr="00944F1B">
        <w:rPr>
          <w:i/>
          <w:iCs/>
          <w:noProof/>
        </w:rPr>
        <w:t>526</w:t>
      </w:r>
      <w:r w:rsidRPr="00944F1B">
        <w:rPr>
          <w:noProof/>
        </w:rPr>
        <w:t>, 653–659.</w:t>
      </w:r>
    </w:p>
    <w:p w14:paraId="3D362D07"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Ramirez, S., Liu, X., Lin, P.A., Suh, J., Pignatelli, M., Redondo, R.L., Ryan, T.J., and Tonegawa, S. (2013). Creating a false memory in the hippocampus. Science (80-. ). </w:t>
      </w:r>
      <w:r w:rsidRPr="00944F1B">
        <w:rPr>
          <w:i/>
          <w:iCs/>
          <w:noProof/>
        </w:rPr>
        <w:t>341</w:t>
      </w:r>
      <w:r w:rsidRPr="00944F1B">
        <w:rPr>
          <w:noProof/>
        </w:rPr>
        <w:t>, 387–391.</w:t>
      </w:r>
    </w:p>
    <w:p w14:paraId="626A4659"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Ramirez, S., Liu, X., MacDonald, C.J., Moffa, A., Zhou, J., Redondo, R.L., and Tonegawa, S. (2015). Activating positive memory engrams suppresses depression-like behaviour. Nature </w:t>
      </w:r>
      <w:r w:rsidRPr="00944F1B">
        <w:rPr>
          <w:i/>
          <w:iCs/>
          <w:noProof/>
        </w:rPr>
        <w:t>522</w:t>
      </w:r>
      <w:r w:rsidRPr="00944F1B">
        <w:rPr>
          <w:noProof/>
        </w:rPr>
        <w:t>, 335–339.</w:t>
      </w:r>
    </w:p>
    <w:p w14:paraId="2219B840"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Ranganath, C., and Hsieh, L.-T. (2016). The hippocampus: a special place for time. Ann. N. Y. Acad. Sci. </w:t>
      </w:r>
      <w:r w:rsidRPr="00944F1B">
        <w:rPr>
          <w:i/>
          <w:iCs/>
          <w:noProof/>
        </w:rPr>
        <w:t>1369</w:t>
      </w:r>
      <w:r w:rsidRPr="00944F1B">
        <w:rPr>
          <w:noProof/>
        </w:rPr>
        <w:t>, 93–110.</w:t>
      </w:r>
    </w:p>
    <w:p w14:paraId="4FBE22A6" w14:textId="77777777" w:rsidR="00944F1B" w:rsidRPr="00944F1B" w:rsidRDefault="00944F1B" w:rsidP="00944F1B">
      <w:pPr>
        <w:widowControl w:val="0"/>
        <w:autoSpaceDE w:val="0"/>
        <w:autoSpaceDN w:val="0"/>
        <w:adjustRightInd w:val="0"/>
        <w:spacing w:after="240" w:line="240" w:lineRule="auto"/>
        <w:rPr>
          <w:noProof/>
        </w:rPr>
      </w:pPr>
      <w:r w:rsidRPr="00944F1B">
        <w:rPr>
          <w:noProof/>
        </w:rPr>
        <w:lastRenderedPageBreak/>
        <w:t xml:space="preserve">Rashid, A.J., Yan, C., Mercaldo, V., Hsiang, H.-L.L., Park, S., Cole, C.J., De Cristofaro, A., Yu, J., Ramakrishnan, C., Lee, S.Y., et al. (2016). Competition between engrams influences fear memory formation and recall. Science (80-. ). </w:t>
      </w:r>
      <w:r w:rsidRPr="00944F1B">
        <w:rPr>
          <w:i/>
          <w:iCs/>
          <w:noProof/>
        </w:rPr>
        <w:t>353</w:t>
      </w:r>
      <w:r w:rsidRPr="00944F1B">
        <w:rPr>
          <w:noProof/>
        </w:rPr>
        <w:t>, 383–387.</w:t>
      </w:r>
    </w:p>
    <w:p w14:paraId="4C442B5F"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Redish, A.D. (2016). Vicarious trial and error. Nat. Rev. Neurosci. </w:t>
      </w:r>
      <w:r w:rsidRPr="00944F1B">
        <w:rPr>
          <w:i/>
          <w:iCs/>
          <w:noProof/>
        </w:rPr>
        <w:t>17</w:t>
      </w:r>
      <w:r w:rsidRPr="00944F1B">
        <w:rPr>
          <w:noProof/>
        </w:rPr>
        <w:t>, 147–159.</w:t>
      </w:r>
    </w:p>
    <w:p w14:paraId="6E40B905"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Redondo, R.L., Kim, J., Arons, A.L., Ramirez, S., Liu, X., and Tonegawa, S. (2014). Bidirectional switch of the valence associated with a hippocampal contextual memory engram. Nature </w:t>
      </w:r>
      <w:r w:rsidRPr="00944F1B">
        <w:rPr>
          <w:i/>
          <w:iCs/>
          <w:noProof/>
        </w:rPr>
        <w:t>513</w:t>
      </w:r>
      <w:r w:rsidRPr="00944F1B">
        <w:rPr>
          <w:noProof/>
        </w:rPr>
        <w:t>, 426–430.</w:t>
      </w:r>
    </w:p>
    <w:p w14:paraId="4406E908"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Reijmers, L.G., Perkins, B.L., Matsuo, N., and Mayford, M. (2007). Localization of a Stable Neural Correlate of Associative Memory. Science (80-. ). </w:t>
      </w:r>
      <w:r w:rsidRPr="00944F1B">
        <w:rPr>
          <w:i/>
          <w:iCs/>
          <w:noProof/>
        </w:rPr>
        <w:t>317</w:t>
      </w:r>
      <w:r w:rsidRPr="00944F1B">
        <w:rPr>
          <w:noProof/>
        </w:rPr>
        <w:t>, 1230–1233.</w:t>
      </w:r>
    </w:p>
    <w:p w14:paraId="5826A741"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Rescorla, R.A., and Heth, C.D. (1975). Reinstatement of fear to an extinguished conditioned stimulus. J. Exp. Psychol. Anim. Behav. Process. </w:t>
      </w:r>
      <w:r w:rsidRPr="00944F1B">
        <w:rPr>
          <w:i/>
          <w:iCs/>
          <w:noProof/>
        </w:rPr>
        <w:t>1</w:t>
      </w:r>
      <w:r w:rsidRPr="00944F1B">
        <w:rPr>
          <w:noProof/>
        </w:rPr>
        <w:t>, 88–96.</w:t>
      </w:r>
    </w:p>
    <w:p w14:paraId="5DEB502A"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Resendez, S.L., Jennings, J.H., Ung, R.L., Namboodiri, V.M.K., Zhou, Z.C., Otis, J.M., Nomura, H., McHenry, J.A., Kosyk, O., and Stuber, G.D. (2016). Visualization of cortical, subcortical and deep brain neural circuit dynamics during naturalistic mammalian behavior with head-mounted microscopes and chronically implanted lenses. Nat. Protoc. </w:t>
      </w:r>
      <w:r w:rsidRPr="00944F1B">
        <w:rPr>
          <w:i/>
          <w:iCs/>
          <w:noProof/>
        </w:rPr>
        <w:t>11</w:t>
      </w:r>
      <w:r w:rsidRPr="00944F1B">
        <w:rPr>
          <w:noProof/>
        </w:rPr>
        <w:t>, 566–597.</w:t>
      </w:r>
    </w:p>
    <w:p w14:paraId="276F3626"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Ribot, T. (1882). Diseases of the Memory: An Essay in the Positive Psychology (New York, NY: D. Appleton and Company).</w:t>
      </w:r>
    </w:p>
    <w:p w14:paraId="707D0FF1"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Rickgauer, J.P., Deisseroth, K., and Tank, D.W. (2014). Simultaneous cellular-resolution optical perturbation and imaging of place cell firing fields. Nat. Neurosci. </w:t>
      </w:r>
      <w:r w:rsidRPr="00944F1B">
        <w:rPr>
          <w:i/>
          <w:iCs/>
          <w:noProof/>
        </w:rPr>
        <w:t>17</w:t>
      </w:r>
      <w:r w:rsidRPr="00944F1B">
        <w:rPr>
          <w:noProof/>
        </w:rPr>
        <w:t>, 1816–1824.</w:t>
      </w:r>
    </w:p>
    <w:p w14:paraId="08D97CFA"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Robinson, N.T.M., Priestley, J.B., Rueckemann, J.W., Garcia, A.D., Smeglin, V.A., Marino, F.A., and Eichenbaum, H. (2017). Medial Entorhinal Cortex Selectively Supports Temporal Coding by Hippocampal Neurons. Neuron </w:t>
      </w:r>
      <w:r w:rsidRPr="00944F1B">
        <w:rPr>
          <w:i/>
          <w:iCs/>
          <w:noProof/>
        </w:rPr>
        <w:t>94</w:t>
      </w:r>
      <w:r w:rsidRPr="00944F1B">
        <w:rPr>
          <w:noProof/>
        </w:rPr>
        <w:t>, 677–688.e6.</w:t>
      </w:r>
    </w:p>
    <w:p w14:paraId="1A9C3001"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Rogan, M.T., Stäubli, U. V., and LeDoux, J.E. (1997). Fear conditioning induces associative long-term potentiation in the amygdala. Nature </w:t>
      </w:r>
      <w:r w:rsidRPr="00944F1B">
        <w:rPr>
          <w:i/>
          <w:iCs/>
          <w:noProof/>
        </w:rPr>
        <w:t>390</w:t>
      </w:r>
      <w:r w:rsidRPr="00944F1B">
        <w:rPr>
          <w:noProof/>
        </w:rPr>
        <w:t>, 604–607.</w:t>
      </w:r>
    </w:p>
    <w:p w14:paraId="74EA5E24"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Rogerson, T., Cai, D.J., Frank, A., Sano, Y., Shobe, J., Lopez-Aranda, M.F., and Silva, A.J. (2014). Synaptic tagging during memory allocation. Nat. Rev. Neurosci. </w:t>
      </w:r>
      <w:r w:rsidRPr="00944F1B">
        <w:rPr>
          <w:i/>
          <w:iCs/>
          <w:noProof/>
        </w:rPr>
        <w:t>15</w:t>
      </w:r>
      <w:r w:rsidRPr="00944F1B">
        <w:rPr>
          <w:noProof/>
        </w:rPr>
        <w:t>, 157–169.</w:t>
      </w:r>
    </w:p>
    <w:p w14:paraId="5E2A8BBA"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Rolls, E.T. (1996). A theory of hippocampal function in memory. Hippocampus </w:t>
      </w:r>
      <w:r w:rsidRPr="00944F1B">
        <w:rPr>
          <w:i/>
          <w:iCs/>
          <w:noProof/>
        </w:rPr>
        <w:t>6</w:t>
      </w:r>
      <w:r w:rsidRPr="00944F1B">
        <w:rPr>
          <w:noProof/>
        </w:rPr>
        <w:t>, 601–620.</w:t>
      </w:r>
    </w:p>
    <w:p w14:paraId="213F5A21"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Rolls, E.T., Stringer, S.M., and Elliot, T. (2006). Entorhinal cortex grid cells can map to hippocampal place cells by competitive learning. Netw. Comput. Neural Syst. </w:t>
      </w:r>
      <w:r w:rsidRPr="00944F1B">
        <w:rPr>
          <w:i/>
          <w:iCs/>
          <w:noProof/>
        </w:rPr>
        <w:t>17</w:t>
      </w:r>
      <w:r w:rsidRPr="00944F1B">
        <w:rPr>
          <w:noProof/>
        </w:rPr>
        <w:t>, 447–465.</w:t>
      </w:r>
    </w:p>
    <w:p w14:paraId="16716B9F" w14:textId="77777777" w:rsidR="00944F1B" w:rsidRPr="00944F1B" w:rsidRDefault="00944F1B" w:rsidP="00944F1B">
      <w:pPr>
        <w:widowControl w:val="0"/>
        <w:autoSpaceDE w:val="0"/>
        <w:autoSpaceDN w:val="0"/>
        <w:adjustRightInd w:val="0"/>
        <w:spacing w:after="240" w:line="240" w:lineRule="auto"/>
        <w:rPr>
          <w:noProof/>
        </w:rPr>
      </w:pPr>
      <w:r w:rsidRPr="00944F1B">
        <w:rPr>
          <w:noProof/>
        </w:rPr>
        <w:lastRenderedPageBreak/>
        <w:t xml:space="preserve">Roux, L., Hu, B., Eichler, R., Stark, E., and Buzsáki, G. (2017). Sharp wave ripples during learning stabilize the hippocampal spatial map. Nat. Neurosci. </w:t>
      </w:r>
      <w:r w:rsidRPr="00944F1B">
        <w:rPr>
          <w:i/>
          <w:iCs/>
          <w:noProof/>
        </w:rPr>
        <w:t>20</w:t>
      </w:r>
      <w:r w:rsidRPr="00944F1B">
        <w:rPr>
          <w:noProof/>
        </w:rPr>
        <w:t>, 845–853.</w:t>
      </w:r>
    </w:p>
    <w:p w14:paraId="183A7F1E"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Roy, D.S., Kitamura, T., Okuyama, T., Ogawa, S.K., Sun, C., Obata, Y., Yoshiki, A., and Tonegawa, S. (2017). Distinct Neural Circuits for the Formation and Retrieval of Episodic Memories. Cell </w:t>
      </w:r>
      <w:r w:rsidRPr="00944F1B">
        <w:rPr>
          <w:i/>
          <w:iCs/>
          <w:noProof/>
        </w:rPr>
        <w:t>170</w:t>
      </w:r>
      <w:r w:rsidRPr="00944F1B">
        <w:rPr>
          <w:noProof/>
        </w:rPr>
        <w:t>, 1000–1012.e19.</w:t>
      </w:r>
    </w:p>
    <w:p w14:paraId="172B58E6"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Rubin, A., Geva, N., Sheintuch, L., and Ziv, Y. (2015). Hippocampal ensemble dynamics timestamp events in long-term memory. Elife </w:t>
      </w:r>
      <w:r w:rsidRPr="00944F1B">
        <w:rPr>
          <w:i/>
          <w:iCs/>
          <w:noProof/>
        </w:rPr>
        <w:t>4</w:t>
      </w:r>
      <w:r w:rsidRPr="00944F1B">
        <w:rPr>
          <w:noProof/>
        </w:rPr>
        <w:t>, e12247.</w:t>
      </w:r>
    </w:p>
    <w:p w14:paraId="74FE2F77"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Rueckemann, J.W., DiMauro, A.J., Rangel, L.M., Han, X., Boyden, E.S., and Eichenbaum, H. (2016). Transient optogenetic inactivation of the medial entorhinal cortex biases the active population of hippocampal neurons. Hippocampus </w:t>
      </w:r>
      <w:r w:rsidRPr="00944F1B">
        <w:rPr>
          <w:i/>
          <w:iCs/>
          <w:noProof/>
        </w:rPr>
        <w:t>26</w:t>
      </w:r>
      <w:r w:rsidRPr="00944F1B">
        <w:rPr>
          <w:noProof/>
        </w:rPr>
        <w:t>, 246–260.</w:t>
      </w:r>
    </w:p>
    <w:p w14:paraId="566FE61C"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Ryan, T.J., Roy, D.S., Pignatelli, M., Arons, A., and Tonegawa, S. (2015). Engram cells retain memory under retrograde amnesia. Science </w:t>
      </w:r>
      <w:r w:rsidRPr="00944F1B">
        <w:rPr>
          <w:i/>
          <w:iCs/>
          <w:noProof/>
        </w:rPr>
        <w:t>348</w:t>
      </w:r>
      <w:r w:rsidRPr="00944F1B">
        <w:rPr>
          <w:noProof/>
        </w:rPr>
        <w:t>, 1007–1013.</w:t>
      </w:r>
    </w:p>
    <w:p w14:paraId="1DDBA002"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Salz, D.M., Tiganj, Z., Khasnabish, S., Kohley, A., Sheehan, D., Howard, M.W., and Eichenbaum, H. (2016). Time Cells in Hippocampal Area CA3. J. Neurosci. </w:t>
      </w:r>
      <w:r w:rsidRPr="00944F1B">
        <w:rPr>
          <w:i/>
          <w:iCs/>
          <w:noProof/>
        </w:rPr>
        <w:t>36</w:t>
      </w:r>
      <w:r w:rsidRPr="00944F1B">
        <w:rPr>
          <w:noProof/>
        </w:rPr>
        <w:t>, 7476–7484.</w:t>
      </w:r>
    </w:p>
    <w:p w14:paraId="0D962C6B"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Sano, Y., Shobe, J.L., Zhou, M., Huang, S., Shuman, T., Cai, D.J., Golshani, P., Kamata, M., and Silva, A.J. (2014). CREB Regulates Memory Allocation in the Insular Cortex. Curr. Biol. </w:t>
      </w:r>
      <w:r w:rsidRPr="00944F1B">
        <w:rPr>
          <w:i/>
          <w:iCs/>
          <w:noProof/>
        </w:rPr>
        <w:t>24</w:t>
      </w:r>
      <w:r w:rsidRPr="00944F1B">
        <w:rPr>
          <w:noProof/>
        </w:rPr>
        <w:t>, 2833–2837.</w:t>
      </w:r>
    </w:p>
    <w:p w14:paraId="5532C77B"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Schafe, G.E., and LeDoux, J.E. (2000). Memory consolidation of auditory pavlovian fear conditioning requires protein synthesis and protein kinase A in the amygdala. J. Neurosci. </w:t>
      </w:r>
      <w:r w:rsidRPr="00944F1B">
        <w:rPr>
          <w:i/>
          <w:iCs/>
          <w:noProof/>
        </w:rPr>
        <w:t>20</w:t>
      </w:r>
      <w:r w:rsidRPr="00944F1B">
        <w:rPr>
          <w:noProof/>
        </w:rPr>
        <w:t>, RC96.</w:t>
      </w:r>
    </w:p>
    <w:p w14:paraId="181BA5E2"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Schlesiger, M.I., Cannova, C.C., Boublil, B.L., Hales, J.B., Mankin, E.A., Brandon, M.P., Leutgeb, J.K., Leibold, C., and Leutgeb, S. (2015). The medial entorhinal cortex is necessary for temporal organization of hippocampal neuronal activity. Nat. Neurosci. </w:t>
      </w:r>
      <w:r w:rsidRPr="00944F1B">
        <w:rPr>
          <w:i/>
          <w:iCs/>
          <w:noProof/>
        </w:rPr>
        <w:t>18</w:t>
      </w:r>
      <w:r w:rsidRPr="00944F1B">
        <w:rPr>
          <w:noProof/>
        </w:rPr>
        <w:t>, 1123–1132.</w:t>
      </w:r>
    </w:p>
    <w:p w14:paraId="77B78DAA"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Schlesiger, M.I., Boublil, B.L., Hales, J.B., Leutgeb, J.K., and Leutgeb, S. (2018). Hippocampal Global Remapping Can Occur without Input from the Medial Entorhinal Cortex. Cell Rep. </w:t>
      </w:r>
      <w:r w:rsidRPr="00944F1B">
        <w:rPr>
          <w:i/>
          <w:iCs/>
          <w:noProof/>
        </w:rPr>
        <w:t>22</w:t>
      </w:r>
      <w:r w:rsidRPr="00944F1B">
        <w:rPr>
          <w:noProof/>
        </w:rPr>
        <w:t>, 3152–3159.</w:t>
      </w:r>
    </w:p>
    <w:p w14:paraId="57C2A64C"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Schlichting, M.L., and Preston, A.R. (2017). The Hippocampus and Memory Integration: Building Knowledge to Navigate Future Decisions. In The Hippocampus from Cells to Systems, (Cham: Springer International Publishing), pp. 405–437.</w:t>
      </w:r>
    </w:p>
    <w:p w14:paraId="61728F0B"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Schmidt, R., Diba, K., Leibold, C., Schmitz, D., Buzsáki, G., and Kempter, R. (2009). Single-Trial Phase Precession in the Hippocampus. J. Neurosci. </w:t>
      </w:r>
      <w:r w:rsidRPr="00944F1B">
        <w:rPr>
          <w:i/>
          <w:iCs/>
          <w:noProof/>
        </w:rPr>
        <w:t>29</w:t>
      </w:r>
      <w:r w:rsidRPr="00944F1B">
        <w:rPr>
          <w:noProof/>
        </w:rPr>
        <w:t>, 13232–13241.</w:t>
      </w:r>
    </w:p>
    <w:p w14:paraId="02E6863F" w14:textId="77777777" w:rsidR="00944F1B" w:rsidRPr="00944F1B" w:rsidRDefault="00944F1B" w:rsidP="00944F1B">
      <w:pPr>
        <w:widowControl w:val="0"/>
        <w:autoSpaceDE w:val="0"/>
        <w:autoSpaceDN w:val="0"/>
        <w:adjustRightInd w:val="0"/>
        <w:spacing w:after="240" w:line="240" w:lineRule="auto"/>
        <w:rPr>
          <w:noProof/>
        </w:rPr>
      </w:pPr>
      <w:r w:rsidRPr="00944F1B">
        <w:rPr>
          <w:noProof/>
        </w:rPr>
        <w:lastRenderedPageBreak/>
        <w:t xml:space="preserve">Scoville, W.B., and Milner, B. (1957). Loss of recent memory after bilateral hippocampal lesions. J. Neurol. Neurosurg. Psychiat </w:t>
      </w:r>
      <w:r w:rsidRPr="00944F1B">
        <w:rPr>
          <w:i/>
          <w:iCs/>
          <w:noProof/>
        </w:rPr>
        <w:t>20</w:t>
      </w:r>
      <w:r w:rsidRPr="00944F1B">
        <w:rPr>
          <w:noProof/>
        </w:rPr>
        <w:t>, 103–113.</w:t>
      </w:r>
    </w:p>
    <w:p w14:paraId="60B8CBEB"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Seidenbecher, T., Laxmi, T.R., Stork, O., and Pape, H.-C. (2003). Amygdalar and Hippocampal Theta Rhythm Synchronization During Fear Memory Retrieval. Science (80-. ). </w:t>
      </w:r>
      <w:r w:rsidRPr="00944F1B">
        <w:rPr>
          <w:i/>
          <w:iCs/>
          <w:noProof/>
        </w:rPr>
        <w:t>301</w:t>
      </w:r>
      <w:r w:rsidRPr="00944F1B">
        <w:rPr>
          <w:noProof/>
        </w:rPr>
        <w:t>, 846–850.</w:t>
      </w:r>
    </w:p>
    <w:p w14:paraId="2C73D695"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Sekeres, M.J., Mercaldo, V., Richards, B., Sargin, D., Mahadevan, V., Woodin, M.A., Frankland, P.W., and Josselyn, S.A. (2012). Increasing CRTC1 Function in the Dentate Gyrus during Memory Formation or Reactivation Increases Memory Strength without Compromising Memory Quality. J. Neurosci. </w:t>
      </w:r>
      <w:r w:rsidRPr="00944F1B">
        <w:rPr>
          <w:i/>
          <w:iCs/>
          <w:noProof/>
        </w:rPr>
        <w:t>32</w:t>
      </w:r>
      <w:r w:rsidRPr="00944F1B">
        <w:rPr>
          <w:noProof/>
        </w:rPr>
        <w:t>, 17857–17868.</w:t>
      </w:r>
    </w:p>
    <w:p w14:paraId="72FBE54C"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Semon, R. (1921). The Mneme (London: George Allen &amp; Unwin).</w:t>
      </w:r>
    </w:p>
    <w:p w14:paraId="44988647"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Senn, V., Wolff, S.B.E., Herry, C., Grenier, F., Ehrlich, I., Gründemann, J., Fadok, J.P., Müller, C., Letzkus, J.J., and Lüthi, A. (2014). Long-Range Connectivity Defines Behavioral Specificity of Amygdala Neurons. Neuron </w:t>
      </w:r>
      <w:r w:rsidRPr="00944F1B">
        <w:rPr>
          <w:i/>
          <w:iCs/>
          <w:noProof/>
        </w:rPr>
        <w:t>81</w:t>
      </w:r>
      <w:r w:rsidRPr="00944F1B">
        <w:rPr>
          <w:noProof/>
        </w:rPr>
        <w:t>, 428–437.</w:t>
      </w:r>
    </w:p>
    <w:p w14:paraId="2A641A66"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Sheffield, M.E.J., and Dombeck, D.A. (2015). Calcium transient prevalence across the dendritic arbour predicts place field properties. Nature </w:t>
      </w:r>
      <w:r w:rsidRPr="00944F1B">
        <w:rPr>
          <w:i/>
          <w:iCs/>
          <w:noProof/>
        </w:rPr>
        <w:t>517</w:t>
      </w:r>
      <w:r w:rsidRPr="00944F1B">
        <w:rPr>
          <w:noProof/>
        </w:rPr>
        <w:t>, 200–204.</w:t>
      </w:r>
    </w:p>
    <w:p w14:paraId="5D559544"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Sheffield, M.E.J., Adoff, M.D., and Dombeck, D.A. (2017). Increased Prevalence of Calcium Transients across the Dendritic Arbor during Place Field Formation. Neuron </w:t>
      </w:r>
      <w:r w:rsidRPr="00944F1B">
        <w:rPr>
          <w:i/>
          <w:iCs/>
          <w:noProof/>
        </w:rPr>
        <w:t>96</w:t>
      </w:r>
      <w:r w:rsidRPr="00944F1B">
        <w:rPr>
          <w:noProof/>
        </w:rPr>
        <w:t>, 490–504.</w:t>
      </w:r>
    </w:p>
    <w:p w14:paraId="374C4638"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Sheintuch, L., Rubin, A., Brande-Eilat, N., Geva, N., Sadeh, N., Pinchasof, O., and Ziv, Y. (2017). Tracking the Same Neurons across Multiple Days in Ca2+ Imaging Data. Cell Rep. </w:t>
      </w:r>
      <w:r w:rsidRPr="00944F1B">
        <w:rPr>
          <w:i/>
          <w:iCs/>
          <w:noProof/>
        </w:rPr>
        <w:t>21</w:t>
      </w:r>
      <w:r w:rsidRPr="00944F1B">
        <w:rPr>
          <w:noProof/>
        </w:rPr>
        <w:t>, 1102–1115.</w:t>
      </w:r>
    </w:p>
    <w:p w14:paraId="042E9722"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Silva, A.J., Zhou, Y., Rogerson, T., Shobe, J., and Balaji, J. (2009). Molecular and cellular approaches to memory allocation in neural circuits. Science (80-. ). </w:t>
      </w:r>
      <w:r w:rsidRPr="00944F1B">
        <w:rPr>
          <w:i/>
          <w:iCs/>
          <w:noProof/>
        </w:rPr>
        <w:t>326</w:t>
      </w:r>
      <w:r w:rsidRPr="00944F1B">
        <w:rPr>
          <w:noProof/>
        </w:rPr>
        <w:t>, 391–395.</w:t>
      </w:r>
    </w:p>
    <w:p w14:paraId="0A689D17"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Singer, A.C., Carr, M.F., Karlsson, M.P., and Frank, L.M. (2013). Hippocampal SWR Activity Predicts Correct Decisions during the Initial Learning of an Alternation Task. Neuron </w:t>
      </w:r>
      <w:r w:rsidRPr="00944F1B">
        <w:rPr>
          <w:i/>
          <w:iCs/>
          <w:noProof/>
        </w:rPr>
        <w:t>77</w:t>
      </w:r>
      <w:r w:rsidRPr="00944F1B">
        <w:rPr>
          <w:noProof/>
        </w:rPr>
        <w:t>, 1163–1173.</w:t>
      </w:r>
    </w:p>
    <w:p w14:paraId="6A5F357F"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Skaggs, W.E., and McNaughton, B.L. (1996). Replay of neuronal firing sequences in rat hippocampus during sleep following spatial experience. Science </w:t>
      </w:r>
      <w:r w:rsidRPr="00944F1B">
        <w:rPr>
          <w:i/>
          <w:iCs/>
          <w:noProof/>
        </w:rPr>
        <w:t>271</w:t>
      </w:r>
      <w:r w:rsidRPr="00944F1B">
        <w:rPr>
          <w:noProof/>
        </w:rPr>
        <w:t>, 1870–1873.</w:t>
      </w:r>
    </w:p>
    <w:p w14:paraId="6194478A"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Skaggs, W.E., McNaughton, B.L., Wilson, M.A., and Barnes, C.A. (1996). Theta phase precession in hippocampal neuronal populations and the compression of temporal sequences. Hippocampus </w:t>
      </w:r>
      <w:r w:rsidRPr="00944F1B">
        <w:rPr>
          <w:i/>
          <w:iCs/>
          <w:noProof/>
        </w:rPr>
        <w:t>6</w:t>
      </w:r>
      <w:r w:rsidRPr="00944F1B">
        <w:rPr>
          <w:noProof/>
        </w:rPr>
        <w:t>, 149–172.</w:t>
      </w:r>
    </w:p>
    <w:p w14:paraId="10896362"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Smith, D., and Mizumori, S. (2006). Learning-Related Development of Context-Specific </w:t>
      </w:r>
      <w:r w:rsidRPr="00944F1B">
        <w:rPr>
          <w:noProof/>
        </w:rPr>
        <w:lastRenderedPageBreak/>
        <w:t xml:space="preserve">Neuronal Responses to Places and Events: The Hippocampal Role in Context Processing. J. Neurosci. </w:t>
      </w:r>
      <w:r w:rsidRPr="00944F1B">
        <w:rPr>
          <w:i/>
          <w:iCs/>
          <w:noProof/>
        </w:rPr>
        <w:t>26</w:t>
      </w:r>
      <w:r w:rsidRPr="00944F1B">
        <w:rPr>
          <w:noProof/>
        </w:rPr>
        <w:t>, 3154–3163.</w:t>
      </w:r>
    </w:p>
    <w:p w14:paraId="01B66FD0"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Smith, D.M., and Bulkin, D.A. (2014). The form and function of hippocampal context representations. Neurosci. Biobehav. Rev. </w:t>
      </w:r>
      <w:r w:rsidRPr="00944F1B">
        <w:rPr>
          <w:i/>
          <w:iCs/>
          <w:noProof/>
        </w:rPr>
        <w:t>40</w:t>
      </w:r>
      <w:r w:rsidRPr="00944F1B">
        <w:rPr>
          <w:noProof/>
        </w:rPr>
        <w:t>, 52–61.</w:t>
      </w:r>
    </w:p>
    <w:p w14:paraId="4EEC1D6F"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Solstad, T., Moser, E.I., and Einevoll, G.T. (2006). From grid cells to place cells: A mathematical model. Hippocampus </w:t>
      </w:r>
      <w:r w:rsidRPr="00944F1B">
        <w:rPr>
          <w:i/>
          <w:iCs/>
          <w:noProof/>
        </w:rPr>
        <w:t>16</w:t>
      </w:r>
      <w:r w:rsidRPr="00944F1B">
        <w:rPr>
          <w:noProof/>
        </w:rPr>
        <w:t>, 1026–1031.</w:t>
      </w:r>
    </w:p>
    <w:p w14:paraId="5331FEDF"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Squire, L.R. (1992). Memory and the hippocampus: a synthesis from findings with rats, monkeys, and humans. Psychol. Rev. </w:t>
      </w:r>
      <w:r w:rsidRPr="00944F1B">
        <w:rPr>
          <w:i/>
          <w:iCs/>
          <w:noProof/>
        </w:rPr>
        <w:t>99</w:t>
      </w:r>
      <w:r w:rsidRPr="00944F1B">
        <w:rPr>
          <w:noProof/>
        </w:rPr>
        <w:t>, 195–231.</w:t>
      </w:r>
    </w:p>
    <w:p w14:paraId="400B8FCC"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Squire, L.R., and Alvarez, P. (1995). Retrograde amnesia and memory consolidation: a neurobiological perspective. Curr. Opin. Neurobiol. </w:t>
      </w:r>
      <w:r w:rsidRPr="00944F1B">
        <w:rPr>
          <w:i/>
          <w:iCs/>
          <w:noProof/>
        </w:rPr>
        <w:t>5</w:t>
      </w:r>
      <w:r w:rsidRPr="00944F1B">
        <w:rPr>
          <w:noProof/>
        </w:rPr>
        <w:t>, 169–177.</w:t>
      </w:r>
    </w:p>
    <w:p w14:paraId="16985656"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Squire, L.R., and Zola-Morgan, S. (1991). The Medial Temporal Lobe Memory System Downloaded from.</w:t>
      </w:r>
    </w:p>
    <w:p w14:paraId="6D34D0D2"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Srivastava, N., Hinton, G., Krizhevsky, A., Sutskever, I., and Salakhutdinov, R. (2014). Dropout: A Simple Way to Prevent Neural Networks from Overfitting. J. Mach. Learn. Res. </w:t>
      </w:r>
      <w:r w:rsidRPr="00944F1B">
        <w:rPr>
          <w:i/>
          <w:iCs/>
          <w:noProof/>
        </w:rPr>
        <w:t>15</w:t>
      </w:r>
      <w:r w:rsidRPr="00944F1B">
        <w:rPr>
          <w:noProof/>
        </w:rPr>
        <w:t>, 1929–1958.</w:t>
      </w:r>
    </w:p>
    <w:p w14:paraId="1E3BEF3E"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Stella, F., Baracskay, P., O’Neill, J., and Csicsvari, J. (2019). Hippocampal Reactivation of Random Trajectories Resembling Brownian Diffusion. Neuron.</w:t>
      </w:r>
    </w:p>
    <w:p w14:paraId="7C55E72D"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van Strien, N.M., Cappaert, N.L.M., and Witter, M.P. (2009). The anatomy of memory: an interactive overview of the parahippocampal–hippocampal network. Nat. Rev. Neurosci. </w:t>
      </w:r>
      <w:r w:rsidRPr="00944F1B">
        <w:rPr>
          <w:i/>
          <w:iCs/>
          <w:noProof/>
        </w:rPr>
        <w:t>10</w:t>
      </w:r>
      <w:r w:rsidRPr="00944F1B">
        <w:rPr>
          <w:noProof/>
        </w:rPr>
        <w:t>, 272–282.</w:t>
      </w:r>
    </w:p>
    <w:p w14:paraId="06929865"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Stujenske, J.M., Likhtik, E., Topiwala, M.A., and Gordon, J.A. (2014). Fear and Safety Engage Competing Patterns of Theta-Gamma Coupling in the Basolateral Amygdala. Neuron </w:t>
      </w:r>
      <w:r w:rsidRPr="00944F1B">
        <w:rPr>
          <w:i/>
          <w:iCs/>
          <w:noProof/>
        </w:rPr>
        <w:t>83</w:t>
      </w:r>
      <w:r w:rsidRPr="00944F1B">
        <w:rPr>
          <w:noProof/>
        </w:rPr>
        <w:t>, 919–933.</w:t>
      </w:r>
    </w:p>
    <w:p w14:paraId="40ED15A9"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Sullivan, D.W., Kinsky, N.R., Mau, W., and Eichenbaum, H. (2017). TENASPIS: A fast, accurate, and improved tool for detecting ROIs and calcium transients from in-vivo single photon fluorescence microscopy. In Society for Neuroscience Abstracts, p. #253.08/SS6.</w:t>
      </w:r>
    </w:p>
    <w:p w14:paraId="6264CC5C"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Sun, Y., Nguyen, A.Q., Nguyen, J.P., Le, L., Saur, D., Choi, J., Callaway, E.M., and Xu, X. (2014). Cell-Type-Specific Circuit Connectivity of Hippocampal CA1 Revealed through Cre-Dependent Rabies Tracing. Cell Rep. </w:t>
      </w:r>
      <w:r w:rsidRPr="00944F1B">
        <w:rPr>
          <w:i/>
          <w:iCs/>
          <w:noProof/>
        </w:rPr>
        <w:t>7</w:t>
      </w:r>
      <w:r w:rsidRPr="00944F1B">
        <w:rPr>
          <w:noProof/>
        </w:rPr>
        <w:t>, 269–280.</w:t>
      </w:r>
    </w:p>
    <w:p w14:paraId="5000C8B4"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Tanaka, K.Z., He, H., Tomar, A., Niisato, K., Huang, A.J.Y., and McHugh, T.J. (2018). The hippocampal engram maps experience but not place. Science </w:t>
      </w:r>
      <w:r w:rsidRPr="00944F1B">
        <w:rPr>
          <w:i/>
          <w:iCs/>
          <w:noProof/>
        </w:rPr>
        <w:t>361</w:t>
      </w:r>
      <w:r w:rsidRPr="00944F1B">
        <w:rPr>
          <w:noProof/>
        </w:rPr>
        <w:t>, 392–397.</w:t>
      </w:r>
    </w:p>
    <w:p w14:paraId="49206EB7" w14:textId="77777777" w:rsidR="00944F1B" w:rsidRPr="00944F1B" w:rsidRDefault="00944F1B" w:rsidP="00944F1B">
      <w:pPr>
        <w:widowControl w:val="0"/>
        <w:autoSpaceDE w:val="0"/>
        <w:autoSpaceDN w:val="0"/>
        <w:adjustRightInd w:val="0"/>
        <w:spacing w:after="240" w:line="240" w:lineRule="auto"/>
        <w:rPr>
          <w:noProof/>
        </w:rPr>
      </w:pPr>
      <w:r w:rsidRPr="00944F1B">
        <w:rPr>
          <w:noProof/>
        </w:rPr>
        <w:lastRenderedPageBreak/>
        <w:t xml:space="preserve">Tang, Q., Burgalossi, A., Ebbesen, C.L., Ray, S., Naumann, R., Schmidt, H., Spicher, D., and Brecht, M. (2014). Pyramidal and Stellate Cell Specificity of Grid and Border Representations in Layer 2 of Medial Entorhinal Cortex. Neuron </w:t>
      </w:r>
      <w:r w:rsidRPr="00944F1B">
        <w:rPr>
          <w:i/>
          <w:iCs/>
          <w:noProof/>
        </w:rPr>
        <w:t>84</w:t>
      </w:r>
      <w:r w:rsidRPr="00944F1B">
        <w:rPr>
          <w:noProof/>
        </w:rPr>
        <w:t>, 1191–1197.</w:t>
      </w:r>
    </w:p>
    <w:p w14:paraId="7C444DB3"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Taube, J.S., Muller, R.U., and Ranck, J.B. (1990). Head-direction cells recorded from the postsubiculum in freely moving rats. II. Effects of environmental manipulations. J. Neurosci. </w:t>
      </w:r>
      <w:r w:rsidRPr="00944F1B">
        <w:rPr>
          <w:i/>
          <w:iCs/>
          <w:noProof/>
        </w:rPr>
        <w:t>10</w:t>
      </w:r>
      <w:r w:rsidRPr="00944F1B">
        <w:rPr>
          <w:noProof/>
        </w:rPr>
        <w:t>, 436–447.</w:t>
      </w:r>
    </w:p>
    <w:p w14:paraId="6365C975"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Taxidis, J., Pnevmatikakis, E., Mylavarapu, A.L., Arora, J.S., Samadian, K.D., Hoffberg, E.A., and Golshani, P. (2018). Emergence of stable sensory and dynamic temporal representations in the hippocampus during working memory. BioRxiv 474510.</w:t>
      </w:r>
    </w:p>
    <w:p w14:paraId="52EE6A0A"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Terada, S., Sakurai, Y., Nakahara, H., and Fujisawa, S. (2017). Temporal and Rate Coding for Discrete Event Sequences in the Hippocampus. Neuron </w:t>
      </w:r>
      <w:r w:rsidRPr="00944F1B">
        <w:rPr>
          <w:i/>
          <w:iCs/>
          <w:noProof/>
        </w:rPr>
        <w:t>94</w:t>
      </w:r>
      <w:r w:rsidRPr="00944F1B">
        <w:rPr>
          <w:noProof/>
        </w:rPr>
        <w:t>, 1248–1262.e4.</w:t>
      </w:r>
    </w:p>
    <w:p w14:paraId="1F66E7FD"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Teyler, T.J., and DiScenna, P. (1986). The hippocampal memory indexing theory. Behav. Neurosci. </w:t>
      </w:r>
      <w:r w:rsidRPr="00944F1B">
        <w:rPr>
          <w:i/>
          <w:iCs/>
          <w:noProof/>
        </w:rPr>
        <w:t>100</w:t>
      </w:r>
      <w:r w:rsidRPr="00944F1B">
        <w:rPr>
          <w:noProof/>
        </w:rPr>
        <w:t>, 147–154.</w:t>
      </w:r>
    </w:p>
    <w:p w14:paraId="49DE8D08"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Thompson, L.T., and Best, P.J. (1990). Long-term stability of the place-field activity of single units recorded from the dorsal hippocampus of freely behaving rats. Brain Res. </w:t>
      </w:r>
      <w:r w:rsidRPr="00944F1B">
        <w:rPr>
          <w:i/>
          <w:iCs/>
          <w:noProof/>
        </w:rPr>
        <w:t>509</w:t>
      </w:r>
      <w:r w:rsidRPr="00944F1B">
        <w:rPr>
          <w:noProof/>
        </w:rPr>
        <w:t>, 299–308.</w:t>
      </w:r>
    </w:p>
    <w:p w14:paraId="79D5479E"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Tiganj, Z., Hasselmo, M.E., and Howard, M.W. (2015). A simple biophysically plausible model for long time constants in single neurons. Hippocampus </w:t>
      </w:r>
      <w:r w:rsidRPr="00944F1B">
        <w:rPr>
          <w:i/>
          <w:iCs/>
          <w:noProof/>
        </w:rPr>
        <w:t>25</w:t>
      </w:r>
      <w:r w:rsidRPr="00944F1B">
        <w:rPr>
          <w:noProof/>
        </w:rPr>
        <w:t>, 27–37.</w:t>
      </w:r>
    </w:p>
    <w:p w14:paraId="06295ED4"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Tolman, E.C. (1948). Cognitive maps in rats and men. Psychol. Rev. </w:t>
      </w:r>
      <w:r w:rsidRPr="00944F1B">
        <w:rPr>
          <w:i/>
          <w:iCs/>
          <w:noProof/>
        </w:rPr>
        <w:t>55</w:t>
      </w:r>
      <w:r w:rsidRPr="00944F1B">
        <w:rPr>
          <w:noProof/>
        </w:rPr>
        <w:t>, 189–208.</w:t>
      </w:r>
    </w:p>
    <w:p w14:paraId="7C27AA2D"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Tonegawa, S., Liu, X., Ramirez, S., and Redondo, R. (2015b). Memory Engram Cells Have Come of Age. Neuron </w:t>
      </w:r>
      <w:r w:rsidRPr="00944F1B">
        <w:rPr>
          <w:i/>
          <w:iCs/>
          <w:noProof/>
        </w:rPr>
        <w:t>87</w:t>
      </w:r>
      <w:r w:rsidRPr="00944F1B">
        <w:rPr>
          <w:noProof/>
        </w:rPr>
        <w:t>, 918–931.</w:t>
      </w:r>
    </w:p>
    <w:p w14:paraId="18B88546"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Tonegawa, S., Pignatelli, M., Roy, D.S., and Ryan, T.J. (2015a). Memory engram storage and retrieval. Curr. Opin. Neurobiol. </w:t>
      </w:r>
      <w:r w:rsidRPr="00944F1B">
        <w:rPr>
          <w:i/>
          <w:iCs/>
          <w:noProof/>
        </w:rPr>
        <w:t>35</w:t>
      </w:r>
      <w:r w:rsidRPr="00944F1B">
        <w:rPr>
          <w:noProof/>
        </w:rPr>
        <w:t>, 101–109.</w:t>
      </w:r>
    </w:p>
    <w:p w14:paraId="79DD8AE5"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Tonegawa, S., Morrissey, M.D., and Kitamura, T. (2018). The role of engram cells in the systems consolidation of memory. Nat. Rev. Neurosci. </w:t>
      </w:r>
      <w:r w:rsidRPr="00944F1B">
        <w:rPr>
          <w:i/>
          <w:iCs/>
          <w:noProof/>
        </w:rPr>
        <w:t>19</w:t>
      </w:r>
      <w:r w:rsidRPr="00944F1B">
        <w:rPr>
          <w:noProof/>
        </w:rPr>
        <w:t>, 485–498.</w:t>
      </w:r>
    </w:p>
    <w:p w14:paraId="4326636F"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Tovote, P., Fadok, J.P., and Lüthi, A. (2015). Neuronal circuits for fear and anxiety. Nat. Rev. Neurosci. </w:t>
      </w:r>
      <w:r w:rsidRPr="00944F1B">
        <w:rPr>
          <w:i/>
          <w:iCs/>
          <w:noProof/>
        </w:rPr>
        <w:t>16</w:t>
      </w:r>
      <w:r w:rsidRPr="00944F1B">
        <w:rPr>
          <w:noProof/>
        </w:rPr>
        <w:t>, 317–331.</w:t>
      </w:r>
    </w:p>
    <w:p w14:paraId="32C17710"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Treves, A., and Rolls, E.T. (1994). Computational analysis of the role of the hippocampus in memory. Hippocampus </w:t>
      </w:r>
      <w:r w:rsidRPr="00944F1B">
        <w:rPr>
          <w:i/>
          <w:iCs/>
          <w:noProof/>
        </w:rPr>
        <w:t>4</w:t>
      </w:r>
      <w:r w:rsidRPr="00944F1B">
        <w:rPr>
          <w:noProof/>
        </w:rPr>
        <w:t>, 374–391.</w:t>
      </w:r>
    </w:p>
    <w:p w14:paraId="43015D34"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Tronson, N.C., Schrick, C., Guzman, Y.F., Huh, K.H., Srivastava, D.P., Penzes, P., Guedea, A.L., Gao, C., and Radulovic, J. (2009). Segregated Populations of Hippocampal Principal CA1 Neurons Mediating Conditioning and Extinction of Contextual Fear. J. </w:t>
      </w:r>
      <w:r w:rsidRPr="00944F1B">
        <w:rPr>
          <w:noProof/>
        </w:rPr>
        <w:lastRenderedPageBreak/>
        <w:t xml:space="preserve">Neurosci. </w:t>
      </w:r>
      <w:r w:rsidRPr="00944F1B">
        <w:rPr>
          <w:i/>
          <w:iCs/>
          <w:noProof/>
        </w:rPr>
        <w:t>29</w:t>
      </w:r>
      <w:r w:rsidRPr="00944F1B">
        <w:rPr>
          <w:noProof/>
        </w:rPr>
        <w:t>, 3387–3394.</w:t>
      </w:r>
    </w:p>
    <w:p w14:paraId="26617D2B"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Trouche, S., Sasaki, J.M., Tu, T., and Reijmers, L.G. (2013). Fear Extinction Causes Target-Specific Remodeling of Perisomatic Inhibitory Synapses. Neuron </w:t>
      </w:r>
      <w:r w:rsidRPr="00944F1B">
        <w:rPr>
          <w:i/>
          <w:iCs/>
          <w:noProof/>
        </w:rPr>
        <w:t>80</w:t>
      </w:r>
      <w:r w:rsidRPr="00944F1B">
        <w:rPr>
          <w:noProof/>
        </w:rPr>
        <w:t>, 1054–1065.</w:t>
      </w:r>
    </w:p>
    <w:p w14:paraId="050B95F8"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Trouche, S., Perestenko, P. V, van de Ven, G.M., Bratley, C.T., McNamara, C.G., Campo-Urriza, N., Black, S.L., Reijmers, L.G., and Dupret, D. (2016). Recoding a cocaine-place memory engram to a neutral engram in the hippocampus. Nat. Neurosci. </w:t>
      </w:r>
      <w:r w:rsidRPr="00944F1B">
        <w:rPr>
          <w:i/>
          <w:iCs/>
          <w:noProof/>
        </w:rPr>
        <w:t>19</w:t>
      </w:r>
      <w:r w:rsidRPr="00944F1B">
        <w:rPr>
          <w:noProof/>
        </w:rPr>
        <w:t>, 564–567.</w:t>
      </w:r>
    </w:p>
    <w:p w14:paraId="2884F92D"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Tsao, A., Moser, M.-B., and Moser, E.I. (2013). Traces of Experience in the Lateral Entorhinal Cortex. Curr. Biol. </w:t>
      </w:r>
      <w:r w:rsidRPr="00944F1B">
        <w:rPr>
          <w:i/>
          <w:iCs/>
          <w:noProof/>
        </w:rPr>
        <w:t>23</w:t>
      </w:r>
      <w:r w:rsidRPr="00944F1B">
        <w:rPr>
          <w:noProof/>
        </w:rPr>
        <w:t>, 399–405.</w:t>
      </w:r>
    </w:p>
    <w:p w14:paraId="10580207"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Tsao, A., Sugar, J., Lu, L., Wang, C., Knierim, J.J., Moser, M.-B., and Moser, E.I. (2018). Integrating time from experience in the lateral entorhinal cortex. Nature </w:t>
      </w:r>
      <w:r w:rsidRPr="00944F1B">
        <w:rPr>
          <w:i/>
          <w:iCs/>
          <w:noProof/>
        </w:rPr>
        <w:t>561</w:t>
      </w:r>
      <w:r w:rsidRPr="00944F1B">
        <w:rPr>
          <w:noProof/>
        </w:rPr>
        <w:t>, 57–62.</w:t>
      </w:r>
    </w:p>
    <w:p w14:paraId="1B526F62"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Tse, D., Langston, R.F., Kakeyama, M., Bethus, I., Spooner, P. a, Wood, E.R., Witter, M.P., and Morris, R.G.M. (2007). Schemas and Memory Consolidation. </w:t>
      </w:r>
      <w:r w:rsidRPr="00944F1B">
        <w:rPr>
          <w:i/>
          <w:iCs/>
          <w:noProof/>
        </w:rPr>
        <w:t>316</w:t>
      </w:r>
      <w:r w:rsidRPr="00944F1B">
        <w:rPr>
          <w:noProof/>
        </w:rPr>
        <w:t>, 76–82.</w:t>
      </w:r>
    </w:p>
    <w:p w14:paraId="4487B5DA"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Tse, D., Takeuchi, T., Kakeyama, M., Kajii, Y., Okuno, H., Tohyama, C., Bito, H., and Morris, R.G.M. (2011). Schema-Dependent Gene Activation and Memory Encoding in Neocortex. Science (80-. ). </w:t>
      </w:r>
      <w:r w:rsidRPr="00944F1B">
        <w:rPr>
          <w:i/>
          <w:iCs/>
          <w:noProof/>
        </w:rPr>
        <w:t>333</w:t>
      </w:r>
      <w:r w:rsidRPr="00944F1B">
        <w:rPr>
          <w:noProof/>
        </w:rPr>
        <w:t>, 891–895.</w:t>
      </w:r>
    </w:p>
    <w:p w14:paraId="25584F54"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Tsien, J.Z., Huerta, P.T., and Tonegawa, S. (1996). The essential role of hippocampal CA1 NMDA receptor-dependent synaptic plasticity in spatial memory. Cell </w:t>
      </w:r>
      <w:r w:rsidRPr="00944F1B">
        <w:rPr>
          <w:i/>
          <w:iCs/>
          <w:noProof/>
        </w:rPr>
        <w:t>87</w:t>
      </w:r>
      <w:r w:rsidRPr="00944F1B">
        <w:rPr>
          <w:noProof/>
        </w:rPr>
        <w:t>, 1327–1338.</w:t>
      </w:r>
    </w:p>
    <w:p w14:paraId="47E808E8"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van de Ven, G.M., Trouche, S., McNamara, C.G., Allen, K., and Dupret, D. (2016). Hippocampal Offline Reactivation Consolidates Recently Formed Cell Assembly Patterns during Sharp Wave-Ripples. Neuron 1–7.</w:t>
      </w:r>
    </w:p>
    <w:p w14:paraId="2BAA7962"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Villette, V., Malvache, A., Tressard, T., Dupuy, N., and Cossart, R. (2015). Internally Recurring Hippocampal Sequences as a Population Template of Spatiotemporal Information. Neuron </w:t>
      </w:r>
      <w:r w:rsidRPr="00944F1B">
        <w:rPr>
          <w:i/>
          <w:iCs/>
          <w:noProof/>
        </w:rPr>
        <w:t>88</w:t>
      </w:r>
      <w:r w:rsidRPr="00944F1B">
        <w:rPr>
          <w:noProof/>
        </w:rPr>
        <w:t>, 357–366.</w:t>
      </w:r>
    </w:p>
    <w:p w14:paraId="45FF7AEB"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Wallenstein, G. V, Eichenbaum, H., and Hasselmo, M.E. (1998). The hippocampus as an associator of discontiguous events. Trends Neurosci. </w:t>
      </w:r>
      <w:r w:rsidRPr="00944F1B">
        <w:rPr>
          <w:i/>
          <w:iCs/>
          <w:noProof/>
        </w:rPr>
        <w:t>21</w:t>
      </w:r>
      <w:r w:rsidRPr="00944F1B">
        <w:rPr>
          <w:noProof/>
        </w:rPr>
        <w:t>, 317–323.</w:t>
      </w:r>
    </w:p>
    <w:p w14:paraId="751B6CCC"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Wang, Y., Romani, S., Lustig, B., Leonardo, A., and Pastalkova, E. (2015). Theta sequences are essential for internally generated hippocampal firing fields. Nat. Neurosci. </w:t>
      </w:r>
      <w:r w:rsidRPr="00944F1B">
        <w:rPr>
          <w:i/>
          <w:iCs/>
          <w:noProof/>
        </w:rPr>
        <w:t>18</w:t>
      </w:r>
      <w:r w:rsidRPr="00944F1B">
        <w:rPr>
          <w:noProof/>
        </w:rPr>
        <w:t>, 282–288.</w:t>
      </w:r>
    </w:p>
    <w:p w14:paraId="3829CFBC"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Wikenheiser, A.M., and Redish, A.D. (2015). Hippocampal theta sequences reflect current goals. Nat. Neurosci. </w:t>
      </w:r>
      <w:r w:rsidRPr="00944F1B">
        <w:rPr>
          <w:i/>
          <w:iCs/>
          <w:noProof/>
        </w:rPr>
        <w:t>18</w:t>
      </w:r>
      <w:r w:rsidRPr="00944F1B">
        <w:rPr>
          <w:noProof/>
        </w:rPr>
        <w:t>, 289–294.</w:t>
      </w:r>
    </w:p>
    <w:p w14:paraId="3713426E" w14:textId="77777777" w:rsidR="00944F1B" w:rsidRPr="00944F1B" w:rsidRDefault="00944F1B" w:rsidP="00944F1B">
      <w:pPr>
        <w:widowControl w:val="0"/>
        <w:autoSpaceDE w:val="0"/>
        <w:autoSpaceDN w:val="0"/>
        <w:adjustRightInd w:val="0"/>
        <w:spacing w:after="240" w:line="240" w:lineRule="auto"/>
        <w:rPr>
          <w:noProof/>
        </w:rPr>
      </w:pPr>
      <w:r w:rsidRPr="00944F1B">
        <w:rPr>
          <w:noProof/>
        </w:rPr>
        <w:lastRenderedPageBreak/>
        <w:t xml:space="preserve">Wilson, M.A., and McNaughton, B.L. (1993). Dynamics of the hippocampal ensemble code for space. Science </w:t>
      </w:r>
      <w:r w:rsidRPr="00944F1B">
        <w:rPr>
          <w:i/>
          <w:iCs/>
          <w:noProof/>
        </w:rPr>
        <w:t>261</w:t>
      </w:r>
      <w:r w:rsidRPr="00944F1B">
        <w:rPr>
          <w:noProof/>
        </w:rPr>
        <w:t>, 1055–1058.</w:t>
      </w:r>
    </w:p>
    <w:p w14:paraId="78E83559"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Wilson, M.A., and McNaughton, B.L. (1994). Reactivation of hippocampal ensemble memories during sleep. Science </w:t>
      </w:r>
      <w:r w:rsidRPr="00944F1B">
        <w:rPr>
          <w:i/>
          <w:iCs/>
          <w:noProof/>
        </w:rPr>
        <w:t>265</w:t>
      </w:r>
      <w:r w:rsidRPr="00944F1B">
        <w:rPr>
          <w:noProof/>
        </w:rPr>
        <w:t>, 676–679.</w:t>
      </w:r>
    </w:p>
    <w:p w14:paraId="7F538ACB"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Wintzer, M.E., Boehringer, R., Polygalov, D., and McHugh, T.J. (2014). The Hippocampal CA2 Ensemble Is Sensitive to Contextual Change. J. Neurosci. </w:t>
      </w:r>
      <w:r w:rsidRPr="00944F1B">
        <w:rPr>
          <w:i/>
          <w:iCs/>
          <w:noProof/>
        </w:rPr>
        <w:t>34</w:t>
      </w:r>
      <w:r w:rsidRPr="00944F1B">
        <w:rPr>
          <w:noProof/>
        </w:rPr>
        <w:t>, 3056–3066.</w:t>
      </w:r>
    </w:p>
    <w:p w14:paraId="43008A80"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Witter, M.P. (1993). Organization of the entorhinal—hippocampal system: A review of current anatomical data. Hippocampus </w:t>
      </w:r>
      <w:r w:rsidRPr="00944F1B">
        <w:rPr>
          <w:i/>
          <w:iCs/>
          <w:noProof/>
        </w:rPr>
        <w:t>3</w:t>
      </w:r>
      <w:r w:rsidRPr="00944F1B">
        <w:rPr>
          <w:noProof/>
        </w:rPr>
        <w:t>, 33–44.</w:t>
      </w:r>
    </w:p>
    <w:p w14:paraId="06CE3AFA"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Wood, E.R., Dudchenko, P. a, Robitsek, R.J., and Eichenbaum, H. (2000). Hippocampal neurons encode information about different types of memory episodes occurring in the same location. Neuron </w:t>
      </w:r>
      <w:r w:rsidRPr="00944F1B">
        <w:rPr>
          <w:i/>
          <w:iCs/>
          <w:noProof/>
        </w:rPr>
        <w:t>27</w:t>
      </w:r>
      <w:r w:rsidRPr="00944F1B">
        <w:rPr>
          <w:noProof/>
        </w:rPr>
        <w:t>, 623–633.</w:t>
      </w:r>
    </w:p>
    <w:p w14:paraId="30B94091"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Wu, C.-T., Haggerty, D., Kemere, C., and Ji, D. (2017). Hippocampal awake replay in fear memory retrieval. Nat. Neurosci. </w:t>
      </w:r>
      <w:r w:rsidRPr="00944F1B">
        <w:rPr>
          <w:i/>
          <w:iCs/>
          <w:noProof/>
        </w:rPr>
        <w:t>20</w:t>
      </w:r>
      <w:r w:rsidRPr="00944F1B">
        <w:rPr>
          <w:noProof/>
        </w:rPr>
        <w:t>, 571–580.</w:t>
      </w:r>
    </w:p>
    <w:p w14:paraId="4DEED9E9"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Wyss, J.M., and Van Groen, T. (1992). Connections between the retrosplenial cortex and the hippocampal formation in the rat: A review. Hippocampus </w:t>
      </w:r>
      <w:r w:rsidRPr="00944F1B">
        <w:rPr>
          <w:i/>
          <w:iCs/>
          <w:noProof/>
        </w:rPr>
        <w:t>2</w:t>
      </w:r>
      <w:r w:rsidRPr="00944F1B">
        <w:rPr>
          <w:noProof/>
        </w:rPr>
        <w:t>, 1–11.</w:t>
      </w:r>
    </w:p>
    <w:p w14:paraId="5F2A9450"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Xu, C., Krabbe, S., Gründemann, J., Botta, P., Fadok, J.P., Osakada, F., Saur, D., Grewe, B.F., Schnitzer, M.J., Callaway, E.M., et al. (2016a). Distinct Hippocampal Pathways Mediate Dissociable Roles of Context in Memory Retrieval. Cell </w:t>
      </w:r>
      <w:r w:rsidRPr="00944F1B">
        <w:rPr>
          <w:i/>
          <w:iCs/>
          <w:noProof/>
        </w:rPr>
        <w:t>167</w:t>
      </w:r>
      <w:r w:rsidRPr="00944F1B">
        <w:rPr>
          <w:noProof/>
        </w:rPr>
        <w:t>, 961–972.e16.</w:t>
      </w:r>
    </w:p>
    <w:p w14:paraId="7F88A4A3"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Xu, X., Sun, Y., Holmes, T.C., and López, A.J. (2016b). Noncanonical connections between the subiculum and hippocampal CA1. J. Comp. Neurol. </w:t>
      </w:r>
      <w:r w:rsidRPr="00944F1B">
        <w:rPr>
          <w:i/>
          <w:iCs/>
          <w:noProof/>
        </w:rPr>
        <w:t>524</w:t>
      </w:r>
      <w:r w:rsidRPr="00944F1B">
        <w:rPr>
          <w:noProof/>
        </w:rPr>
        <w:t>, 3666–3673.</w:t>
      </w:r>
    </w:p>
    <w:p w14:paraId="382110C7"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Yang, Y., Wang, Z.-H., Jin, S., Gao, D., Liu, N., Chen, S.-P., Zhang, S., Liu, Q., Liu, E., Wang, X., et al. (2016). Opposite monosynaptic scaling of BLP–vCA1 inputs governs hopefulness- and helplessness-modulated spatial learning and memory. Nat. Commun. </w:t>
      </w:r>
      <w:r w:rsidRPr="00944F1B">
        <w:rPr>
          <w:i/>
          <w:iCs/>
          <w:noProof/>
        </w:rPr>
        <w:t>7</w:t>
      </w:r>
      <w:r w:rsidRPr="00944F1B">
        <w:rPr>
          <w:noProof/>
        </w:rPr>
        <w:t>, 11935.</w:t>
      </w:r>
    </w:p>
    <w:p w14:paraId="678D7D07"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Yassa, M.A., and Stark, C.E.L. (2011). Pattern separation in the hippocampus. Trends Neurosci. </w:t>
      </w:r>
      <w:r w:rsidRPr="00944F1B">
        <w:rPr>
          <w:i/>
          <w:iCs/>
          <w:noProof/>
        </w:rPr>
        <w:t>34</w:t>
      </w:r>
      <w:r w:rsidRPr="00944F1B">
        <w:rPr>
          <w:noProof/>
        </w:rPr>
        <w:t>, 515–525.</w:t>
      </w:r>
    </w:p>
    <w:p w14:paraId="3A027479"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Yiu, A.P., Mercaldo, V., Yan, C., Richards, B., Rashid, A.J., Hsiang, H.-L.L., Pressey, J., Mahadevan, V., Tran, M.M., Kushner, S.A., et al. (2014). Neurons Are Recruited to a Memory Trace Based on Relative Neuronal Excitability Immediately before Training. Neuron </w:t>
      </w:r>
      <w:r w:rsidRPr="00944F1B">
        <w:rPr>
          <w:i/>
          <w:iCs/>
          <w:noProof/>
        </w:rPr>
        <w:t>83</w:t>
      </w:r>
      <w:r w:rsidRPr="00944F1B">
        <w:rPr>
          <w:noProof/>
        </w:rPr>
        <w:t>, 722–735.</w:t>
      </w:r>
    </w:p>
    <w:p w14:paraId="0B3B1443"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Yokose, J., Okubo-Suzuki, R., Nomoto, M., Ohkawa, N., Nishizono, H., Suzuki, A., Matsuo, M., Tsujimura, S., Takahashi, Y., Nagase, M., et al. (2017). Overlapping </w:t>
      </w:r>
      <w:r w:rsidRPr="00944F1B">
        <w:rPr>
          <w:noProof/>
        </w:rPr>
        <w:lastRenderedPageBreak/>
        <w:t xml:space="preserve">memory trace indispensable for linking, but not recalling, individual memories. Science (80-. ). </w:t>
      </w:r>
      <w:r w:rsidRPr="00944F1B">
        <w:rPr>
          <w:i/>
          <w:iCs/>
          <w:noProof/>
        </w:rPr>
        <w:t>355</w:t>
      </w:r>
      <w:r w:rsidRPr="00944F1B">
        <w:rPr>
          <w:noProof/>
        </w:rPr>
        <w:t>, 398–403.</w:t>
      </w:r>
    </w:p>
    <w:p w14:paraId="7484FAB2"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Young, W.S., Li, J., Wersinger, S.R., and Palkovits, M. (2006). The vasopressin 1b receptor is prominent in the hippocampal area CA2 where it is unaffected by restraint stress or adrenalectomy. Neuroscience </w:t>
      </w:r>
      <w:r w:rsidRPr="00944F1B">
        <w:rPr>
          <w:i/>
          <w:iCs/>
          <w:noProof/>
        </w:rPr>
        <w:t>143</w:t>
      </w:r>
      <w:r w:rsidRPr="00944F1B">
        <w:rPr>
          <w:noProof/>
        </w:rPr>
        <w:t>, 1031–1039.</w:t>
      </w:r>
    </w:p>
    <w:p w14:paraId="2C926CE3"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Zeithamova, D., Dominick, A.L., and Preston, A.R. (2012). Hippocampal and Ventral Medial Prefrontal Activation during Retrieval-Mediated Learning Supports Novel Inference. Neuron </w:t>
      </w:r>
      <w:r w:rsidRPr="00944F1B">
        <w:rPr>
          <w:i/>
          <w:iCs/>
          <w:noProof/>
        </w:rPr>
        <w:t>75</w:t>
      </w:r>
      <w:r w:rsidRPr="00944F1B">
        <w:rPr>
          <w:noProof/>
        </w:rPr>
        <w:t>, 168–179.</w:t>
      </w:r>
    </w:p>
    <w:p w14:paraId="0867FB70"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Zhou, Y., Won, J., Karlsson, M.G., Zhou, M., Rogerson, T., Balaji, J., Neve, R., Poirazi, P., and Silva, A.J. (2009). CREB regulates excitability and the allocation of memory to subsets of neurons in the amygdala. Nat. Neurosci. </w:t>
      </w:r>
      <w:r w:rsidRPr="00944F1B">
        <w:rPr>
          <w:i/>
          <w:iCs/>
          <w:noProof/>
        </w:rPr>
        <w:t>12</w:t>
      </w:r>
      <w:r w:rsidRPr="00944F1B">
        <w:rPr>
          <w:noProof/>
        </w:rPr>
        <w:t>, 1438–1443.</w:t>
      </w:r>
    </w:p>
    <w:p w14:paraId="1825A94B"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Zielinski, M.C., Tang, W., and Jadhav, S.P. (2018). The role of replay and theta sequences in mediating hippocampal-prefrontal interactions for memory and cognition. Hippocampus.</w:t>
      </w:r>
    </w:p>
    <w:p w14:paraId="77DC5F29"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Ziv, Y., Burns, L.D., Cocker, E.D., Hamel, E.O., Ghosh, K.K., Kitch, L.J., Gamal, A. El, and Schnitzer, M.J. (2013). Long-term dynamics of CA1 hippocampal place codes. Nat. Neurosci. </w:t>
      </w:r>
      <w:r w:rsidRPr="00944F1B">
        <w:rPr>
          <w:i/>
          <w:iCs/>
          <w:noProof/>
        </w:rPr>
        <w:t>16</w:t>
      </w:r>
      <w:r w:rsidRPr="00944F1B">
        <w:rPr>
          <w:noProof/>
        </w:rPr>
        <w:t>, 264–266.</w:t>
      </w:r>
    </w:p>
    <w:p w14:paraId="44FDF6C3" w14:textId="4F722EDE" w:rsidR="009727C5" w:rsidRDefault="00942D3B" w:rsidP="00944F1B">
      <w:pPr>
        <w:widowControl w:val="0"/>
        <w:autoSpaceDE w:val="0"/>
        <w:autoSpaceDN w:val="0"/>
        <w:adjustRightInd w:val="0"/>
        <w:spacing w:after="240" w:line="240" w:lineRule="auto"/>
        <w:sectPr w:rsidR="009727C5" w:rsidSect="003547DD">
          <w:pgSz w:w="12240" w:h="15840"/>
          <w:pgMar w:top="2160" w:right="1440" w:bottom="1440" w:left="2160" w:header="1440" w:footer="1080" w:gutter="0"/>
          <w:cols w:space="720"/>
          <w:docGrid w:linePitch="360"/>
        </w:sectPr>
      </w:pPr>
      <w:r>
        <w:fldChar w:fldCharType="end"/>
      </w:r>
    </w:p>
    <w:p w14:paraId="0CEACF4E" w14:textId="4EF17D6C" w:rsidR="009727C5" w:rsidRDefault="009727C5" w:rsidP="00D82139">
      <w:pPr>
        <w:pStyle w:val="Heading1"/>
      </w:pPr>
      <w:bookmarkStart w:id="236" w:name="_Toc415342003"/>
      <w:r>
        <w:lastRenderedPageBreak/>
        <w:t>CURRICULUM VITAE</w:t>
      </w:r>
      <w:bookmarkEnd w:id="236"/>
    </w:p>
    <w:p w14:paraId="6DB2D00D" w14:textId="7A2F6A7B" w:rsidR="00944FEF" w:rsidRPr="00057B5A" w:rsidRDefault="00944FEF" w:rsidP="00944FEF">
      <w:pPr>
        <w:pStyle w:val="NoSpacing"/>
        <w:rPr>
          <w:b/>
          <w:sz w:val="32"/>
          <w:szCs w:val="32"/>
        </w:rPr>
      </w:pPr>
      <w:r w:rsidRPr="00057B5A">
        <w:rPr>
          <w:b/>
          <w:sz w:val="32"/>
          <w:szCs w:val="32"/>
        </w:rPr>
        <w:t>WILLIAM MAU</w:t>
      </w:r>
    </w:p>
    <w:p w14:paraId="3A33A0A8" w14:textId="77777777" w:rsidR="00D36F85" w:rsidRPr="00944FEF" w:rsidRDefault="00D36F85" w:rsidP="00944FEF">
      <w:pPr>
        <w:pStyle w:val="NoSpacing"/>
        <w:rPr>
          <w:b/>
          <w:sz w:val="28"/>
          <w:szCs w:val="28"/>
        </w:rPr>
      </w:pPr>
    </w:p>
    <w:p w14:paraId="0814FC6E" w14:textId="22D8D924" w:rsidR="00944FEF" w:rsidRDefault="00944FEF" w:rsidP="00944FEF">
      <w:pPr>
        <w:pStyle w:val="NoSpacing"/>
      </w:pPr>
      <w:r>
        <w:t>Boston University</w:t>
      </w:r>
    </w:p>
    <w:p w14:paraId="2824B24C" w14:textId="7C462C0C" w:rsidR="00944FEF" w:rsidRDefault="00944FEF" w:rsidP="00944FEF">
      <w:pPr>
        <w:pStyle w:val="NoSpacing"/>
      </w:pPr>
      <w:proofErr w:type="gramStart"/>
      <w:r>
        <w:t>Boston, MA 02215 U.S.A.</w:t>
      </w:r>
      <w:proofErr w:type="gramEnd"/>
    </w:p>
    <w:p w14:paraId="740EF126" w14:textId="566D98EC" w:rsidR="00944FEF" w:rsidRDefault="00944FEF" w:rsidP="00944FEF">
      <w:pPr>
        <w:pStyle w:val="NoSpacing"/>
      </w:pPr>
      <w:r>
        <w:t>Phone: 917-319-0983</w:t>
      </w:r>
    </w:p>
    <w:p w14:paraId="2B14C245" w14:textId="505E315E" w:rsidR="00944FEF" w:rsidRDefault="00944FEF" w:rsidP="00944FEF">
      <w:pPr>
        <w:pStyle w:val="NoSpacing"/>
      </w:pPr>
      <w:proofErr w:type="gramStart"/>
      <w:r>
        <w:t>email</w:t>
      </w:r>
      <w:proofErr w:type="gramEnd"/>
      <w:r>
        <w:t xml:space="preserve">: </w:t>
      </w:r>
      <w:hyperlink r:id="rId38" w:history="1">
        <w:r w:rsidRPr="00282E5A">
          <w:rPr>
            <w:rStyle w:val="Hyperlink"/>
          </w:rPr>
          <w:t>william.mau92@gmail.com</w:t>
        </w:r>
      </w:hyperlink>
    </w:p>
    <w:p w14:paraId="54040CB2" w14:textId="77777777" w:rsidR="00944FEF" w:rsidRDefault="00944FEF" w:rsidP="00944FEF">
      <w:pPr>
        <w:pStyle w:val="NoSpacing"/>
      </w:pPr>
    </w:p>
    <w:p w14:paraId="4898BF9C" w14:textId="3F66D2C8" w:rsidR="00944FEF" w:rsidRPr="00057B5A" w:rsidRDefault="00944FEF" w:rsidP="00944FEF">
      <w:pPr>
        <w:pStyle w:val="NoSpacing"/>
        <w:rPr>
          <w:b/>
          <w:sz w:val="28"/>
          <w:szCs w:val="28"/>
        </w:rPr>
      </w:pPr>
      <w:r w:rsidRPr="00057B5A">
        <w:rPr>
          <w:b/>
          <w:sz w:val="28"/>
          <w:szCs w:val="28"/>
        </w:rPr>
        <w:t xml:space="preserve">Current </w:t>
      </w:r>
      <w:r w:rsidR="00057B5A" w:rsidRPr="00057B5A">
        <w:rPr>
          <w:b/>
          <w:sz w:val="28"/>
          <w:szCs w:val="28"/>
        </w:rPr>
        <w:t>P</w:t>
      </w:r>
      <w:r w:rsidRPr="00057B5A">
        <w:rPr>
          <w:b/>
          <w:sz w:val="28"/>
          <w:szCs w:val="28"/>
        </w:rPr>
        <w:t>osition</w:t>
      </w:r>
    </w:p>
    <w:p w14:paraId="26FBA30F" w14:textId="5D878A3D" w:rsidR="00944FEF" w:rsidRDefault="00944FEF" w:rsidP="00944FEF">
      <w:pPr>
        <w:pStyle w:val="NoSpacing"/>
      </w:pPr>
      <w:r>
        <w:t>Ph.D. candidate in the Graduate Program for Neuroscience at Boston University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E62B27" w14:paraId="54D34D03" w14:textId="77777777" w:rsidTr="00F37520">
        <w:tc>
          <w:tcPr>
            <w:tcW w:w="1818" w:type="dxa"/>
          </w:tcPr>
          <w:p w14:paraId="44A49877" w14:textId="5065F0D7" w:rsidR="00E62B27" w:rsidRDefault="00E62B27" w:rsidP="00F37520">
            <w:pPr>
              <w:pStyle w:val="NoSpacing"/>
            </w:pPr>
            <w:r>
              <w:t>Advisors</w:t>
            </w:r>
          </w:p>
        </w:tc>
        <w:tc>
          <w:tcPr>
            <w:tcW w:w="7038" w:type="dxa"/>
          </w:tcPr>
          <w:p w14:paraId="7979E857" w14:textId="33DB5C5D" w:rsidR="00E62B27" w:rsidRPr="00E62B27" w:rsidRDefault="00E62B27" w:rsidP="00E62B27">
            <w:pPr>
              <w:pStyle w:val="NoSpacing"/>
            </w:pPr>
            <w:r>
              <w:t xml:space="preserve">Howard </w:t>
            </w:r>
            <w:proofErr w:type="spellStart"/>
            <w:r>
              <w:t>Eichenbaum</w:t>
            </w:r>
            <w:proofErr w:type="spellEnd"/>
            <w:r>
              <w:t>, Ph.D. (deceased)</w:t>
            </w:r>
          </w:p>
        </w:tc>
      </w:tr>
      <w:tr w:rsidR="00E62B27" w14:paraId="5306E98E" w14:textId="77777777" w:rsidTr="00F37520">
        <w:tc>
          <w:tcPr>
            <w:tcW w:w="1818" w:type="dxa"/>
          </w:tcPr>
          <w:p w14:paraId="493E4C39" w14:textId="77777777" w:rsidR="00E62B27" w:rsidRDefault="00E62B27" w:rsidP="00F37520">
            <w:pPr>
              <w:pStyle w:val="NoSpacing"/>
            </w:pPr>
          </w:p>
        </w:tc>
        <w:tc>
          <w:tcPr>
            <w:tcW w:w="7038" w:type="dxa"/>
          </w:tcPr>
          <w:p w14:paraId="75FF0244" w14:textId="3D6622D5" w:rsidR="00E62B27" w:rsidRDefault="00E62B27" w:rsidP="001E7358">
            <w:pPr>
              <w:pStyle w:val="NoSpacing"/>
            </w:pPr>
            <w:r>
              <w:t xml:space="preserve">Michael E. Hasselmo, </w:t>
            </w:r>
            <w:ins w:id="237" w:author="Michael Hasselmo" w:date="2019-04-08T23:38:00Z">
              <w:r w:rsidR="001E7358">
                <w:t>D.</w:t>
              </w:r>
            </w:ins>
            <w:r>
              <w:t>Phil.</w:t>
            </w:r>
            <w:del w:id="238" w:author="Michael Hasselmo" w:date="2019-04-08T23:38:00Z">
              <w:r w:rsidDel="001E7358">
                <w:delText>D.</w:delText>
              </w:r>
            </w:del>
            <w:r>
              <w:t xml:space="preserve"> </w:t>
            </w:r>
          </w:p>
        </w:tc>
      </w:tr>
      <w:tr w:rsidR="00E62B27" w14:paraId="0CF5D860" w14:textId="77777777" w:rsidTr="00F37520">
        <w:tc>
          <w:tcPr>
            <w:tcW w:w="1818" w:type="dxa"/>
          </w:tcPr>
          <w:p w14:paraId="4B3ADA5B" w14:textId="77777777" w:rsidR="00E62B27" w:rsidRDefault="00E62B27" w:rsidP="00F37520">
            <w:pPr>
              <w:pStyle w:val="NoSpacing"/>
            </w:pPr>
          </w:p>
        </w:tc>
        <w:tc>
          <w:tcPr>
            <w:tcW w:w="7038" w:type="dxa"/>
          </w:tcPr>
          <w:p w14:paraId="017330FC" w14:textId="77777777" w:rsidR="00E62B27" w:rsidRDefault="00E62B27" w:rsidP="00E62B27">
            <w:pPr>
              <w:pStyle w:val="NoSpacing"/>
            </w:pPr>
            <w:r>
              <w:t>Steve Ramirez, Ph.D.</w:t>
            </w:r>
          </w:p>
          <w:p w14:paraId="2BD7B2DF" w14:textId="74F40589" w:rsidR="00E62B27" w:rsidRDefault="00E62B27" w:rsidP="00E62B27">
            <w:pPr>
              <w:pStyle w:val="NoSpacing"/>
            </w:pPr>
            <w:r>
              <w:t>Marc W. Howard, Ph.D.</w:t>
            </w:r>
          </w:p>
        </w:tc>
      </w:tr>
    </w:tbl>
    <w:p w14:paraId="37F588E4" w14:textId="77777777" w:rsidR="00E62B27" w:rsidRDefault="00E62B27" w:rsidP="00944FEF">
      <w:pPr>
        <w:pStyle w:val="NoSpacing"/>
      </w:pPr>
    </w:p>
    <w:p w14:paraId="33CF2BFD" w14:textId="3A16DB61" w:rsidR="00944FEF" w:rsidRPr="00057B5A" w:rsidRDefault="00944FEF" w:rsidP="00944FEF">
      <w:pPr>
        <w:pStyle w:val="NoSpacing"/>
        <w:rPr>
          <w:b/>
          <w:sz w:val="28"/>
          <w:szCs w:val="28"/>
        </w:rPr>
      </w:pPr>
      <w:r w:rsidRPr="00057B5A">
        <w:rPr>
          <w:b/>
          <w:sz w:val="28"/>
          <w:szCs w:val="28"/>
        </w:rPr>
        <w:t>Education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D36F85" w14:paraId="6E8C4FC7" w14:textId="77777777" w:rsidTr="00923E55">
        <w:tc>
          <w:tcPr>
            <w:tcW w:w="1818" w:type="dxa"/>
          </w:tcPr>
          <w:p w14:paraId="466013BC" w14:textId="3E338147" w:rsidR="00D36F85" w:rsidRDefault="00D36F85" w:rsidP="00944FEF">
            <w:pPr>
              <w:pStyle w:val="NoSpacing"/>
            </w:pPr>
            <w:r>
              <w:t>2014 – present</w:t>
            </w:r>
          </w:p>
        </w:tc>
        <w:tc>
          <w:tcPr>
            <w:tcW w:w="7038" w:type="dxa"/>
          </w:tcPr>
          <w:p w14:paraId="6EE1FBF8" w14:textId="58F350F7" w:rsidR="00D36F85" w:rsidRPr="00D36F85" w:rsidRDefault="00D36F85" w:rsidP="00944FEF">
            <w:pPr>
              <w:pStyle w:val="NoSpacing"/>
              <w:rPr>
                <w:i/>
              </w:rPr>
            </w:pPr>
            <w:r w:rsidRPr="00D36F85">
              <w:rPr>
                <w:i/>
              </w:rPr>
              <w:t>Boston University</w:t>
            </w:r>
          </w:p>
        </w:tc>
      </w:tr>
      <w:tr w:rsidR="00D36F85" w14:paraId="2B797035" w14:textId="77777777" w:rsidTr="00923E55">
        <w:tc>
          <w:tcPr>
            <w:tcW w:w="1818" w:type="dxa"/>
          </w:tcPr>
          <w:p w14:paraId="17DD7AB5" w14:textId="77777777" w:rsidR="00D36F85" w:rsidRDefault="00D36F85" w:rsidP="00944FEF">
            <w:pPr>
              <w:pStyle w:val="NoSpacing"/>
            </w:pPr>
          </w:p>
        </w:tc>
        <w:tc>
          <w:tcPr>
            <w:tcW w:w="7038" w:type="dxa"/>
          </w:tcPr>
          <w:p w14:paraId="26B93D82" w14:textId="0975FB36" w:rsidR="00D36F85" w:rsidRDefault="00D36F85" w:rsidP="00944FEF">
            <w:pPr>
              <w:pStyle w:val="NoSpacing"/>
            </w:pPr>
            <w:r>
              <w:t>Boston, MA 02215</w:t>
            </w:r>
          </w:p>
        </w:tc>
      </w:tr>
      <w:tr w:rsidR="00D36F85" w14:paraId="6BE7046B" w14:textId="77777777" w:rsidTr="00923E55">
        <w:tc>
          <w:tcPr>
            <w:tcW w:w="1818" w:type="dxa"/>
          </w:tcPr>
          <w:p w14:paraId="6CD25BC5" w14:textId="77777777" w:rsidR="00D36F85" w:rsidRDefault="00D36F85" w:rsidP="00944FEF">
            <w:pPr>
              <w:pStyle w:val="NoSpacing"/>
            </w:pPr>
          </w:p>
        </w:tc>
        <w:tc>
          <w:tcPr>
            <w:tcW w:w="7038" w:type="dxa"/>
          </w:tcPr>
          <w:p w14:paraId="5D178F73" w14:textId="0E32F42D" w:rsidR="00D36F85" w:rsidRDefault="00D36F85" w:rsidP="00944FEF">
            <w:pPr>
              <w:pStyle w:val="NoSpacing"/>
            </w:pPr>
            <w:r>
              <w:t>Cumulative GPA: 3.95</w:t>
            </w:r>
          </w:p>
        </w:tc>
      </w:tr>
    </w:tbl>
    <w:p w14:paraId="2DD75CFB" w14:textId="77777777" w:rsidR="00944FEF" w:rsidRDefault="00944FEF" w:rsidP="00944FEF">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D36F85" w14:paraId="7F42B8DE" w14:textId="77777777" w:rsidTr="00923E55">
        <w:tc>
          <w:tcPr>
            <w:tcW w:w="1818" w:type="dxa"/>
          </w:tcPr>
          <w:p w14:paraId="721768E7" w14:textId="032D0C17" w:rsidR="00D36F85" w:rsidRDefault="00D36F85" w:rsidP="00D36F85">
            <w:pPr>
              <w:pStyle w:val="NoSpacing"/>
            </w:pPr>
            <w:r>
              <w:t>2010 – 2014</w:t>
            </w:r>
          </w:p>
        </w:tc>
        <w:tc>
          <w:tcPr>
            <w:tcW w:w="7038" w:type="dxa"/>
          </w:tcPr>
          <w:p w14:paraId="07205AA9" w14:textId="094CBF5C" w:rsidR="00D36F85" w:rsidRPr="00D36F85" w:rsidRDefault="00D36F85" w:rsidP="00D36F85">
            <w:pPr>
              <w:pStyle w:val="NoSpacing"/>
              <w:rPr>
                <w:i/>
              </w:rPr>
            </w:pPr>
            <w:r>
              <w:rPr>
                <w:i/>
              </w:rPr>
              <w:t>Cornell</w:t>
            </w:r>
            <w:r w:rsidRPr="00D36F85">
              <w:rPr>
                <w:i/>
              </w:rPr>
              <w:t xml:space="preserve"> University</w:t>
            </w:r>
          </w:p>
        </w:tc>
      </w:tr>
      <w:tr w:rsidR="00D36F85" w14:paraId="46BBCFB2" w14:textId="77777777" w:rsidTr="00923E55">
        <w:tc>
          <w:tcPr>
            <w:tcW w:w="1818" w:type="dxa"/>
          </w:tcPr>
          <w:p w14:paraId="3DBB14AF" w14:textId="77777777" w:rsidR="00D36F85" w:rsidRDefault="00D36F85" w:rsidP="00D36F85">
            <w:pPr>
              <w:pStyle w:val="NoSpacing"/>
            </w:pPr>
          </w:p>
        </w:tc>
        <w:tc>
          <w:tcPr>
            <w:tcW w:w="7038" w:type="dxa"/>
          </w:tcPr>
          <w:p w14:paraId="4D15571D" w14:textId="4E0645DC" w:rsidR="00D36F85" w:rsidRPr="00D36F85" w:rsidRDefault="00D36F85" w:rsidP="00D36F85">
            <w:pPr>
              <w:pStyle w:val="NoSpacing"/>
            </w:pPr>
            <w:r>
              <w:t>Ithaca, NY 14853</w:t>
            </w:r>
          </w:p>
        </w:tc>
      </w:tr>
      <w:tr w:rsidR="00FB7B6B" w14:paraId="6EFC04CF" w14:textId="77777777" w:rsidTr="00923E55">
        <w:tc>
          <w:tcPr>
            <w:tcW w:w="1818" w:type="dxa"/>
          </w:tcPr>
          <w:p w14:paraId="2160AF9A" w14:textId="77777777" w:rsidR="00FB7B6B" w:rsidRDefault="00FB7B6B" w:rsidP="00D36F85">
            <w:pPr>
              <w:pStyle w:val="NoSpacing"/>
            </w:pPr>
          </w:p>
        </w:tc>
        <w:tc>
          <w:tcPr>
            <w:tcW w:w="7038" w:type="dxa"/>
          </w:tcPr>
          <w:p w14:paraId="153D6297" w14:textId="55515DC1" w:rsidR="00FB7B6B" w:rsidRDefault="00FB7B6B" w:rsidP="00D36F85">
            <w:pPr>
              <w:pStyle w:val="NoSpacing"/>
            </w:pPr>
            <w:r>
              <w:t>Cumulative GPA: 3.79</w:t>
            </w:r>
          </w:p>
        </w:tc>
      </w:tr>
      <w:tr w:rsidR="00FB7B6B" w14:paraId="0BCE3BA0" w14:textId="77777777" w:rsidTr="00923E55">
        <w:tc>
          <w:tcPr>
            <w:tcW w:w="1818" w:type="dxa"/>
          </w:tcPr>
          <w:p w14:paraId="270F4B93" w14:textId="77777777" w:rsidR="00FB7B6B" w:rsidRDefault="00FB7B6B" w:rsidP="00D36F85">
            <w:pPr>
              <w:pStyle w:val="NoSpacing"/>
            </w:pPr>
          </w:p>
        </w:tc>
        <w:tc>
          <w:tcPr>
            <w:tcW w:w="7038" w:type="dxa"/>
          </w:tcPr>
          <w:p w14:paraId="10D30E09" w14:textId="01D22020" w:rsidR="00FB7B6B" w:rsidRDefault="00FB7B6B" w:rsidP="00D36F85">
            <w:pPr>
              <w:pStyle w:val="NoSpacing"/>
            </w:pPr>
            <w:r>
              <w:t>B.A. with distinction in all subjects</w:t>
            </w:r>
          </w:p>
        </w:tc>
      </w:tr>
      <w:tr w:rsidR="00FB7B6B" w14:paraId="5C0E1672" w14:textId="77777777" w:rsidTr="00923E55">
        <w:tc>
          <w:tcPr>
            <w:tcW w:w="1818" w:type="dxa"/>
          </w:tcPr>
          <w:p w14:paraId="6B90EB37" w14:textId="77777777" w:rsidR="00FB7B6B" w:rsidRDefault="00FB7B6B" w:rsidP="00D36F85">
            <w:pPr>
              <w:pStyle w:val="NoSpacing"/>
            </w:pPr>
          </w:p>
        </w:tc>
        <w:tc>
          <w:tcPr>
            <w:tcW w:w="7038" w:type="dxa"/>
          </w:tcPr>
          <w:p w14:paraId="2D69B463" w14:textId="77777777" w:rsidR="00FB7B6B" w:rsidRDefault="00923E55" w:rsidP="00FB7B6B">
            <w:pPr>
              <w:pStyle w:val="NoSpacing"/>
              <w:ind w:left="612"/>
            </w:pPr>
            <w:r>
              <w:t>Psychology (</w:t>
            </w:r>
            <w:r>
              <w:rPr>
                <w:i/>
              </w:rPr>
              <w:t>Magna cum laude</w:t>
            </w:r>
            <w:r>
              <w:t>)</w:t>
            </w:r>
          </w:p>
          <w:p w14:paraId="319C8103" w14:textId="620F8A8C" w:rsidR="00923E55" w:rsidRPr="00923E55" w:rsidRDefault="00923E55" w:rsidP="00FB7B6B">
            <w:pPr>
              <w:pStyle w:val="NoSpacing"/>
              <w:ind w:left="612"/>
            </w:pPr>
            <w:r>
              <w:t>Biological Sciences (Neurobiology &amp; Behavior)</w:t>
            </w:r>
          </w:p>
        </w:tc>
      </w:tr>
    </w:tbl>
    <w:p w14:paraId="3150CDD0" w14:textId="4B3A0C63" w:rsidR="00FB7B6B" w:rsidRDefault="00FB7B6B" w:rsidP="00944FEF">
      <w:pPr>
        <w:pStyle w:val="NoSpacing"/>
        <w:rPr>
          <w:b/>
          <w:sz w:val="28"/>
          <w:szCs w:val="28"/>
        </w:rPr>
      </w:pPr>
    </w:p>
    <w:p w14:paraId="53CE269B" w14:textId="313DA13A" w:rsidR="00D36F85" w:rsidRPr="00057B5A" w:rsidRDefault="00057B5A" w:rsidP="00944FEF">
      <w:pPr>
        <w:pStyle w:val="NoSpacing"/>
        <w:rPr>
          <w:b/>
          <w:sz w:val="28"/>
          <w:szCs w:val="28"/>
        </w:rPr>
      </w:pPr>
      <w:r w:rsidRPr="00057B5A">
        <w:rPr>
          <w:b/>
          <w:sz w:val="28"/>
          <w:szCs w:val="28"/>
        </w:rPr>
        <w:t>Broad Scientific Interests</w:t>
      </w:r>
    </w:p>
    <w:p w14:paraId="66B10C9C" w14:textId="6B609718" w:rsidR="00057B5A" w:rsidRDefault="00057B5A" w:rsidP="00944FEF">
      <w:pPr>
        <w:pStyle w:val="NoSpacing"/>
      </w:pPr>
      <w:proofErr w:type="gramStart"/>
      <w:r>
        <w:t>Spatiotemporal firing patterns as a principle for encoding information in the brain.</w:t>
      </w:r>
      <w:proofErr w:type="gramEnd"/>
    </w:p>
    <w:p w14:paraId="245EFEC5" w14:textId="28E3327D" w:rsidR="00057B5A" w:rsidRDefault="00057B5A" w:rsidP="00944FEF">
      <w:pPr>
        <w:pStyle w:val="NoSpacing"/>
      </w:pPr>
      <w:r>
        <w:t xml:space="preserve">Neurobiological correlates of learning and memory. </w:t>
      </w:r>
    </w:p>
    <w:p w14:paraId="73915127" w14:textId="33217979" w:rsidR="00057B5A" w:rsidRDefault="00057B5A" w:rsidP="00944FEF">
      <w:pPr>
        <w:pStyle w:val="NoSpacing"/>
      </w:pPr>
      <w:r>
        <w:t xml:space="preserve">Neurophysiological signatures of cognitive function in </w:t>
      </w:r>
      <w:proofErr w:type="gramStart"/>
      <w:r>
        <w:t>wild-type</w:t>
      </w:r>
      <w:proofErr w:type="gramEnd"/>
      <w:r>
        <w:t xml:space="preserve"> and disease models. </w:t>
      </w:r>
    </w:p>
    <w:p w14:paraId="01444541" w14:textId="30B62602" w:rsidR="00057B5A" w:rsidRDefault="00057B5A" w:rsidP="00944FEF">
      <w:pPr>
        <w:pStyle w:val="NoSpacing"/>
      </w:pPr>
      <w:proofErr w:type="gramStart"/>
      <w:r>
        <w:t>Data processing and analysis of high-dimensional data sets.</w:t>
      </w:r>
      <w:proofErr w:type="gramEnd"/>
      <w:r>
        <w:t xml:space="preserve"> </w:t>
      </w:r>
    </w:p>
    <w:p w14:paraId="263DECE7" w14:textId="755E8341" w:rsidR="00057B5A" w:rsidRDefault="00057B5A" w:rsidP="00944FEF">
      <w:pPr>
        <w:pStyle w:val="NoSpacing"/>
      </w:pPr>
      <w:proofErr w:type="gramStart"/>
      <w:r>
        <w:t>Development of open-source tools for data analysis.</w:t>
      </w:r>
      <w:proofErr w:type="gramEnd"/>
      <w:r>
        <w:t xml:space="preserve"> </w:t>
      </w:r>
    </w:p>
    <w:p w14:paraId="56DCF2E1" w14:textId="77777777" w:rsidR="00057B5A" w:rsidRDefault="00057B5A" w:rsidP="00944FEF">
      <w:pPr>
        <w:pStyle w:val="NoSpacing"/>
      </w:pPr>
    </w:p>
    <w:p w14:paraId="45DE5125" w14:textId="17C3AA99" w:rsidR="00057B5A" w:rsidRDefault="00FB7B6B" w:rsidP="00944FEF">
      <w:pPr>
        <w:pStyle w:val="NoSpacing"/>
        <w:rPr>
          <w:b/>
          <w:sz w:val="28"/>
          <w:szCs w:val="28"/>
        </w:rPr>
      </w:pPr>
      <w:r w:rsidRPr="00FB7B6B">
        <w:rPr>
          <w:b/>
          <w:sz w:val="28"/>
          <w:szCs w:val="28"/>
        </w:rPr>
        <w:t>Research Experience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FB7B6B" w14:paraId="740B7886" w14:textId="77777777" w:rsidTr="00923E55">
        <w:tc>
          <w:tcPr>
            <w:tcW w:w="1818" w:type="dxa"/>
          </w:tcPr>
          <w:p w14:paraId="65E24F89" w14:textId="7BDC71F5" w:rsidR="00FB7B6B" w:rsidRDefault="00923E55" w:rsidP="00944FEF">
            <w:pPr>
              <w:pStyle w:val="NoSpacing"/>
            </w:pPr>
            <w:r>
              <w:t>2014 – present</w:t>
            </w:r>
          </w:p>
        </w:tc>
        <w:tc>
          <w:tcPr>
            <w:tcW w:w="7038" w:type="dxa"/>
          </w:tcPr>
          <w:p w14:paraId="3612386D" w14:textId="530CD032" w:rsidR="00FB7B6B" w:rsidRPr="00923E55" w:rsidRDefault="00923E55" w:rsidP="00944FEF">
            <w:pPr>
              <w:pStyle w:val="NoSpacing"/>
              <w:rPr>
                <w:i/>
              </w:rPr>
            </w:pPr>
            <w:r>
              <w:rPr>
                <w:i/>
              </w:rPr>
              <w:t xml:space="preserve">Howard </w:t>
            </w:r>
            <w:proofErr w:type="spellStart"/>
            <w:r>
              <w:rPr>
                <w:i/>
              </w:rPr>
              <w:t>Eichenbaum</w:t>
            </w:r>
            <w:proofErr w:type="spellEnd"/>
            <w:r>
              <w:rPr>
                <w:i/>
              </w:rPr>
              <w:t xml:space="preserve"> Laboratory of Cognitive Neurobiology</w:t>
            </w:r>
          </w:p>
        </w:tc>
      </w:tr>
      <w:tr w:rsidR="00FB7B6B" w14:paraId="6D36E861" w14:textId="77777777" w:rsidTr="00923E55">
        <w:tc>
          <w:tcPr>
            <w:tcW w:w="1818" w:type="dxa"/>
          </w:tcPr>
          <w:p w14:paraId="771B9F18" w14:textId="77777777" w:rsidR="00FB7B6B" w:rsidRDefault="00FB7B6B" w:rsidP="00944FEF">
            <w:pPr>
              <w:pStyle w:val="NoSpacing"/>
            </w:pPr>
          </w:p>
        </w:tc>
        <w:tc>
          <w:tcPr>
            <w:tcW w:w="7038" w:type="dxa"/>
          </w:tcPr>
          <w:p w14:paraId="79B343A4" w14:textId="2D9BE24F" w:rsidR="00FB7B6B" w:rsidRDefault="00923E55" w:rsidP="00944FEF">
            <w:pPr>
              <w:pStyle w:val="NoSpacing"/>
            </w:pPr>
            <w:r>
              <w:t>Graduate student</w:t>
            </w:r>
          </w:p>
        </w:tc>
      </w:tr>
      <w:tr w:rsidR="00FB7B6B" w14:paraId="474354DB" w14:textId="77777777" w:rsidTr="00923E55">
        <w:tc>
          <w:tcPr>
            <w:tcW w:w="1818" w:type="dxa"/>
          </w:tcPr>
          <w:p w14:paraId="6E7DD08A" w14:textId="77777777" w:rsidR="00FB7B6B" w:rsidRDefault="00FB7B6B" w:rsidP="00944FEF">
            <w:pPr>
              <w:pStyle w:val="NoSpacing"/>
            </w:pPr>
          </w:p>
        </w:tc>
        <w:tc>
          <w:tcPr>
            <w:tcW w:w="7038" w:type="dxa"/>
          </w:tcPr>
          <w:p w14:paraId="6BB62F59" w14:textId="5045C9DD" w:rsidR="00FB7B6B" w:rsidRDefault="00923E55" w:rsidP="00944FEF">
            <w:pPr>
              <w:pStyle w:val="NoSpacing"/>
            </w:pPr>
            <w:r>
              <w:t xml:space="preserve">Long timescale evolution of neural ensembles during learning. </w:t>
            </w:r>
          </w:p>
        </w:tc>
      </w:tr>
    </w:tbl>
    <w:p w14:paraId="48747F61" w14:textId="0D8FC5BD" w:rsidR="00923E55" w:rsidRDefault="00923E55" w:rsidP="00944FEF">
      <w:pPr>
        <w:pStyle w:val="NoSpacing"/>
      </w:pPr>
    </w:p>
    <w:p w14:paraId="5FA191D0" w14:textId="77777777" w:rsidR="00923E55" w:rsidRDefault="00923E55">
      <w:pPr>
        <w:tabs>
          <w:tab w:val="clear" w:pos="720"/>
        </w:tabs>
        <w:spacing w:line="240" w:lineRule="auto"/>
        <w:rPr>
          <w:rFonts w:cs="Times New Roman"/>
        </w:rPr>
      </w:pPr>
      <w:r>
        <w:br w:type="page"/>
      </w:r>
    </w:p>
    <w:p w14:paraId="686F36A2" w14:textId="77777777" w:rsidR="00FB7B6B" w:rsidRDefault="00FB7B6B" w:rsidP="00944FEF">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923E55" w14:paraId="5D4B4C8C" w14:textId="77777777" w:rsidTr="00923E55">
        <w:tc>
          <w:tcPr>
            <w:tcW w:w="1818" w:type="dxa"/>
          </w:tcPr>
          <w:p w14:paraId="52CA0FB9" w14:textId="1E540C13" w:rsidR="00923E55" w:rsidRDefault="00923E55" w:rsidP="00923E55">
            <w:pPr>
              <w:pStyle w:val="NoSpacing"/>
            </w:pPr>
            <w:r>
              <w:t>2012 – 2014</w:t>
            </w:r>
          </w:p>
        </w:tc>
        <w:tc>
          <w:tcPr>
            <w:tcW w:w="7038" w:type="dxa"/>
          </w:tcPr>
          <w:p w14:paraId="2CCA05BF" w14:textId="4ACBBC70" w:rsidR="00923E55" w:rsidRPr="00923E55" w:rsidRDefault="00923E55" w:rsidP="00923E55">
            <w:pPr>
              <w:pStyle w:val="NoSpacing"/>
              <w:rPr>
                <w:i/>
              </w:rPr>
            </w:pPr>
            <w:r>
              <w:rPr>
                <w:i/>
              </w:rPr>
              <w:t>David M. Smith Laboratory of Learning &amp; Memory</w:t>
            </w:r>
          </w:p>
        </w:tc>
      </w:tr>
      <w:tr w:rsidR="00923E55" w14:paraId="46AEB505" w14:textId="77777777" w:rsidTr="00923E55">
        <w:tc>
          <w:tcPr>
            <w:tcW w:w="1818" w:type="dxa"/>
          </w:tcPr>
          <w:p w14:paraId="2CC480BC" w14:textId="77777777" w:rsidR="00923E55" w:rsidRDefault="00923E55" w:rsidP="00923E55">
            <w:pPr>
              <w:pStyle w:val="NoSpacing"/>
            </w:pPr>
          </w:p>
        </w:tc>
        <w:tc>
          <w:tcPr>
            <w:tcW w:w="7038" w:type="dxa"/>
          </w:tcPr>
          <w:p w14:paraId="098B7907" w14:textId="7D80A6C0" w:rsidR="00923E55" w:rsidRDefault="00923E55" w:rsidP="00923E55">
            <w:pPr>
              <w:pStyle w:val="NoSpacing"/>
            </w:pPr>
            <w:r>
              <w:t>Undergraduate honors researcher</w:t>
            </w:r>
          </w:p>
        </w:tc>
      </w:tr>
      <w:tr w:rsidR="00923E55" w14:paraId="2421ACB3" w14:textId="77777777" w:rsidTr="00923E55">
        <w:tc>
          <w:tcPr>
            <w:tcW w:w="1818" w:type="dxa"/>
          </w:tcPr>
          <w:p w14:paraId="3763527D" w14:textId="77777777" w:rsidR="00923E55" w:rsidRDefault="00923E55" w:rsidP="00923E55">
            <w:pPr>
              <w:pStyle w:val="NoSpacing"/>
            </w:pPr>
          </w:p>
        </w:tc>
        <w:tc>
          <w:tcPr>
            <w:tcW w:w="7038" w:type="dxa"/>
          </w:tcPr>
          <w:p w14:paraId="78605ECC" w14:textId="0B2689A6" w:rsidR="00923E55" w:rsidRDefault="00923E55" w:rsidP="00923E55">
            <w:pPr>
              <w:pStyle w:val="NoSpacing"/>
              <w:ind w:left="342" w:hanging="342"/>
            </w:pPr>
            <w:r>
              <w:t xml:space="preserve">Representation of cues and space in the </w:t>
            </w:r>
            <w:proofErr w:type="spellStart"/>
            <w:r>
              <w:t>retrosplenial</w:t>
            </w:r>
            <w:proofErr w:type="spellEnd"/>
            <w:r>
              <w:t xml:space="preserve"> cortex during continuous spatial alternation. </w:t>
            </w:r>
          </w:p>
        </w:tc>
      </w:tr>
    </w:tbl>
    <w:p w14:paraId="771A9B70" w14:textId="77777777" w:rsidR="00923E55" w:rsidRDefault="00923E55" w:rsidP="00944FEF">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923E55" w14:paraId="2C83EF9A" w14:textId="77777777" w:rsidTr="00923E55">
        <w:tc>
          <w:tcPr>
            <w:tcW w:w="1818" w:type="dxa"/>
          </w:tcPr>
          <w:p w14:paraId="794008D9" w14:textId="75A39F5A" w:rsidR="00923E55" w:rsidRDefault="00923E55" w:rsidP="00923E55">
            <w:pPr>
              <w:pStyle w:val="NoSpacing"/>
            </w:pPr>
            <w:r>
              <w:t>2013</w:t>
            </w:r>
          </w:p>
        </w:tc>
        <w:tc>
          <w:tcPr>
            <w:tcW w:w="7038" w:type="dxa"/>
          </w:tcPr>
          <w:p w14:paraId="28A0665E" w14:textId="7164718C" w:rsidR="00923E55" w:rsidRPr="00923E55" w:rsidRDefault="00923E55" w:rsidP="00923E55">
            <w:pPr>
              <w:pStyle w:val="NoSpacing"/>
            </w:pPr>
            <w:r>
              <w:rPr>
                <w:i/>
              </w:rPr>
              <w:t>Pfizer, Inc.</w:t>
            </w:r>
            <w:r>
              <w:t>, Comparative Medicine Department</w:t>
            </w:r>
          </w:p>
        </w:tc>
      </w:tr>
      <w:tr w:rsidR="00923E55" w14:paraId="0D79B29D" w14:textId="77777777" w:rsidTr="00923E55">
        <w:tc>
          <w:tcPr>
            <w:tcW w:w="1818" w:type="dxa"/>
          </w:tcPr>
          <w:p w14:paraId="5C8BBD69" w14:textId="77777777" w:rsidR="00923E55" w:rsidRDefault="00923E55" w:rsidP="00923E55">
            <w:pPr>
              <w:pStyle w:val="NoSpacing"/>
            </w:pPr>
          </w:p>
        </w:tc>
        <w:tc>
          <w:tcPr>
            <w:tcW w:w="7038" w:type="dxa"/>
          </w:tcPr>
          <w:p w14:paraId="77EE5682" w14:textId="3564EF30" w:rsidR="00923E55" w:rsidRDefault="00923E55" w:rsidP="00923E55">
            <w:pPr>
              <w:pStyle w:val="NoSpacing"/>
            </w:pPr>
            <w:r>
              <w:t>INROADS intern</w:t>
            </w:r>
          </w:p>
        </w:tc>
      </w:tr>
      <w:tr w:rsidR="00923E55" w14:paraId="03F5484D" w14:textId="77777777" w:rsidTr="00923E55">
        <w:tc>
          <w:tcPr>
            <w:tcW w:w="1818" w:type="dxa"/>
          </w:tcPr>
          <w:p w14:paraId="10C5EE68" w14:textId="77777777" w:rsidR="00923E55" w:rsidRDefault="00923E55" w:rsidP="00923E55">
            <w:pPr>
              <w:pStyle w:val="NoSpacing"/>
            </w:pPr>
          </w:p>
        </w:tc>
        <w:tc>
          <w:tcPr>
            <w:tcW w:w="7038" w:type="dxa"/>
          </w:tcPr>
          <w:p w14:paraId="1457B632" w14:textId="20B5FBBB" w:rsidR="00923E55" w:rsidRDefault="00923E55" w:rsidP="00923E55">
            <w:pPr>
              <w:pStyle w:val="NoSpacing"/>
            </w:pPr>
            <w:r>
              <w:t xml:space="preserve">Impact of environmental enrichment nesting substrates on rodent behavior. </w:t>
            </w:r>
          </w:p>
        </w:tc>
      </w:tr>
    </w:tbl>
    <w:p w14:paraId="607B678A" w14:textId="77777777" w:rsidR="00923E55" w:rsidRDefault="00923E55" w:rsidP="00944FEF">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923E55" w14:paraId="210B3720" w14:textId="77777777" w:rsidTr="00923E55">
        <w:tc>
          <w:tcPr>
            <w:tcW w:w="1818" w:type="dxa"/>
          </w:tcPr>
          <w:p w14:paraId="543842AD" w14:textId="53E727BD" w:rsidR="00923E55" w:rsidRDefault="00923E55" w:rsidP="00923E55">
            <w:pPr>
              <w:pStyle w:val="NoSpacing"/>
            </w:pPr>
            <w:r>
              <w:t xml:space="preserve">2011 – 2012 </w:t>
            </w:r>
          </w:p>
        </w:tc>
        <w:tc>
          <w:tcPr>
            <w:tcW w:w="7038" w:type="dxa"/>
          </w:tcPr>
          <w:p w14:paraId="0D62C423" w14:textId="0508E4B7" w:rsidR="00923E55" w:rsidRPr="00923E55" w:rsidRDefault="00923E55" w:rsidP="00923E55">
            <w:pPr>
              <w:pStyle w:val="NoSpacing"/>
              <w:rPr>
                <w:i/>
              </w:rPr>
            </w:pPr>
            <w:r>
              <w:rPr>
                <w:i/>
              </w:rPr>
              <w:t>Hanson Molecular Biology &amp; Genetics Laboratory</w:t>
            </w:r>
          </w:p>
        </w:tc>
      </w:tr>
      <w:tr w:rsidR="00923E55" w14:paraId="60FD1061" w14:textId="77777777" w:rsidTr="00923E55">
        <w:tc>
          <w:tcPr>
            <w:tcW w:w="1818" w:type="dxa"/>
          </w:tcPr>
          <w:p w14:paraId="464E9A3F" w14:textId="77777777" w:rsidR="00923E55" w:rsidRDefault="00923E55" w:rsidP="00923E55">
            <w:pPr>
              <w:pStyle w:val="NoSpacing"/>
            </w:pPr>
          </w:p>
        </w:tc>
        <w:tc>
          <w:tcPr>
            <w:tcW w:w="7038" w:type="dxa"/>
          </w:tcPr>
          <w:p w14:paraId="508031A3" w14:textId="0DA25032" w:rsidR="00923E55" w:rsidRDefault="00923E55" w:rsidP="00923E55">
            <w:pPr>
              <w:pStyle w:val="NoSpacing"/>
            </w:pPr>
            <w:r>
              <w:t>Research technician</w:t>
            </w:r>
          </w:p>
        </w:tc>
      </w:tr>
      <w:tr w:rsidR="00923E55" w14:paraId="00B835F1" w14:textId="77777777" w:rsidTr="00923E55">
        <w:tc>
          <w:tcPr>
            <w:tcW w:w="1818" w:type="dxa"/>
          </w:tcPr>
          <w:p w14:paraId="676A5518" w14:textId="77777777" w:rsidR="00923E55" w:rsidRDefault="00923E55" w:rsidP="00923E55">
            <w:pPr>
              <w:pStyle w:val="NoSpacing"/>
            </w:pPr>
          </w:p>
        </w:tc>
        <w:tc>
          <w:tcPr>
            <w:tcW w:w="7038" w:type="dxa"/>
          </w:tcPr>
          <w:p w14:paraId="754F5D38" w14:textId="2CA92693" w:rsidR="00923E55" w:rsidRDefault="00923E55" w:rsidP="00923E55">
            <w:pPr>
              <w:pStyle w:val="NoSpacing"/>
            </w:pPr>
            <w:r>
              <w:t xml:space="preserve">Preparation of media and sanitization of equipment. </w:t>
            </w:r>
          </w:p>
        </w:tc>
      </w:tr>
    </w:tbl>
    <w:p w14:paraId="0086F381" w14:textId="77777777" w:rsidR="00923E55" w:rsidRDefault="00923E55" w:rsidP="00944FEF">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923E55" w:rsidRPr="00923E55" w14:paraId="5D2CEACA" w14:textId="77777777" w:rsidTr="00923E55">
        <w:tc>
          <w:tcPr>
            <w:tcW w:w="1818" w:type="dxa"/>
          </w:tcPr>
          <w:p w14:paraId="5F343840" w14:textId="7D60FB7F" w:rsidR="00923E55" w:rsidRDefault="00923E55" w:rsidP="00923E55">
            <w:pPr>
              <w:pStyle w:val="NoSpacing"/>
            </w:pPr>
            <w:r>
              <w:t>2009 – 2011</w:t>
            </w:r>
          </w:p>
        </w:tc>
        <w:tc>
          <w:tcPr>
            <w:tcW w:w="7038" w:type="dxa"/>
          </w:tcPr>
          <w:p w14:paraId="715ECEB5" w14:textId="420D324E" w:rsidR="00923E55" w:rsidRPr="00923E55" w:rsidRDefault="00923E55" w:rsidP="00923E55">
            <w:pPr>
              <w:pStyle w:val="NoSpacing"/>
            </w:pPr>
            <w:r>
              <w:rPr>
                <w:i/>
              </w:rPr>
              <w:t>Mount Sinai Hospital</w:t>
            </w:r>
            <w:r>
              <w:t>, Neurology Department</w:t>
            </w:r>
          </w:p>
        </w:tc>
      </w:tr>
      <w:tr w:rsidR="00923E55" w14:paraId="6E4696F4" w14:textId="77777777" w:rsidTr="00923E55">
        <w:tc>
          <w:tcPr>
            <w:tcW w:w="1818" w:type="dxa"/>
          </w:tcPr>
          <w:p w14:paraId="1F383D19" w14:textId="77777777" w:rsidR="00923E55" w:rsidRDefault="00923E55" w:rsidP="00923E55">
            <w:pPr>
              <w:pStyle w:val="NoSpacing"/>
            </w:pPr>
          </w:p>
        </w:tc>
        <w:tc>
          <w:tcPr>
            <w:tcW w:w="7038" w:type="dxa"/>
          </w:tcPr>
          <w:p w14:paraId="4B8CA945" w14:textId="29BD3D9C" w:rsidR="00923E55" w:rsidRDefault="00923E55" w:rsidP="00923E55">
            <w:pPr>
              <w:pStyle w:val="NoSpacing"/>
            </w:pPr>
            <w:r>
              <w:t>Clinical research assistant</w:t>
            </w:r>
          </w:p>
        </w:tc>
      </w:tr>
      <w:tr w:rsidR="00923E55" w14:paraId="3F0FCBF8" w14:textId="77777777" w:rsidTr="00923E55">
        <w:tc>
          <w:tcPr>
            <w:tcW w:w="1818" w:type="dxa"/>
          </w:tcPr>
          <w:p w14:paraId="2519F525" w14:textId="77777777" w:rsidR="00923E55" w:rsidRDefault="00923E55" w:rsidP="00923E55">
            <w:pPr>
              <w:pStyle w:val="NoSpacing"/>
            </w:pPr>
          </w:p>
        </w:tc>
        <w:tc>
          <w:tcPr>
            <w:tcW w:w="7038" w:type="dxa"/>
          </w:tcPr>
          <w:p w14:paraId="6FDE527F" w14:textId="506C5F2B" w:rsidR="00923E55" w:rsidRDefault="00923E55" w:rsidP="00923E55">
            <w:pPr>
              <w:pStyle w:val="NoSpacing"/>
            </w:pPr>
            <w:r>
              <w:t xml:space="preserve">Focus group on perception of HIV-induced neuropathic pain. </w:t>
            </w:r>
          </w:p>
        </w:tc>
      </w:tr>
    </w:tbl>
    <w:p w14:paraId="019C2B42" w14:textId="77777777" w:rsidR="00923E55" w:rsidRDefault="00923E55" w:rsidP="00944FEF">
      <w:pPr>
        <w:pStyle w:val="NoSpacing"/>
      </w:pPr>
    </w:p>
    <w:p w14:paraId="39763959" w14:textId="0782DEA8" w:rsidR="00923E55" w:rsidRDefault="00923E55" w:rsidP="00944FEF">
      <w:pPr>
        <w:pStyle w:val="NoSpacing"/>
        <w:rPr>
          <w:b/>
          <w:sz w:val="28"/>
          <w:szCs w:val="28"/>
        </w:rPr>
      </w:pPr>
      <w:r w:rsidRPr="00923E55">
        <w:rPr>
          <w:b/>
          <w:sz w:val="28"/>
          <w:szCs w:val="28"/>
        </w:rPr>
        <w:t>Publications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EE2D0E" w:rsidRPr="00923E55" w14:paraId="1817FCB5" w14:textId="77777777" w:rsidTr="00F42550">
        <w:tc>
          <w:tcPr>
            <w:tcW w:w="1818" w:type="dxa"/>
          </w:tcPr>
          <w:p w14:paraId="06EE33C5" w14:textId="05C02C1C" w:rsidR="00EE2D0E" w:rsidRDefault="00EE2D0E" w:rsidP="00EE2D0E">
            <w:pPr>
              <w:pStyle w:val="NoSpacing"/>
            </w:pPr>
            <w:r>
              <w:t>2019</w:t>
            </w:r>
          </w:p>
        </w:tc>
        <w:tc>
          <w:tcPr>
            <w:tcW w:w="7038" w:type="dxa"/>
          </w:tcPr>
          <w:p w14:paraId="267C09CB" w14:textId="1C466580" w:rsidR="00EE2D0E" w:rsidRDefault="00EE2D0E" w:rsidP="00EE2D0E">
            <w:pPr>
              <w:pStyle w:val="NoSpacing"/>
            </w:pPr>
            <w:proofErr w:type="spellStart"/>
            <w:r>
              <w:t>Zaki</w:t>
            </w:r>
            <w:proofErr w:type="spellEnd"/>
            <w:r>
              <w:t xml:space="preserve"> Y</w:t>
            </w:r>
            <w:proofErr w:type="gramStart"/>
            <w:r>
              <w:t>.*</w:t>
            </w:r>
            <w:proofErr w:type="gramEnd"/>
            <w:r>
              <w:t xml:space="preserve">, </w:t>
            </w:r>
            <w:r w:rsidRPr="00EE2D0E">
              <w:rPr>
                <w:b/>
              </w:rPr>
              <w:t>Mau W.</w:t>
            </w:r>
            <w:r>
              <w:rPr>
                <w:b/>
              </w:rPr>
              <w:t>*</w:t>
            </w:r>
            <w:r>
              <w:t xml:space="preserve">, </w:t>
            </w:r>
            <w:proofErr w:type="spellStart"/>
            <w:r>
              <w:t>Hamidi</w:t>
            </w:r>
            <w:proofErr w:type="spellEnd"/>
            <w:r>
              <w:t xml:space="preserve"> A.B., Doucette E., </w:t>
            </w:r>
            <w:proofErr w:type="spellStart"/>
            <w:r>
              <w:t>Grella</w:t>
            </w:r>
            <w:proofErr w:type="spellEnd"/>
            <w:r>
              <w:t xml:space="preserve"> S.L., </w:t>
            </w:r>
            <w:proofErr w:type="spellStart"/>
            <w:r>
              <w:t>Murawski</w:t>
            </w:r>
            <w:proofErr w:type="spellEnd"/>
            <w:r>
              <w:t xml:space="preserve"> N.J., </w:t>
            </w:r>
            <w:proofErr w:type="spellStart"/>
            <w:r>
              <w:t>Merfeld</w:t>
            </w:r>
            <w:proofErr w:type="spellEnd"/>
            <w:r>
              <w:t xml:space="preserve"> E., </w:t>
            </w:r>
            <w:proofErr w:type="spellStart"/>
            <w:r w:rsidR="00EE79B0">
              <w:t>Shpokayte</w:t>
            </w:r>
            <w:proofErr w:type="spellEnd"/>
            <w:r w:rsidR="00EE79B0">
              <w:t xml:space="preserve"> M., &amp; Ramirez S. (2019</w:t>
            </w:r>
            <w:r>
              <w:t xml:space="preserve">). Hippocampal and </w:t>
            </w:r>
            <w:proofErr w:type="spellStart"/>
            <w:r>
              <w:t>amygdalar</w:t>
            </w:r>
            <w:proofErr w:type="spellEnd"/>
            <w:r>
              <w:t xml:space="preserve"> engrams are necessary for contextual fear reinstatement. </w:t>
            </w:r>
            <w:proofErr w:type="spellStart"/>
            <w:proofErr w:type="gramStart"/>
            <w:r>
              <w:rPr>
                <w:i/>
              </w:rPr>
              <w:t>eLife</w:t>
            </w:r>
            <w:proofErr w:type="spellEnd"/>
            <w:proofErr w:type="gramEnd"/>
            <w:r>
              <w:t xml:space="preserve">, under </w:t>
            </w:r>
            <w:r w:rsidR="004E4EB4">
              <w:t>revision</w:t>
            </w:r>
            <w:r>
              <w:t xml:space="preserve">. </w:t>
            </w:r>
          </w:p>
          <w:p w14:paraId="7B44C3C9" w14:textId="5DA28E2B" w:rsidR="00F42550" w:rsidRPr="00EE2D0E" w:rsidRDefault="00F42550" w:rsidP="00F42550">
            <w:pPr>
              <w:pStyle w:val="NoSpacing"/>
            </w:pPr>
            <w:r>
              <w:t xml:space="preserve">*Equal contribution. </w:t>
            </w:r>
          </w:p>
        </w:tc>
      </w:tr>
    </w:tbl>
    <w:p w14:paraId="00A64D40" w14:textId="77777777" w:rsidR="00EE2D0E" w:rsidRDefault="00EE2D0E" w:rsidP="00944FEF">
      <w:pPr>
        <w:pStyle w:val="NoSpacing"/>
        <w:rPr>
          <w:b/>
          <w:sz w:val="28"/>
          <w:szCs w:val="2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923E55" w:rsidRPr="00923E55" w14:paraId="073CEA85" w14:textId="77777777" w:rsidTr="00923E55">
        <w:tc>
          <w:tcPr>
            <w:tcW w:w="1818" w:type="dxa"/>
          </w:tcPr>
          <w:p w14:paraId="3CB1FBEF" w14:textId="7A4D3F99" w:rsidR="00923E55" w:rsidRDefault="00923E55" w:rsidP="00923E55">
            <w:pPr>
              <w:pStyle w:val="NoSpacing"/>
            </w:pPr>
            <w:r>
              <w:t>2018</w:t>
            </w:r>
          </w:p>
        </w:tc>
        <w:tc>
          <w:tcPr>
            <w:tcW w:w="7038" w:type="dxa"/>
          </w:tcPr>
          <w:p w14:paraId="131AD3D2" w14:textId="295D50BF" w:rsidR="00923E55" w:rsidRPr="00923E55" w:rsidRDefault="00923E55" w:rsidP="00923E55">
            <w:pPr>
              <w:pStyle w:val="NoSpacing"/>
            </w:pPr>
            <w:r>
              <w:rPr>
                <w:b/>
              </w:rPr>
              <w:t>Mau W.</w:t>
            </w:r>
            <w:r>
              <w:t xml:space="preserve">, Sullivan D.W., </w:t>
            </w:r>
            <w:proofErr w:type="spellStart"/>
            <w:r>
              <w:t>Kinsky</w:t>
            </w:r>
            <w:proofErr w:type="spellEnd"/>
            <w:r>
              <w:t xml:space="preserve"> N.R., Hasselmo M.E., Howard M.W., &amp; </w:t>
            </w:r>
            <w:proofErr w:type="spellStart"/>
            <w:r>
              <w:t>Eichenbaum</w:t>
            </w:r>
            <w:proofErr w:type="spellEnd"/>
            <w:r>
              <w:t xml:space="preserve"> H. (2018). The same hippocampal CA1 population simultaneously codes temporal information over multiple timescales. </w:t>
            </w:r>
            <w:proofErr w:type="spellStart"/>
            <w:r>
              <w:rPr>
                <w:i/>
              </w:rPr>
              <w:t>Curr</w:t>
            </w:r>
            <w:proofErr w:type="spellEnd"/>
            <w:r>
              <w:rPr>
                <w:i/>
              </w:rPr>
              <w:t xml:space="preserve">. Biol. </w:t>
            </w:r>
            <w:r>
              <w:t xml:space="preserve">28, 1499-1508. </w:t>
            </w:r>
          </w:p>
        </w:tc>
      </w:tr>
    </w:tbl>
    <w:p w14:paraId="42A485E8" w14:textId="77777777" w:rsidR="00923E55" w:rsidRDefault="00923E55" w:rsidP="00944FEF">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EE2D0E" w:rsidRPr="00923E55" w14:paraId="6EF3414A" w14:textId="77777777" w:rsidTr="00F42550">
        <w:tc>
          <w:tcPr>
            <w:tcW w:w="1818" w:type="dxa"/>
          </w:tcPr>
          <w:p w14:paraId="6D17CFAE" w14:textId="786A8367" w:rsidR="00EE2D0E" w:rsidRDefault="00EE2D0E" w:rsidP="00B65DA0">
            <w:pPr>
              <w:pStyle w:val="NoSpacing"/>
            </w:pPr>
          </w:p>
        </w:tc>
        <w:tc>
          <w:tcPr>
            <w:tcW w:w="7038" w:type="dxa"/>
          </w:tcPr>
          <w:p w14:paraId="4587346E" w14:textId="47C30FC0" w:rsidR="00EE2D0E" w:rsidRPr="00EE2D0E" w:rsidRDefault="00EE2D0E" w:rsidP="00EE2D0E">
            <w:pPr>
              <w:pStyle w:val="NoSpacing"/>
            </w:pPr>
            <w:proofErr w:type="spellStart"/>
            <w:r>
              <w:t>Kinsky</w:t>
            </w:r>
            <w:proofErr w:type="spellEnd"/>
            <w:r>
              <w:t xml:space="preserve"> N.R., Sullivan D.W., </w:t>
            </w:r>
            <w:r>
              <w:rPr>
                <w:b/>
              </w:rPr>
              <w:t>Mau W.</w:t>
            </w:r>
            <w:r>
              <w:t xml:space="preserve">, Hasselmo M.E., &amp; </w:t>
            </w:r>
            <w:proofErr w:type="spellStart"/>
            <w:r>
              <w:t>Eichenbaum</w:t>
            </w:r>
            <w:proofErr w:type="spellEnd"/>
            <w:r>
              <w:t xml:space="preserve"> H. (2018). Hippocampal place fields maintain a coherent and flexible map across long time scales. </w:t>
            </w:r>
            <w:proofErr w:type="spellStart"/>
            <w:r>
              <w:rPr>
                <w:i/>
              </w:rPr>
              <w:t>Curr</w:t>
            </w:r>
            <w:proofErr w:type="spellEnd"/>
            <w:r>
              <w:rPr>
                <w:i/>
              </w:rPr>
              <w:t xml:space="preserve"> Biol. </w:t>
            </w:r>
            <w:r>
              <w:t xml:space="preserve">28, 1-11. </w:t>
            </w:r>
          </w:p>
        </w:tc>
      </w:tr>
    </w:tbl>
    <w:p w14:paraId="171A756F" w14:textId="26C752E0" w:rsidR="00EE2D0E" w:rsidRDefault="00EE2D0E" w:rsidP="00944FEF">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EE2D0E" w:rsidRPr="00923E55" w14:paraId="39573D1A" w14:textId="77777777" w:rsidTr="00F42550">
        <w:tc>
          <w:tcPr>
            <w:tcW w:w="1818" w:type="dxa"/>
          </w:tcPr>
          <w:p w14:paraId="31E51EBA" w14:textId="293FF10B" w:rsidR="00EE2D0E" w:rsidRDefault="00EE2D0E" w:rsidP="00F42550">
            <w:pPr>
              <w:pStyle w:val="NoSpacing"/>
            </w:pPr>
          </w:p>
        </w:tc>
        <w:tc>
          <w:tcPr>
            <w:tcW w:w="7038" w:type="dxa"/>
          </w:tcPr>
          <w:p w14:paraId="3DD8984B" w14:textId="2578DEBC" w:rsidR="00EE2D0E" w:rsidRPr="00923E55" w:rsidRDefault="00EE2D0E" w:rsidP="00F42550">
            <w:pPr>
              <w:pStyle w:val="NoSpacing"/>
            </w:pPr>
            <w:r>
              <w:t xml:space="preserve">Miller A.M.P., </w:t>
            </w:r>
            <w:r>
              <w:rPr>
                <w:b/>
              </w:rPr>
              <w:t>Mau W.</w:t>
            </w:r>
            <w:r>
              <w:t xml:space="preserve">, &amp; Smith D.M. (2018). </w:t>
            </w:r>
            <w:proofErr w:type="spellStart"/>
            <w:r>
              <w:t>Retrosplenial</w:t>
            </w:r>
            <w:proofErr w:type="spellEnd"/>
            <w:r>
              <w:t xml:space="preserve"> cortical representations of space and future goal locations develop with learning. </w:t>
            </w:r>
            <w:proofErr w:type="spellStart"/>
            <w:proofErr w:type="gramStart"/>
            <w:r>
              <w:rPr>
                <w:i/>
              </w:rPr>
              <w:t>bioRxiv</w:t>
            </w:r>
            <w:proofErr w:type="spellEnd"/>
            <w:proofErr w:type="gramEnd"/>
            <w:r>
              <w:t xml:space="preserve">, </w:t>
            </w:r>
            <w:proofErr w:type="spellStart"/>
            <w:r>
              <w:t>doi</w:t>
            </w:r>
            <w:proofErr w:type="spellEnd"/>
            <w:r>
              <w:t xml:space="preserve">: https://doi.org/10.1101/315200. </w:t>
            </w:r>
          </w:p>
        </w:tc>
      </w:tr>
    </w:tbl>
    <w:p w14:paraId="21401151" w14:textId="7A3CA1C7" w:rsidR="00EE2D0E" w:rsidRDefault="00EE2D0E" w:rsidP="00944FEF">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EE2D0E" w:rsidRPr="00923E55" w14:paraId="308B72AA" w14:textId="77777777" w:rsidTr="00F42550">
        <w:tc>
          <w:tcPr>
            <w:tcW w:w="1818" w:type="dxa"/>
          </w:tcPr>
          <w:p w14:paraId="5722C97C" w14:textId="150EF8C2" w:rsidR="00EE2D0E" w:rsidRDefault="00EE2D0E" w:rsidP="00F42550">
            <w:pPr>
              <w:pStyle w:val="NoSpacing"/>
            </w:pPr>
          </w:p>
        </w:tc>
        <w:tc>
          <w:tcPr>
            <w:tcW w:w="7038" w:type="dxa"/>
          </w:tcPr>
          <w:p w14:paraId="6C9879F4" w14:textId="22DAED6A" w:rsidR="00EE2D0E" w:rsidRPr="00EE2D0E" w:rsidRDefault="00EE2D0E" w:rsidP="00EE2D0E">
            <w:pPr>
              <w:pStyle w:val="NoSpacing"/>
            </w:pPr>
            <w:r>
              <w:t xml:space="preserve">Miller A.M.P., </w:t>
            </w:r>
            <w:r>
              <w:rPr>
                <w:b/>
              </w:rPr>
              <w:t>Mau W.</w:t>
            </w:r>
            <w:r>
              <w:t xml:space="preserve">, &amp; Smith D.M. (2018). </w:t>
            </w:r>
            <w:proofErr w:type="spellStart"/>
            <w:r>
              <w:t>Retrosplenial</w:t>
            </w:r>
            <w:proofErr w:type="spellEnd"/>
            <w:r>
              <w:t xml:space="preserve"> cortical representations of space and future goal locations develop with learning. </w:t>
            </w:r>
            <w:proofErr w:type="spellStart"/>
            <w:proofErr w:type="gramStart"/>
            <w:r>
              <w:rPr>
                <w:i/>
              </w:rPr>
              <w:t>eLife</w:t>
            </w:r>
            <w:proofErr w:type="spellEnd"/>
            <w:proofErr w:type="gramEnd"/>
            <w:r>
              <w:t xml:space="preserve">, under review. </w:t>
            </w:r>
          </w:p>
        </w:tc>
      </w:tr>
    </w:tbl>
    <w:p w14:paraId="29059B47" w14:textId="77777777" w:rsidR="00EE2D0E" w:rsidRDefault="00EE2D0E" w:rsidP="00944FEF">
      <w:pPr>
        <w:pStyle w:val="NoSpacing"/>
      </w:pPr>
    </w:p>
    <w:p w14:paraId="558AF39C" w14:textId="115C09EC" w:rsidR="00F42550" w:rsidRDefault="00F42550" w:rsidP="00944FEF">
      <w:pPr>
        <w:pStyle w:val="NoSpacing"/>
        <w:rPr>
          <w:b/>
          <w:sz w:val="28"/>
          <w:szCs w:val="28"/>
        </w:rPr>
      </w:pPr>
      <w:r>
        <w:rPr>
          <w:b/>
          <w:sz w:val="28"/>
          <w:szCs w:val="28"/>
        </w:rPr>
        <w:lastRenderedPageBreak/>
        <w:t>Conference Abstracts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F42550" w:rsidRPr="00923E55" w14:paraId="7484C401" w14:textId="77777777" w:rsidTr="00F42550">
        <w:tc>
          <w:tcPr>
            <w:tcW w:w="1818" w:type="dxa"/>
          </w:tcPr>
          <w:p w14:paraId="12F55457" w14:textId="1C5A62A3" w:rsidR="00F42550" w:rsidRDefault="00F42550" w:rsidP="00F42550">
            <w:pPr>
              <w:pStyle w:val="NoSpacing"/>
            </w:pPr>
            <w:r>
              <w:t>2019</w:t>
            </w:r>
          </w:p>
        </w:tc>
        <w:tc>
          <w:tcPr>
            <w:tcW w:w="7038" w:type="dxa"/>
          </w:tcPr>
          <w:p w14:paraId="68B14A85" w14:textId="7F951858" w:rsidR="00F42550" w:rsidRPr="00F42550" w:rsidRDefault="00F42550" w:rsidP="00F42550">
            <w:pPr>
              <w:pStyle w:val="NoSpacing"/>
            </w:pPr>
            <w:r>
              <w:t xml:space="preserve">Liu Y., Levy S., </w:t>
            </w:r>
            <w:r>
              <w:rPr>
                <w:b/>
              </w:rPr>
              <w:t>Mau W.</w:t>
            </w:r>
            <w:r>
              <w:t xml:space="preserve">, &amp; Howard M.W. Population code for time on the scale of tens of minutes in mouse hippocampus. </w:t>
            </w:r>
            <w:r w:rsidR="00162197">
              <w:t xml:space="preserve">(2019). </w:t>
            </w:r>
            <w:r>
              <w:rPr>
                <w:i/>
              </w:rPr>
              <w:t>Context and Episodic Memory Conference</w:t>
            </w:r>
            <w:r>
              <w:t xml:space="preserve">, University of Pennsylvania. </w:t>
            </w:r>
          </w:p>
        </w:tc>
      </w:tr>
    </w:tbl>
    <w:p w14:paraId="5DA1558E" w14:textId="77777777" w:rsidR="00F42550" w:rsidRDefault="00F42550" w:rsidP="00944FEF">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F42550" w:rsidRPr="00923E55" w14:paraId="3D29903A" w14:textId="77777777" w:rsidTr="00F42550">
        <w:tc>
          <w:tcPr>
            <w:tcW w:w="1818" w:type="dxa"/>
          </w:tcPr>
          <w:p w14:paraId="424C623C" w14:textId="6667B517" w:rsidR="00F42550" w:rsidRDefault="00F91DF5" w:rsidP="00F42550">
            <w:pPr>
              <w:pStyle w:val="NoSpacing"/>
            </w:pPr>
            <w:r>
              <w:t>2018</w:t>
            </w:r>
          </w:p>
        </w:tc>
        <w:tc>
          <w:tcPr>
            <w:tcW w:w="7038" w:type="dxa"/>
          </w:tcPr>
          <w:p w14:paraId="3E536D04" w14:textId="35C81074" w:rsidR="00162197" w:rsidRDefault="00F42550" w:rsidP="00F42550">
            <w:pPr>
              <w:pStyle w:val="NoSpacing"/>
            </w:pPr>
            <w:proofErr w:type="spellStart"/>
            <w:r>
              <w:t>Zaki</w:t>
            </w:r>
            <w:proofErr w:type="spellEnd"/>
            <w:r>
              <w:t xml:space="preserve"> Y</w:t>
            </w:r>
            <w:proofErr w:type="gramStart"/>
            <w:r>
              <w:t>.*</w:t>
            </w:r>
            <w:proofErr w:type="gramEnd"/>
            <w:r>
              <w:t xml:space="preserve">, </w:t>
            </w:r>
            <w:r>
              <w:rPr>
                <w:b/>
              </w:rPr>
              <w:t>Mau W.*</w:t>
            </w:r>
            <w:r>
              <w:t xml:space="preserve">, </w:t>
            </w:r>
            <w:proofErr w:type="spellStart"/>
            <w:r>
              <w:t>Hamidi</w:t>
            </w:r>
            <w:proofErr w:type="spellEnd"/>
            <w:r>
              <w:t xml:space="preserve"> A.B., Doucette E., </w:t>
            </w:r>
            <w:proofErr w:type="spellStart"/>
            <w:r>
              <w:t>Grella</w:t>
            </w:r>
            <w:proofErr w:type="spellEnd"/>
            <w:r>
              <w:t xml:space="preserve"> S.L., </w:t>
            </w:r>
            <w:proofErr w:type="spellStart"/>
            <w:r>
              <w:t>Murawski</w:t>
            </w:r>
            <w:proofErr w:type="spellEnd"/>
            <w:r w:rsidR="00162197">
              <w:t xml:space="preserve"> N.J., </w:t>
            </w:r>
            <w:proofErr w:type="spellStart"/>
            <w:r w:rsidR="00162197">
              <w:t>Merfeld</w:t>
            </w:r>
            <w:proofErr w:type="spellEnd"/>
            <w:r w:rsidR="00162197">
              <w:t xml:space="preserve"> E., </w:t>
            </w:r>
            <w:proofErr w:type="spellStart"/>
            <w:r w:rsidR="00162197">
              <w:t>Shpokayte</w:t>
            </w:r>
            <w:proofErr w:type="spellEnd"/>
            <w:r w:rsidR="00162197">
              <w:t xml:space="preserve"> M., &amp; Ramirez S. (2018). Visualization and modulation of ensembles in the hippocampus and amygdala during fear reinstatement. </w:t>
            </w:r>
            <w:r w:rsidR="00162197">
              <w:rPr>
                <w:i/>
              </w:rPr>
              <w:t>Society for Neuroscience Abstracts</w:t>
            </w:r>
            <w:r w:rsidR="00162197">
              <w:t>, #424.09/III24.</w:t>
            </w:r>
          </w:p>
          <w:p w14:paraId="07615C96" w14:textId="49B59785" w:rsidR="00F42550" w:rsidRPr="00162197" w:rsidRDefault="00162197" w:rsidP="00F42550">
            <w:pPr>
              <w:pStyle w:val="NoSpacing"/>
            </w:pPr>
            <w:r>
              <w:t xml:space="preserve">*Equal contribution.  </w:t>
            </w:r>
          </w:p>
        </w:tc>
      </w:tr>
    </w:tbl>
    <w:p w14:paraId="6823D918" w14:textId="77777777" w:rsidR="00F42550" w:rsidRDefault="00F42550" w:rsidP="00944FEF">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162197" w:rsidRPr="00923E55" w14:paraId="3096A6C8" w14:textId="77777777" w:rsidTr="001C6B5E">
        <w:tc>
          <w:tcPr>
            <w:tcW w:w="1818" w:type="dxa"/>
          </w:tcPr>
          <w:p w14:paraId="7A68CCFC" w14:textId="68555F85" w:rsidR="00162197" w:rsidRDefault="00162197" w:rsidP="001C6B5E">
            <w:pPr>
              <w:pStyle w:val="NoSpacing"/>
            </w:pPr>
          </w:p>
        </w:tc>
        <w:tc>
          <w:tcPr>
            <w:tcW w:w="7038" w:type="dxa"/>
          </w:tcPr>
          <w:p w14:paraId="218CC60D" w14:textId="56829E5C" w:rsidR="00162197" w:rsidRPr="00162197" w:rsidRDefault="00162197" w:rsidP="001C6B5E">
            <w:pPr>
              <w:pStyle w:val="NoSpacing"/>
            </w:pPr>
            <w:proofErr w:type="spellStart"/>
            <w:r>
              <w:t>Kinsky</w:t>
            </w:r>
            <w:proofErr w:type="spellEnd"/>
            <w:r>
              <w:t xml:space="preserve"> N.R., </w:t>
            </w:r>
            <w:r>
              <w:rPr>
                <w:b/>
              </w:rPr>
              <w:t>Mau W.</w:t>
            </w:r>
            <w:r>
              <w:t xml:space="preserve">, Sullivan D.W., </w:t>
            </w:r>
            <w:proofErr w:type="spellStart"/>
            <w:r>
              <w:t>Eichenbaum</w:t>
            </w:r>
            <w:proofErr w:type="spellEnd"/>
            <w:r>
              <w:t xml:space="preserve"> H., &amp; Hasselmo M.E. (2018). Tracking the ontogeny of trajectory-dependent neuronal activity in the hippocampus. #508.30/EEE7. </w:t>
            </w:r>
          </w:p>
        </w:tc>
      </w:tr>
    </w:tbl>
    <w:p w14:paraId="61B85CB4" w14:textId="77777777" w:rsidR="00162197" w:rsidRDefault="00162197" w:rsidP="00944FEF">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162197" w:rsidRPr="00923E55" w14:paraId="616DA29B" w14:textId="77777777" w:rsidTr="001C6B5E">
        <w:tc>
          <w:tcPr>
            <w:tcW w:w="1818" w:type="dxa"/>
          </w:tcPr>
          <w:p w14:paraId="2618B648" w14:textId="2509BD79" w:rsidR="00162197" w:rsidRDefault="00162197" w:rsidP="00162197">
            <w:pPr>
              <w:pStyle w:val="NoSpacing"/>
            </w:pPr>
            <w:r>
              <w:t>2017</w:t>
            </w:r>
          </w:p>
        </w:tc>
        <w:tc>
          <w:tcPr>
            <w:tcW w:w="7038" w:type="dxa"/>
          </w:tcPr>
          <w:p w14:paraId="1D159E7B" w14:textId="429AD947" w:rsidR="00162197" w:rsidRPr="00162197" w:rsidRDefault="00162197" w:rsidP="00162197">
            <w:pPr>
              <w:pStyle w:val="NoSpacing"/>
            </w:pPr>
            <w:r>
              <w:rPr>
                <w:b/>
              </w:rPr>
              <w:t>Mau W.</w:t>
            </w:r>
            <w:r>
              <w:t xml:space="preserve">, Sullivan D.W., </w:t>
            </w:r>
            <w:proofErr w:type="spellStart"/>
            <w:r>
              <w:t>Kinsky</w:t>
            </w:r>
            <w:proofErr w:type="spellEnd"/>
            <w:r>
              <w:t xml:space="preserve"> N.R., </w:t>
            </w:r>
            <w:proofErr w:type="spellStart"/>
            <w:r>
              <w:t>Tiganj</w:t>
            </w:r>
            <w:proofErr w:type="spellEnd"/>
            <w:r>
              <w:t xml:space="preserve"> Z., Wei J., Howard M.W., &amp; </w:t>
            </w:r>
            <w:proofErr w:type="spellStart"/>
            <w:r>
              <w:t>Eichenbaum</w:t>
            </w:r>
            <w:proofErr w:type="spellEnd"/>
            <w:r>
              <w:t xml:space="preserve"> H. (2017). Temporal coding of hippocampal neurons across scales. </w:t>
            </w:r>
            <w:r>
              <w:rPr>
                <w:i/>
              </w:rPr>
              <w:t>Society for Neuroscience Abstracts</w:t>
            </w:r>
            <w:r>
              <w:t xml:space="preserve">, #253.05/SS60. </w:t>
            </w:r>
          </w:p>
        </w:tc>
      </w:tr>
    </w:tbl>
    <w:p w14:paraId="6C020F7A" w14:textId="77777777" w:rsidR="00162197" w:rsidRDefault="00162197" w:rsidP="00944FEF">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162197" w:rsidRPr="00923E55" w14:paraId="4FBC8379" w14:textId="77777777" w:rsidTr="001C6B5E">
        <w:tc>
          <w:tcPr>
            <w:tcW w:w="1818" w:type="dxa"/>
          </w:tcPr>
          <w:p w14:paraId="72D7101A" w14:textId="0E5830D0" w:rsidR="00162197" w:rsidRDefault="00162197" w:rsidP="001C6B5E">
            <w:pPr>
              <w:pStyle w:val="NoSpacing"/>
            </w:pPr>
          </w:p>
        </w:tc>
        <w:tc>
          <w:tcPr>
            <w:tcW w:w="7038" w:type="dxa"/>
          </w:tcPr>
          <w:p w14:paraId="0C4181C5" w14:textId="5DFF470E" w:rsidR="00162197" w:rsidRDefault="00162197" w:rsidP="00162197">
            <w:pPr>
              <w:pStyle w:val="NoSpacing"/>
            </w:pPr>
            <w:proofErr w:type="spellStart"/>
            <w:r>
              <w:t>Zaki</w:t>
            </w:r>
            <w:proofErr w:type="spellEnd"/>
            <w:r>
              <w:t xml:space="preserve"> Y</w:t>
            </w:r>
            <w:proofErr w:type="gramStart"/>
            <w:r>
              <w:t>.*</w:t>
            </w:r>
            <w:proofErr w:type="gramEnd"/>
            <w:r>
              <w:t xml:space="preserve">, </w:t>
            </w:r>
            <w:r>
              <w:rPr>
                <w:b/>
              </w:rPr>
              <w:t>Mau W.*</w:t>
            </w:r>
            <w:r>
              <w:t xml:space="preserve">, Doucette E., </w:t>
            </w:r>
            <w:proofErr w:type="spellStart"/>
            <w:r>
              <w:t>Hamidi</w:t>
            </w:r>
            <w:proofErr w:type="spellEnd"/>
            <w:r>
              <w:t xml:space="preserve"> A.B., </w:t>
            </w:r>
            <w:proofErr w:type="spellStart"/>
            <w:r>
              <w:t>Grella</w:t>
            </w:r>
            <w:proofErr w:type="spellEnd"/>
            <w:r>
              <w:t xml:space="preserve"> S.L., </w:t>
            </w:r>
            <w:proofErr w:type="spellStart"/>
            <w:r>
              <w:t>Murawski</w:t>
            </w:r>
            <w:proofErr w:type="spellEnd"/>
            <w:r>
              <w:t xml:space="preserve"> N.J., </w:t>
            </w:r>
            <w:proofErr w:type="spellStart"/>
            <w:r>
              <w:t>Merfeld</w:t>
            </w:r>
            <w:proofErr w:type="spellEnd"/>
            <w:r>
              <w:t xml:space="preserve"> E., </w:t>
            </w:r>
            <w:proofErr w:type="spellStart"/>
            <w:r>
              <w:t>Shpokayte</w:t>
            </w:r>
            <w:proofErr w:type="spellEnd"/>
            <w:r>
              <w:t xml:space="preserve"> M., &amp; Ramirez S. (2017). Inhibiting ensembles in the hippocampus and amygdala to suppress reinstatement-induced fear</w:t>
            </w:r>
            <w:r w:rsidR="00EB6EC2">
              <w:t>.</w:t>
            </w:r>
            <w:r>
              <w:t xml:space="preserve"> </w:t>
            </w:r>
            <w:r>
              <w:rPr>
                <w:i/>
              </w:rPr>
              <w:t>Society for Neuroscience Abstracts</w:t>
            </w:r>
            <w:r>
              <w:t>, #425.18/UU5.</w:t>
            </w:r>
          </w:p>
          <w:p w14:paraId="3F91998D" w14:textId="7B6C144C" w:rsidR="00162197" w:rsidRPr="00162197" w:rsidRDefault="00162197" w:rsidP="00162197">
            <w:pPr>
              <w:pStyle w:val="NoSpacing"/>
            </w:pPr>
            <w:r>
              <w:t xml:space="preserve">*Equal contribution.  </w:t>
            </w:r>
          </w:p>
        </w:tc>
      </w:tr>
    </w:tbl>
    <w:p w14:paraId="498E4AC4" w14:textId="77777777" w:rsidR="00162197" w:rsidRDefault="00162197" w:rsidP="00944FEF">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1C6B5E" w:rsidRPr="00923E55" w14:paraId="616BB1C5" w14:textId="77777777" w:rsidTr="001C6B5E">
        <w:tc>
          <w:tcPr>
            <w:tcW w:w="1818" w:type="dxa"/>
          </w:tcPr>
          <w:p w14:paraId="0BD3DBD9" w14:textId="6A0CF677" w:rsidR="001C6B5E" w:rsidRDefault="001C6B5E" w:rsidP="00B65DA0">
            <w:pPr>
              <w:pStyle w:val="NoSpacing"/>
            </w:pPr>
          </w:p>
        </w:tc>
        <w:tc>
          <w:tcPr>
            <w:tcW w:w="7038" w:type="dxa"/>
          </w:tcPr>
          <w:p w14:paraId="4B42EC2F" w14:textId="178C87EE" w:rsidR="001C6B5E" w:rsidRPr="001C6B5E" w:rsidRDefault="001C6B5E" w:rsidP="001C6B5E">
            <w:pPr>
              <w:pStyle w:val="NoSpacing"/>
            </w:pPr>
            <w:r>
              <w:t xml:space="preserve">Sheehan D.J., </w:t>
            </w:r>
            <w:r w:rsidRPr="001C6B5E">
              <w:rPr>
                <w:b/>
              </w:rPr>
              <w:t>Mau W.</w:t>
            </w:r>
            <w:r w:rsidRPr="001C6B5E">
              <w:t>,</w:t>
            </w:r>
            <w:r>
              <w:t xml:space="preserve"> </w:t>
            </w:r>
            <w:proofErr w:type="spellStart"/>
            <w:r>
              <w:t>Mikkelsen</w:t>
            </w:r>
            <w:proofErr w:type="spellEnd"/>
            <w:r>
              <w:t xml:space="preserve"> C., </w:t>
            </w:r>
            <w:proofErr w:type="spellStart"/>
            <w:r>
              <w:t>Rueckemann</w:t>
            </w:r>
            <w:proofErr w:type="spellEnd"/>
            <w:r>
              <w:t xml:space="preserve"> J.W., &amp; </w:t>
            </w:r>
            <w:proofErr w:type="spellStart"/>
            <w:r>
              <w:t>Eichenbaum</w:t>
            </w:r>
            <w:proofErr w:type="spellEnd"/>
            <w:r>
              <w:t xml:space="preserve"> H. (2017). Learning paradigm influences the organization of memory in the hippocampus. </w:t>
            </w:r>
            <w:r>
              <w:rPr>
                <w:i/>
              </w:rPr>
              <w:t>Society for Neuroscience Abstracts</w:t>
            </w:r>
            <w:r>
              <w:t xml:space="preserve">, #253.02/SS57. </w:t>
            </w:r>
          </w:p>
        </w:tc>
      </w:tr>
    </w:tbl>
    <w:p w14:paraId="3CAD8144" w14:textId="77777777" w:rsidR="001C6B5E" w:rsidRDefault="001C6B5E" w:rsidP="00944FEF">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1C6B5E" w:rsidRPr="00923E55" w14:paraId="30596AB9" w14:textId="77777777" w:rsidTr="001C6B5E">
        <w:tc>
          <w:tcPr>
            <w:tcW w:w="1818" w:type="dxa"/>
          </w:tcPr>
          <w:p w14:paraId="21467D34" w14:textId="601C5844" w:rsidR="001C6B5E" w:rsidRDefault="001C6B5E" w:rsidP="00B65DA0">
            <w:pPr>
              <w:pStyle w:val="NoSpacing"/>
            </w:pPr>
          </w:p>
        </w:tc>
        <w:tc>
          <w:tcPr>
            <w:tcW w:w="7038" w:type="dxa"/>
          </w:tcPr>
          <w:p w14:paraId="6DAD671B" w14:textId="4384E185" w:rsidR="001C6B5E" w:rsidRPr="00162197" w:rsidRDefault="001C6B5E" w:rsidP="001C6B5E">
            <w:pPr>
              <w:pStyle w:val="NoSpacing"/>
            </w:pPr>
            <w:proofErr w:type="spellStart"/>
            <w:r>
              <w:t>Kinsky</w:t>
            </w:r>
            <w:proofErr w:type="spellEnd"/>
            <w:r>
              <w:t xml:space="preserve"> N.R., Sullivan D.W., </w:t>
            </w:r>
            <w:r>
              <w:rPr>
                <w:b/>
              </w:rPr>
              <w:t>Mau W.</w:t>
            </w:r>
            <w:r>
              <w:t xml:space="preserve">, &amp; </w:t>
            </w:r>
            <w:proofErr w:type="spellStart"/>
            <w:r>
              <w:t>Eichenbaum</w:t>
            </w:r>
            <w:proofErr w:type="spellEnd"/>
            <w:r>
              <w:t xml:space="preserve"> H. (2017). Large-scale hippocampal population representations: Coherent spatial maps that gradually evolve over time. </w:t>
            </w:r>
            <w:r>
              <w:rPr>
                <w:i/>
              </w:rPr>
              <w:t>Society for Neuroscience Abstracts</w:t>
            </w:r>
            <w:r>
              <w:t xml:space="preserve">, #253.04/SS59.  </w:t>
            </w:r>
          </w:p>
        </w:tc>
      </w:tr>
    </w:tbl>
    <w:p w14:paraId="05477454" w14:textId="77777777" w:rsidR="001C6B5E" w:rsidRDefault="001C6B5E" w:rsidP="00944FEF">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1C6B5E" w:rsidRPr="00923E55" w14:paraId="54E01C5A" w14:textId="77777777" w:rsidTr="001C6B5E">
        <w:tc>
          <w:tcPr>
            <w:tcW w:w="1818" w:type="dxa"/>
          </w:tcPr>
          <w:p w14:paraId="501D2134" w14:textId="59086A7E" w:rsidR="001C6B5E" w:rsidRDefault="001C6B5E" w:rsidP="00B65DA0">
            <w:pPr>
              <w:pStyle w:val="NoSpacing"/>
            </w:pPr>
          </w:p>
        </w:tc>
        <w:tc>
          <w:tcPr>
            <w:tcW w:w="7038" w:type="dxa"/>
          </w:tcPr>
          <w:p w14:paraId="092B1563" w14:textId="3909FD10" w:rsidR="00EB6EC2" w:rsidRPr="00EB6EC2" w:rsidRDefault="001C6B5E" w:rsidP="001C6B5E">
            <w:pPr>
              <w:pStyle w:val="NoSpacing"/>
            </w:pPr>
            <w:r>
              <w:t xml:space="preserve">Sullivan D.W., </w:t>
            </w:r>
            <w:proofErr w:type="spellStart"/>
            <w:r w:rsidR="00EB6EC2">
              <w:t>Kinsky</w:t>
            </w:r>
            <w:proofErr w:type="spellEnd"/>
            <w:r w:rsidR="00EB6EC2">
              <w:t xml:space="preserve"> N.R., </w:t>
            </w:r>
            <w:r w:rsidR="00EB6EC2">
              <w:rPr>
                <w:b/>
              </w:rPr>
              <w:t>Mau W.</w:t>
            </w:r>
            <w:r w:rsidR="00EB6EC2">
              <w:t xml:space="preserve">, &amp; </w:t>
            </w:r>
            <w:proofErr w:type="spellStart"/>
            <w:r w:rsidR="00EB6EC2">
              <w:t>Eichenbaum</w:t>
            </w:r>
            <w:proofErr w:type="spellEnd"/>
            <w:r w:rsidR="00EB6EC2">
              <w:t xml:space="preserve"> H. (2017). TENASPIS: A fast, accurate, and improved tool for detecting ROIs and calcium transients from in-vivo single photon fluorescence microscopy. </w:t>
            </w:r>
            <w:r w:rsidR="00EB6EC2">
              <w:rPr>
                <w:i/>
              </w:rPr>
              <w:t>Society for Neuroscience Abstracts</w:t>
            </w:r>
            <w:r w:rsidR="00EB6EC2">
              <w:t xml:space="preserve">, #253.08/SS63. </w:t>
            </w:r>
          </w:p>
        </w:tc>
      </w:tr>
    </w:tbl>
    <w:p w14:paraId="5BCC8527" w14:textId="77777777" w:rsidR="001C6B5E" w:rsidRDefault="001C6B5E" w:rsidP="00944FEF">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EB6EC2" w:rsidRPr="00923E55" w14:paraId="13F23568" w14:textId="77777777" w:rsidTr="00A3020A">
        <w:tc>
          <w:tcPr>
            <w:tcW w:w="1818" w:type="dxa"/>
          </w:tcPr>
          <w:p w14:paraId="1C93B866" w14:textId="2F9C13D4" w:rsidR="00EB6EC2" w:rsidRDefault="00EB6EC2" w:rsidP="00EB6EC2">
            <w:pPr>
              <w:pStyle w:val="NoSpacing"/>
            </w:pPr>
            <w:r>
              <w:lastRenderedPageBreak/>
              <w:t>2016</w:t>
            </w:r>
          </w:p>
        </w:tc>
        <w:tc>
          <w:tcPr>
            <w:tcW w:w="7038" w:type="dxa"/>
          </w:tcPr>
          <w:p w14:paraId="2931E281" w14:textId="06C2324A" w:rsidR="00A3020A" w:rsidRDefault="00A3020A" w:rsidP="00F37520">
            <w:pPr>
              <w:pStyle w:val="NoSpacing"/>
            </w:pPr>
            <w:r>
              <w:rPr>
                <w:b/>
              </w:rPr>
              <w:t>Mau W.</w:t>
            </w:r>
            <w:r>
              <w:t xml:space="preserve">, Sullivan D.W., </w:t>
            </w:r>
            <w:proofErr w:type="spellStart"/>
            <w:r>
              <w:t>Bidshahri</w:t>
            </w:r>
            <w:proofErr w:type="spellEnd"/>
            <w:r>
              <w:t xml:space="preserve"> P., &amp; </w:t>
            </w:r>
            <w:proofErr w:type="spellStart"/>
            <w:r>
              <w:t>Eichenbaum</w:t>
            </w:r>
            <w:proofErr w:type="spellEnd"/>
            <w:r>
              <w:t xml:space="preserve"> H. (2016). Long-term stability of hippocampal ensemble sequences. </w:t>
            </w:r>
            <w:r w:rsidR="00EB6EC2">
              <w:rPr>
                <w:i/>
              </w:rPr>
              <w:t>Society for Neuroscience Abstracts</w:t>
            </w:r>
            <w:r w:rsidR="00EB6EC2">
              <w:t>, #</w:t>
            </w:r>
            <w:r>
              <w:t xml:space="preserve">177.19/III9. </w:t>
            </w:r>
          </w:p>
          <w:p w14:paraId="62593925" w14:textId="618EBEA8" w:rsidR="00EB6EC2" w:rsidRPr="00162197" w:rsidRDefault="00EB6EC2" w:rsidP="00A3020A">
            <w:pPr>
              <w:pStyle w:val="NoSpacing"/>
            </w:pPr>
            <w:r>
              <w:t xml:space="preserve"> </w:t>
            </w:r>
          </w:p>
        </w:tc>
      </w:tr>
      <w:tr w:rsidR="00A3020A" w:rsidRPr="00923E55" w14:paraId="7DF6D259" w14:textId="77777777" w:rsidTr="00A3020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818" w:type="dxa"/>
            <w:tcBorders>
              <w:top w:val="nil"/>
              <w:left w:val="nil"/>
              <w:bottom w:val="nil"/>
              <w:right w:val="nil"/>
            </w:tcBorders>
          </w:tcPr>
          <w:p w14:paraId="3784CDF4" w14:textId="06C0E10E" w:rsidR="00A3020A" w:rsidRDefault="00A3020A" w:rsidP="00F37520">
            <w:pPr>
              <w:pStyle w:val="NoSpacing"/>
            </w:pPr>
            <w:r>
              <w:t>2015</w:t>
            </w:r>
          </w:p>
        </w:tc>
        <w:tc>
          <w:tcPr>
            <w:tcW w:w="7038" w:type="dxa"/>
            <w:tcBorders>
              <w:top w:val="nil"/>
              <w:left w:val="nil"/>
              <w:bottom w:val="nil"/>
              <w:right w:val="nil"/>
            </w:tcBorders>
          </w:tcPr>
          <w:p w14:paraId="7CDDE713" w14:textId="52332F18" w:rsidR="00A3020A" w:rsidRDefault="00A3020A" w:rsidP="00F37520">
            <w:pPr>
              <w:pStyle w:val="NoSpacing"/>
            </w:pPr>
            <w:proofErr w:type="spellStart"/>
            <w:r>
              <w:t>Kinsky</w:t>
            </w:r>
            <w:proofErr w:type="spellEnd"/>
            <w:r>
              <w:t xml:space="preserve"> N.R., Sullivan D.W., </w:t>
            </w:r>
            <w:r>
              <w:rPr>
                <w:b/>
              </w:rPr>
              <w:t>Mau W.</w:t>
            </w:r>
            <w:r>
              <w:t xml:space="preserve">, </w:t>
            </w:r>
            <w:proofErr w:type="spellStart"/>
            <w:r>
              <w:t>Polavarapu</w:t>
            </w:r>
            <w:proofErr w:type="spellEnd"/>
            <w:r>
              <w:t xml:space="preserve"> H., &amp; </w:t>
            </w:r>
            <w:proofErr w:type="spellStart"/>
            <w:r>
              <w:t>Eichenbaum</w:t>
            </w:r>
            <w:proofErr w:type="spellEnd"/>
            <w:r>
              <w:t xml:space="preserve"> H. (2015). Stability and remapping of large cell assemblies in the hippocampus. </w:t>
            </w:r>
            <w:r>
              <w:rPr>
                <w:i/>
              </w:rPr>
              <w:t>Society for Neuroscience Abstracts</w:t>
            </w:r>
            <w:r>
              <w:t xml:space="preserve">, #534.23/AA48.  </w:t>
            </w:r>
          </w:p>
          <w:p w14:paraId="67F6B125" w14:textId="77777777" w:rsidR="00A3020A" w:rsidRPr="00162197" w:rsidRDefault="00A3020A" w:rsidP="00F37520">
            <w:pPr>
              <w:pStyle w:val="NoSpacing"/>
            </w:pPr>
            <w:r>
              <w:t xml:space="preserve"> </w:t>
            </w:r>
          </w:p>
        </w:tc>
      </w:tr>
      <w:tr w:rsidR="00A3020A" w:rsidRPr="00162197" w14:paraId="169D838F" w14:textId="77777777" w:rsidTr="00A3020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818" w:type="dxa"/>
            <w:tcBorders>
              <w:top w:val="nil"/>
              <w:left w:val="nil"/>
              <w:bottom w:val="nil"/>
              <w:right w:val="nil"/>
            </w:tcBorders>
          </w:tcPr>
          <w:p w14:paraId="45E411E9" w14:textId="4F2838C4" w:rsidR="00A3020A" w:rsidRDefault="00A3020A" w:rsidP="00F37520">
            <w:pPr>
              <w:pStyle w:val="NoSpacing"/>
            </w:pPr>
          </w:p>
        </w:tc>
        <w:tc>
          <w:tcPr>
            <w:tcW w:w="7038" w:type="dxa"/>
            <w:tcBorders>
              <w:top w:val="nil"/>
              <w:left w:val="nil"/>
              <w:bottom w:val="nil"/>
              <w:right w:val="nil"/>
            </w:tcBorders>
          </w:tcPr>
          <w:p w14:paraId="598FE7AB" w14:textId="0181224A" w:rsidR="00A3020A" w:rsidRDefault="00A3020A" w:rsidP="00F37520">
            <w:pPr>
              <w:pStyle w:val="NoSpacing"/>
            </w:pPr>
            <w:r>
              <w:t xml:space="preserve">Smith, D.M., Miller A.M.P., Li H., </w:t>
            </w:r>
            <w:r>
              <w:rPr>
                <w:b/>
              </w:rPr>
              <w:t>Mau W.</w:t>
            </w:r>
            <w:r>
              <w:t xml:space="preserve">, &amp; Yu K. (2015). </w:t>
            </w:r>
            <w:proofErr w:type="spellStart"/>
            <w:r>
              <w:t>Retrosplenial</w:t>
            </w:r>
            <w:proofErr w:type="spellEnd"/>
            <w:r>
              <w:t xml:space="preserve"> cortical neurons differentiate left and right trials on the stem of a T-maze during continuous but not delayed spatial alternation. </w:t>
            </w:r>
            <w:r>
              <w:rPr>
                <w:i/>
              </w:rPr>
              <w:t>Society for Neuroscience Abstracts</w:t>
            </w:r>
            <w:r>
              <w:t xml:space="preserve">, #445.01/CC16.  </w:t>
            </w:r>
          </w:p>
          <w:p w14:paraId="00B764AA" w14:textId="77777777" w:rsidR="00A3020A" w:rsidRPr="00162197" w:rsidRDefault="00A3020A" w:rsidP="00F37520">
            <w:pPr>
              <w:pStyle w:val="NoSpacing"/>
            </w:pPr>
            <w:r>
              <w:t xml:space="preserve"> </w:t>
            </w:r>
          </w:p>
        </w:tc>
      </w:tr>
      <w:tr w:rsidR="00A3020A" w:rsidRPr="00162197" w14:paraId="3C6C598E" w14:textId="77777777" w:rsidTr="008A2F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818" w:type="dxa"/>
            <w:tcBorders>
              <w:top w:val="nil"/>
              <w:left w:val="nil"/>
              <w:bottom w:val="nil"/>
              <w:right w:val="nil"/>
            </w:tcBorders>
          </w:tcPr>
          <w:p w14:paraId="520D22DC" w14:textId="608764FB" w:rsidR="00A3020A" w:rsidRDefault="00A3020A" w:rsidP="00B65DA0">
            <w:pPr>
              <w:pStyle w:val="NoSpacing"/>
            </w:pPr>
          </w:p>
        </w:tc>
        <w:tc>
          <w:tcPr>
            <w:tcW w:w="7038" w:type="dxa"/>
            <w:tcBorders>
              <w:top w:val="nil"/>
              <w:left w:val="nil"/>
              <w:bottom w:val="nil"/>
              <w:right w:val="nil"/>
            </w:tcBorders>
          </w:tcPr>
          <w:p w14:paraId="5CFF31AE" w14:textId="1FF97BD8" w:rsidR="00A3020A" w:rsidRDefault="00F37520" w:rsidP="00F37520">
            <w:pPr>
              <w:pStyle w:val="NoSpacing"/>
            </w:pPr>
            <w:r>
              <w:t xml:space="preserve">Miller A.M.P., </w:t>
            </w:r>
            <w:r>
              <w:rPr>
                <w:b/>
              </w:rPr>
              <w:t>Mau W.</w:t>
            </w:r>
            <w:r>
              <w:t xml:space="preserve">, Li H., </w:t>
            </w:r>
            <w:r w:rsidR="008A2F20">
              <w:t xml:space="preserve">Yu K., </w:t>
            </w:r>
            <w:proofErr w:type="spellStart"/>
            <w:r w:rsidR="008A2F20">
              <w:t>Parauda</w:t>
            </w:r>
            <w:proofErr w:type="spellEnd"/>
            <w:r w:rsidR="008A2F20">
              <w:t xml:space="preserve"> S., &amp; Smith D.M. (2015). </w:t>
            </w:r>
            <w:proofErr w:type="spellStart"/>
            <w:r w:rsidR="008A2F20">
              <w:t>Retrosplenial</w:t>
            </w:r>
            <w:proofErr w:type="spellEnd"/>
            <w:r w:rsidR="008A2F20">
              <w:t xml:space="preserve"> cortical neural populations simulate future trajectories.</w:t>
            </w:r>
            <w:r w:rsidR="00A3020A">
              <w:t xml:space="preserve"> </w:t>
            </w:r>
            <w:r w:rsidR="00A3020A">
              <w:rPr>
                <w:i/>
              </w:rPr>
              <w:t>Society for Neuroscience Abstracts</w:t>
            </w:r>
            <w:r w:rsidR="00A3020A">
              <w:t>, #</w:t>
            </w:r>
            <w:r w:rsidR="008A2F20">
              <w:t>727.04/BB54</w:t>
            </w:r>
            <w:r w:rsidR="00A3020A">
              <w:t xml:space="preserve">.  </w:t>
            </w:r>
          </w:p>
          <w:p w14:paraId="4521CAC2" w14:textId="77777777" w:rsidR="00A3020A" w:rsidRPr="00162197" w:rsidRDefault="00A3020A" w:rsidP="00F37520">
            <w:pPr>
              <w:pStyle w:val="NoSpacing"/>
            </w:pPr>
            <w:r>
              <w:t xml:space="preserve"> </w:t>
            </w:r>
          </w:p>
        </w:tc>
      </w:tr>
      <w:tr w:rsidR="008A2F20" w:rsidRPr="00162197" w14:paraId="154A271D" w14:textId="77777777" w:rsidTr="008A2F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818" w:type="dxa"/>
            <w:tcBorders>
              <w:top w:val="nil"/>
              <w:left w:val="nil"/>
              <w:bottom w:val="nil"/>
              <w:right w:val="nil"/>
            </w:tcBorders>
          </w:tcPr>
          <w:p w14:paraId="4110E104" w14:textId="792BE1BA" w:rsidR="008A2F20" w:rsidRDefault="008A2F20" w:rsidP="00E67E72">
            <w:pPr>
              <w:pStyle w:val="NoSpacing"/>
            </w:pPr>
            <w:r>
              <w:t>2014</w:t>
            </w:r>
          </w:p>
        </w:tc>
        <w:tc>
          <w:tcPr>
            <w:tcW w:w="7038" w:type="dxa"/>
            <w:tcBorders>
              <w:top w:val="nil"/>
              <w:left w:val="nil"/>
              <w:bottom w:val="nil"/>
              <w:right w:val="nil"/>
            </w:tcBorders>
          </w:tcPr>
          <w:p w14:paraId="3F951E3C" w14:textId="6F320162" w:rsidR="008A2F20" w:rsidRDefault="008A2F20" w:rsidP="00E67E72">
            <w:pPr>
              <w:pStyle w:val="NoSpacing"/>
            </w:pPr>
            <w:r>
              <w:t xml:space="preserve">Miller A.M.P., </w:t>
            </w:r>
            <w:r>
              <w:rPr>
                <w:b/>
              </w:rPr>
              <w:t>Mau W.</w:t>
            </w:r>
            <w:r>
              <w:t xml:space="preserve">, </w:t>
            </w:r>
            <w:proofErr w:type="spellStart"/>
            <w:r>
              <w:t>Parauda</w:t>
            </w:r>
            <w:proofErr w:type="spellEnd"/>
            <w:r>
              <w:t xml:space="preserve"> S., Yu K., &amp; Smith D.M. (2014). Representation of cues and space in the </w:t>
            </w:r>
            <w:proofErr w:type="spellStart"/>
            <w:r>
              <w:t>retrosplenial</w:t>
            </w:r>
            <w:proofErr w:type="spellEnd"/>
            <w:r>
              <w:t xml:space="preserve"> cortex during continuous spatial alternation. </w:t>
            </w:r>
            <w:r>
              <w:rPr>
                <w:i/>
              </w:rPr>
              <w:t>Society for Neuroscience Abstracts</w:t>
            </w:r>
            <w:r>
              <w:t xml:space="preserve">, #465.11/UU32.  </w:t>
            </w:r>
          </w:p>
          <w:p w14:paraId="56B5BE16" w14:textId="77777777" w:rsidR="008A2F20" w:rsidRPr="00162197" w:rsidRDefault="008A2F20" w:rsidP="00E67E72">
            <w:pPr>
              <w:pStyle w:val="NoSpacing"/>
            </w:pPr>
            <w:r>
              <w:t xml:space="preserve"> </w:t>
            </w:r>
          </w:p>
        </w:tc>
      </w:tr>
    </w:tbl>
    <w:p w14:paraId="4F3E1AB7" w14:textId="21447A1E" w:rsidR="00EB6EC2" w:rsidRDefault="00B65DA0" w:rsidP="00944FEF">
      <w:pPr>
        <w:pStyle w:val="NoSpacing"/>
        <w:rPr>
          <w:b/>
          <w:sz w:val="28"/>
          <w:szCs w:val="28"/>
        </w:rPr>
      </w:pPr>
      <w:r>
        <w:rPr>
          <w:b/>
          <w:sz w:val="28"/>
          <w:szCs w:val="28"/>
        </w:rPr>
        <w:t>Invited Talks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B65DA0" w:rsidRPr="00923E55" w14:paraId="325BBB32" w14:textId="77777777" w:rsidTr="00E67E72">
        <w:tc>
          <w:tcPr>
            <w:tcW w:w="1818" w:type="dxa"/>
          </w:tcPr>
          <w:p w14:paraId="01C293FD" w14:textId="77777777" w:rsidR="00B65DA0" w:rsidRDefault="00B65DA0" w:rsidP="00E67E72">
            <w:pPr>
              <w:pStyle w:val="NoSpacing"/>
            </w:pPr>
            <w:r>
              <w:t>2018</w:t>
            </w:r>
          </w:p>
        </w:tc>
        <w:tc>
          <w:tcPr>
            <w:tcW w:w="7038" w:type="dxa"/>
          </w:tcPr>
          <w:p w14:paraId="689321BC" w14:textId="77777777" w:rsidR="00B65DA0" w:rsidRDefault="00B65DA0" w:rsidP="00E67E72">
            <w:pPr>
              <w:pStyle w:val="NoSpacing"/>
            </w:pPr>
            <w:r>
              <w:t xml:space="preserve">Tracking temporally structured long-term population dynamics using </w:t>
            </w:r>
            <w:r>
              <w:rPr>
                <w:i/>
              </w:rPr>
              <w:t>in vivo</w:t>
            </w:r>
            <w:r>
              <w:t xml:space="preserve"> calcium imaging. </w:t>
            </w:r>
          </w:p>
          <w:p w14:paraId="6A408191" w14:textId="4901F520" w:rsidR="00B65DA0" w:rsidRDefault="00B65DA0" w:rsidP="00B65DA0">
            <w:pPr>
              <w:pStyle w:val="NoSpacing"/>
            </w:pPr>
            <w:r>
              <w:t xml:space="preserve">     </w:t>
            </w:r>
            <w:proofErr w:type="spellStart"/>
            <w:r>
              <w:t>Cai</w:t>
            </w:r>
            <w:proofErr w:type="spellEnd"/>
            <w:r>
              <w:t xml:space="preserve"> lab, Mount Sinai School of Medicine. New York, NY. </w:t>
            </w:r>
          </w:p>
          <w:p w14:paraId="64709C47" w14:textId="77777777" w:rsidR="00B65DA0" w:rsidRDefault="00B65DA0" w:rsidP="00E67E72">
            <w:pPr>
              <w:pStyle w:val="NoSpacing"/>
            </w:pPr>
          </w:p>
          <w:p w14:paraId="517A4FF4" w14:textId="77777777" w:rsidR="00B65DA0" w:rsidRDefault="00B65DA0" w:rsidP="00E67E72">
            <w:pPr>
              <w:pStyle w:val="NoSpacing"/>
            </w:pPr>
            <w:r>
              <w:t xml:space="preserve">Tracking temporally structured long-term population dynamics using </w:t>
            </w:r>
            <w:r>
              <w:rPr>
                <w:i/>
              </w:rPr>
              <w:t xml:space="preserve">in vivo </w:t>
            </w:r>
            <w:r>
              <w:t xml:space="preserve">calcium imaging. </w:t>
            </w:r>
          </w:p>
          <w:p w14:paraId="06E2181A" w14:textId="6EBAFF1E" w:rsidR="00B65DA0" w:rsidRDefault="00B65DA0" w:rsidP="00E67E72">
            <w:pPr>
              <w:pStyle w:val="NoSpacing"/>
            </w:pPr>
            <w:r>
              <w:t xml:space="preserve">     Progress report, Boston University. Boston, MA. </w:t>
            </w:r>
          </w:p>
          <w:p w14:paraId="235D2FE4" w14:textId="77777777" w:rsidR="00B65DA0" w:rsidRDefault="00B65DA0" w:rsidP="00E67E72">
            <w:pPr>
              <w:pStyle w:val="NoSpacing"/>
            </w:pPr>
          </w:p>
          <w:p w14:paraId="1D4C545F" w14:textId="77777777" w:rsidR="00B65DA0" w:rsidRDefault="00B65DA0" w:rsidP="00E67E72">
            <w:pPr>
              <w:pStyle w:val="NoSpacing"/>
            </w:pPr>
            <w:r>
              <w:t xml:space="preserve">Tracking temporally structured long-term population dynamics using </w:t>
            </w:r>
            <w:r>
              <w:rPr>
                <w:i/>
              </w:rPr>
              <w:t xml:space="preserve">in vivo </w:t>
            </w:r>
            <w:r>
              <w:t>calcium imaging.</w:t>
            </w:r>
          </w:p>
          <w:p w14:paraId="5C68ED58" w14:textId="3EE83EB8" w:rsidR="00B65DA0" w:rsidRDefault="00B65DA0" w:rsidP="00E67E72">
            <w:pPr>
              <w:pStyle w:val="NoSpacing"/>
            </w:pPr>
            <w:r>
              <w:t xml:space="preserve">     Hope lab, National Institute on Drug Abuse. Baltimore, MD.</w:t>
            </w:r>
          </w:p>
          <w:p w14:paraId="40663098" w14:textId="77777777" w:rsidR="00B65DA0" w:rsidRDefault="00B65DA0" w:rsidP="00E67E72">
            <w:pPr>
              <w:pStyle w:val="NoSpacing"/>
            </w:pPr>
          </w:p>
          <w:p w14:paraId="3FD5AF18" w14:textId="77777777" w:rsidR="00B65DA0" w:rsidRDefault="00B65DA0" w:rsidP="00E67E72">
            <w:pPr>
              <w:pStyle w:val="NoSpacing"/>
            </w:pPr>
            <w:r>
              <w:t xml:space="preserve">Tracking temporally structured long-term population dynamics using </w:t>
            </w:r>
            <w:r>
              <w:rPr>
                <w:i/>
              </w:rPr>
              <w:t xml:space="preserve">in vivo </w:t>
            </w:r>
            <w:r>
              <w:t xml:space="preserve">calcium imaging. </w:t>
            </w:r>
          </w:p>
          <w:p w14:paraId="6B25B2AD" w14:textId="77777777" w:rsidR="00B65DA0" w:rsidRDefault="00B65DA0" w:rsidP="00E67E72">
            <w:pPr>
              <w:pStyle w:val="NoSpacing"/>
            </w:pPr>
            <w:r>
              <w:t xml:space="preserve">     </w:t>
            </w:r>
            <w:proofErr w:type="spellStart"/>
            <w:r>
              <w:t>Josselyn</w:t>
            </w:r>
            <w:proofErr w:type="spellEnd"/>
            <w:r>
              <w:t xml:space="preserve"> lab, Hospital for Sick Children. Toronto, Canada.</w:t>
            </w:r>
          </w:p>
          <w:p w14:paraId="20447FD3" w14:textId="77777777" w:rsidR="00B65DA0" w:rsidRDefault="00B65DA0" w:rsidP="00E67E72">
            <w:pPr>
              <w:pStyle w:val="NoSpacing"/>
            </w:pPr>
          </w:p>
          <w:p w14:paraId="7EE8878F" w14:textId="77777777" w:rsidR="00B65DA0" w:rsidRDefault="00B65DA0" w:rsidP="00E67E72">
            <w:pPr>
              <w:pStyle w:val="NoSpacing"/>
            </w:pPr>
            <w:r>
              <w:t xml:space="preserve">Temporal information spanning multiple scales is encoded in hippocampal ensembles. </w:t>
            </w:r>
          </w:p>
          <w:p w14:paraId="20B3F21B" w14:textId="191AA1E4" w:rsidR="00B65DA0" w:rsidRPr="00B65DA0" w:rsidRDefault="00B65DA0" w:rsidP="00E67E72">
            <w:pPr>
              <w:pStyle w:val="NoSpacing"/>
            </w:pPr>
            <w:r>
              <w:t xml:space="preserve">     Memory </w:t>
            </w:r>
            <w:proofErr w:type="spellStart"/>
            <w:r>
              <w:t>Messabout</w:t>
            </w:r>
            <w:proofErr w:type="spellEnd"/>
            <w:r>
              <w:t xml:space="preserve"> Meeting, Boston University. Boston, MA. </w:t>
            </w:r>
          </w:p>
        </w:tc>
      </w:tr>
      <w:tr w:rsidR="00B65DA0" w:rsidRPr="00923E55" w14:paraId="79B72331" w14:textId="77777777" w:rsidTr="00E67E72">
        <w:tc>
          <w:tcPr>
            <w:tcW w:w="1818" w:type="dxa"/>
          </w:tcPr>
          <w:p w14:paraId="01CE1873" w14:textId="77777777" w:rsidR="00B65DA0" w:rsidRDefault="00B65DA0" w:rsidP="00E67E72">
            <w:pPr>
              <w:pStyle w:val="NoSpacing"/>
            </w:pPr>
          </w:p>
          <w:p w14:paraId="2046EB8B" w14:textId="5A8C9AD0" w:rsidR="00B65DA0" w:rsidRDefault="00B65DA0" w:rsidP="00E67E72">
            <w:pPr>
              <w:pStyle w:val="NoSpacing"/>
            </w:pPr>
            <w:r>
              <w:lastRenderedPageBreak/>
              <w:t>2014</w:t>
            </w:r>
          </w:p>
        </w:tc>
        <w:tc>
          <w:tcPr>
            <w:tcW w:w="7038" w:type="dxa"/>
          </w:tcPr>
          <w:p w14:paraId="1FA6DA3D" w14:textId="77777777" w:rsidR="00B65DA0" w:rsidRDefault="00B65DA0" w:rsidP="00E67E72">
            <w:pPr>
              <w:pStyle w:val="NoSpacing"/>
            </w:pPr>
          </w:p>
          <w:p w14:paraId="5F0F0FC7" w14:textId="77777777" w:rsidR="00B65DA0" w:rsidRDefault="00B65DA0" w:rsidP="00E67E72">
            <w:pPr>
              <w:pStyle w:val="NoSpacing"/>
            </w:pPr>
            <w:r>
              <w:lastRenderedPageBreak/>
              <w:t xml:space="preserve">Representation of space and reward in the </w:t>
            </w:r>
            <w:proofErr w:type="spellStart"/>
            <w:r>
              <w:t>retrosplenial</w:t>
            </w:r>
            <w:proofErr w:type="spellEnd"/>
            <w:r>
              <w:t xml:space="preserve"> cortex. </w:t>
            </w:r>
          </w:p>
          <w:p w14:paraId="5BC6EE77" w14:textId="44EB5FE4" w:rsidR="00B65DA0" w:rsidRDefault="00B65DA0" w:rsidP="00E67E72">
            <w:pPr>
              <w:pStyle w:val="NoSpacing"/>
            </w:pPr>
            <w:r>
              <w:t xml:space="preserve">     Department of Psychology, Cornell University. Ithaca, NY. </w:t>
            </w:r>
          </w:p>
        </w:tc>
      </w:tr>
      <w:tr w:rsidR="00B65DA0" w:rsidRPr="00923E55" w14:paraId="2DC953F6" w14:textId="77777777" w:rsidTr="00E67E72">
        <w:tc>
          <w:tcPr>
            <w:tcW w:w="1818" w:type="dxa"/>
          </w:tcPr>
          <w:p w14:paraId="4420BE82" w14:textId="5FDD3948" w:rsidR="00B65DA0" w:rsidRDefault="00B65DA0" w:rsidP="00E67E72">
            <w:pPr>
              <w:pStyle w:val="NoSpacing"/>
            </w:pPr>
          </w:p>
        </w:tc>
        <w:tc>
          <w:tcPr>
            <w:tcW w:w="7038" w:type="dxa"/>
          </w:tcPr>
          <w:p w14:paraId="373956F2" w14:textId="77777777" w:rsidR="00B65DA0" w:rsidRDefault="00B65DA0" w:rsidP="00E67E72">
            <w:pPr>
              <w:pStyle w:val="NoSpacing"/>
            </w:pPr>
          </w:p>
        </w:tc>
      </w:tr>
    </w:tbl>
    <w:p w14:paraId="0EB718F0" w14:textId="41AAA879" w:rsidR="00B65DA0" w:rsidRPr="00E67E72" w:rsidRDefault="00E67E72" w:rsidP="00944FEF">
      <w:pPr>
        <w:pStyle w:val="NoSpacing"/>
        <w:rPr>
          <w:sz w:val="28"/>
          <w:szCs w:val="28"/>
        </w:rPr>
      </w:pPr>
      <w:r w:rsidRPr="00E67E72">
        <w:rPr>
          <w:b/>
          <w:sz w:val="28"/>
          <w:szCs w:val="28"/>
        </w:rPr>
        <w:t>Honors &amp; Awards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E67E72" w:rsidRPr="00923E55" w14:paraId="54AB4D68" w14:textId="77777777" w:rsidTr="00E67E72">
        <w:tc>
          <w:tcPr>
            <w:tcW w:w="1818" w:type="dxa"/>
          </w:tcPr>
          <w:p w14:paraId="71DD0FFD" w14:textId="77777777" w:rsidR="00E67E72" w:rsidRDefault="00E67E72" w:rsidP="00E67E72">
            <w:pPr>
              <w:pStyle w:val="NoSpacing"/>
            </w:pPr>
            <w:r>
              <w:t>2018</w:t>
            </w:r>
          </w:p>
        </w:tc>
        <w:tc>
          <w:tcPr>
            <w:tcW w:w="7038" w:type="dxa"/>
          </w:tcPr>
          <w:p w14:paraId="3648256D" w14:textId="77777777" w:rsidR="00E67E72" w:rsidRDefault="00E67E72" w:rsidP="00E67E72">
            <w:pPr>
              <w:pStyle w:val="NoSpacing"/>
            </w:pPr>
            <w:r>
              <w:t xml:space="preserve">F1000Prime featured article, Mau et al., 2018. </w:t>
            </w:r>
          </w:p>
          <w:p w14:paraId="7CB691B5" w14:textId="77777777" w:rsidR="00E67E72" w:rsidRDefault="00E67E72" w:rsidP="00E67E72">
            <w:pPr>
              <w:pStyle w:val="NoSpacing"/>
            </w:pPr>
            <w:r>
              <w:t xml:space="preserve">NSF </w:t>
            </w:r>
            <w:proofErr w:type="spellStart"/>
            <w:r>
              <w:t>Neurophotonics</w:t>
            </w:r>
            <w:proofErr w:type="spellEnd"/>
            <w:r>
              <w:t xml:space="preserve"> Research Traineeship Travel Award</w:t>
            </w:r>
          </w:p>
          <w:p w14:paraId="39F81E3B" w14:textId="77777777" w:rsidR="00E67E72" w:rsidRDefault="00E67E72" w:rsidP="00E67E72">
            <w:pPr>
              <w:pStyle w:val="NoSpacing"/>
            </w:pPr>
            <w:r>
              <w:t xml:space="preserve">Henry I. </w:t>
            </w:r>
            <w:proofErr w:type="spellStart"/>
            <w:r>
              <w:t>Russek</w:t>
            </w:r>
            <w:proofErr w:type="spellEnd"/>
            <w:r>
              <w:t xml:space="preserve"> Day Student Achievement Award, 3</w:t>
            </w:r>
            <w:r w:rsidRPr="00E67E72">
              <w:rPr>
                <w:vertAlign w:val="superscript"/>
              </w:rPr>
              <w:t>rd</w:t>
            </w:r>
            <w:r>
              <w:t xml:space="preserve"> place</w:t>
            </w:r>
          </w:p>
          <w:p w14:paraId="316092D5" w14:textId="77777777" w:rsidR="00E67E72" w:rsidRDefault="00E67E72" w:rsidP="00E67E72">
            <w:pPr>
              <w:pStyle w:val="NoSpacing"/>
            </w:pPr>
            <w:r>
              <w:t xml:space="preserve">Frontiers in </w:t>
            </w:r>
            <w:proofErr w:type="spellStart"/>
            <w:r>
              <w:t>Neurophotonics</w:t>
            </w:r>
            <w:proofErr w:type="spellEnd"/>
            <w:r>
              <w:t xml:space="preserve"> Summer School completion</w:t>
            </w:r>
          </w:p>
          <w:p w14:paraId="48BB4DFA" w14:textId="3AB63253" w:rsidR="00B41ABA" w:rsidRPr="00162197" w:rsidRDefault="00B41ABA" w:rsidP="00E67E72">
            <w:pPr>
              <w:pStyle w:val="NoSpacing"/>
            </w:pPr>
          </w:p>
        </w:tc>
      </w:tr>
      <w:tr w:rsidR="00B41ABA" w:rsidRPr="00923E55" w14:paraId="15970F01" w14:textId="77777777" w:rsidTr="00E67E72">
        <w:tc>
          <w:tcPr>
            <w:tcW w:w="1818" w:type="dxa"/>
          </w:tcPr>
          <w:p w14:paraId="01ECE95A" w14:textId="5F274425" w:rsidR="00B41ABA" w:rsidRDefault="00B41ABA" w:rsidP="00E67E72">
            <w:pPr>
              <w:pStyle w:val="NoSpacing"/>
            </w:pPr>
            <w:r>
              <w:t>2014</w:t>
            </w:r>
          </w:p>
        </w:tc>
        <w:tc>
          <w:tcPr>
            <w:tcW w:w="7038" w:type="dxa"/>
          </w:tcPr>
          <w:p w14:paraId="7E9E1579" w14:textId="77777777" w:rsidR="00B41ABA" w:rsidRDefault="00B41ABA" w:rsidP="00E67E72">
            <w:pPr>
              <w:pStyle w:val="NoSpacing"/>
            </w:pPr>
            <w:r>
              <w:rPr>
                <w:i/>
              </w:rPr>
              <w:t>Magna cum laude</w:t>
            </w:r>
            <w:r>
              <w:t xml:space="preserve"> in Psychology</w:t>
            </w:r>
          </w:p>
          <w:p w14:paraId="60EDCB05" w14:textId="77777777" w:rsidR="00B41ABA" w:rsidRDefault="00B41ABA" w:rsidP="00E67E72">
            <w:pPr>
              <w:pStyle w:val="NoSpacing"/>
            </w:pPr>
            <w:r>
              <w:t xml:space="preserve">Halpern &amp; </w:t>
            </w:r>
            <w:proofErr w:type="spellStart"/>
            <w:r>
              <w:t>Rosevear</w:t>
            </w:r>
            <w:proofErr w:type="spellEnd"/>
            <w:r>
              <w:t xml:space="preserve"> Undergraduate Research Grant</w:t>
            </w:r>
          </w:p>
          <w:p w14:paraId="78C0C01D" w14:textId="3039E879" w:rsidR="00B41ABA" w:rsidRPr="00B41ABA" w:rsidRDefault="00B41ABA" w:rsidP="00E67E72">
            <w:pPr>
              <w:pStyle w:val="NoSpacing"/>
            </w:pPr>
          </w:p>
        </w:tc>
      </w:tr>
      <w:tr w:rsidR="00B41ABA" w:rsidRPr="00923E55" w14:paraId="570E6186" w14:textId="77777777" w:rsidTr="00E67E72">
        <w:tc>
          <w:tcPr>
            <w:tcW w:w="1818" w:type="dxa"/>
          </w:tcPr>
          <w:p w14:paraId="27AB9501" w14:textId="5DC0328F" w:rsidR="00B41ABA" w:rsidRDefault="00B41ABA" w:rsidP="00E67E72">
            <w:pPr>
              <w:pStyle w:val="NoSpacing"/>
            </w:pPr>
            <w:r>
              <w:t>2011</w:t>
            </w:r>
          </w:p>
        </w:tc>
        <w:tc>
          <w:tcPr>
            <w:tcW w:w="7038" w:type="dxa"/>
          </w:tcPr>
          <w:p w14:paraId="7C800A0C" w14:textId="40AAE6C1" w:rsidR="00B41ABA" w:rsidRPr="00B41ABA" w:rsidRDefault="00B41ABA" w:rsidP="00E67E72">
            <w:pPr>
              <w:pStyle w:val="NoSpacing"/>
            </w:pPr>
            <w:r>
              <w:t xml:space="preserve">Dean’s List in the College of Arts &amp; Sciences </w:t>
            </w:r>
          </w:p>
        </w:tc>
      </w:tr>
    </w:tbl>
    <w:p w14:paraId="4B0DF782" w14:textId="74746454" w:rsidR="00E67E72" w:rsidRDefault="00E67E72" w:rsidP="00944FEF">
      <w:pPr>
        <w:pStyle w:val="NoSpacing"/>
      </w:pPr>
    </w:p>
    <w:p w14:paraId="77634916" w14:textId="58F6A161" w:rsidR="00B41ABA" w:rsidRDefault="00B41ABA" w:rsidP="00944FEF">
      <w:pPr>
        <w:pStyle w:val="NoSpacing"/>
        <w:rPr>
          <w:b/>
          <w:sz w:val="28"/>
          <w:szCs w:val="28"/>
        </w:rPr>
      </w:pPr>
      <w:r>
        <w:rPr>
          <w:b/>
          <w:sz w:val="28"/>
          <w:szCs w:val="28"/>
        </w:rPr>
        <w:t>Memberships &amp; Affiliations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B41ABA" w:rsidRPr="00923E55" w14:paraId="5B3048AA" w14:textId="77777777" w:rsidTr="00B41ABA">
        <w:tc>
          <w:tcPr>
            <w:tcW w:w="1818" w:type="dxa"/>
          </w:tcPr>
          <w:p w14:paraId="0899F1D7" w14:textId="55840ECE" w:rsidR="00B41ABA" w:rsidRDefault="00B41ABA" w:rsidP="00B41ABA">
            <w:pPr>
              <w:pStyle w:val="NoSpacing"/>
            </w:pPr>
            <w:r>
              <w:t xml:space="preserve">2014 – present </w:t>
            </w:r>
          </w:p>
        </w:tc>
        <w:tc>
          <w:tcPr>
            <w:tcW w:w="7038" w:type="dxa"/>
          </w:tcPr>
          <w:p w14:paraId="15DC9580" w14:textId="77777777" w:rsidR="00B41ABA" w:rsidRDefault="00B41ABA" w:rsidP="00B41ABA">
            <w:pPr>
              <w:pStyle w:val="NoSpacing"/>
            </w:pPr>
            <w:r>
              <w:t xml:space="preserve">Graduate Program for Neuroscience, Boston </w:t>
            </w:r>
            <w:proofErr w:type="spellStart"/>
            <w:r>
              <w:t>Univesity</w:t>
            </w:r>
            <w:proofErr w:type="spellEnd"/>
            <w:r>
              <w:t xml:space="preserve">. </w:t>
            </w:r>
          </w:p>
          <w:p w14:paraId="400821ED" w14:textId="77777777" w:rsidR="00B41ABA" w:rsidRDefault="00B41ABA" w:rsidP="00B41ABA">
            <w:pPr>
              <w:pStyle w:val="NoSpacing"/>
            </w:pPr>
            <w:r>
              <w:t>Ph.D. candidate</w:t>
            </w:r>
          </w:p>
          <w:p w14:paraId="14DF724A" w14:textId="0072E35F" w:rsidR="00B41ABA" w:rsidRPr="00162197" w:rsidRDefault="00B41ABA" w:rsidP="00B41ABA">
            <w:pPr>
              <w:pStyle w:val="NoSpacing"/>
            </w:pPr>
          </w:p>
        </w:tc>
      </w:tr>
      <w:tr w:rsidR="00B41ABA" w:rsidRPr="00923E55" w14:paraId="149087F9" w14:textId="77777777" w:rsidTr="00B41ABA">
        <w:tc>
          <w:tcPr>
            <w:tcW w:w="1818" w:type="dxa"/>
          </w:tcPr>
          <w:p w14:paraId="6642EC83" w14:textId="07DABB24" w:rsidR="00B41ABA" w:rsidRDefault="00B41ABA" w:rsidP="00B41ABA">
            <w:pPr>
              <w:pStyle w:val="NoSpacing"/>
            </w:pPr>
            <w:r>
              <w:t>2017 – present</w:t>
            </w:r>
          </w:p>
        </w:tc>
        <w:tc>
          <w:tcPr>
            <w:tcW w:w="7038" w:type="dxa"/>
          </w:tcPr>
          <w:p w14:paraId="4ACEB2BE" w14:textId="77777777" w:rsidR="00B41ABA" w:rsidRDefault="00B41ABA" w:rsidP="00B41ABA">
            <w:pPr>
              <w:pStyle w:val="NoSpacing"/>
            </w:pPr>
            <w:r>
              <w:t xml:space="preserve">National Science Foundation </w:t>
            </w:r>
            <w:proofErr w:type="spellStart"/>
            <w:r>
              <w:t>Neurophotonics</w:t>
            </w:r>
            <w:proofErr w:type="spellEnd"/>
            <w:r>
              <w:t xml:space="preserve"> Research Traineeship Program. </w:t>
            </w:r>
          </w:p>
          <w:p w14:paraId="130A48A8" w14:textId="77777777" w:rsidR="00B41ABA" w:rsidRDefault="00B41ABA" w:rsidP="00B41ABA">
            <w:pPr>
              <w:pStyle w:val="NoSpacing"/>
            </w:pPr>
            <w:r>
              <w:t>Trainee</w:t>
            </w:r>
          </w:p>
          <w:p w14:paraId="30785CE5" w14:textId="23B19656" w:rsidR="00B41ABA" w:rsidRDefault="00B41ABA" w:rsidP="00B41ABA">
            <w:pPr>
              <w:pStyle w:val="NoSpacing"/>
            </w:pPr>
          </w:p>
        </w:tc>
      </w:tr>
      <w:tr w:rsidR="00B41ABA" w:rsidRPr="00923E55" w14:paraId="4188CB82" w14:textId="77777777" w:rsidTr="00B41ABA">
        <w:tc>
          <w:tcPr>
            <w:tcW w:w="1818" w:type="dxa"/>
          </w:tcPr>
          <w:p w14:paraId="00632952" w14:textId="037F410B" w:rsidR="00B41ABA" w:rsidRDefault="00B41ABA" w:rsidP="00B41ABA">
            <w:pPr>
              <w:pStyle w:val="NoSpacing"/>
            </w:pPr>
            <w:r>
              <w:t>2015 – present</w:t>
            </w:r>
          </w:p>
        </w:tc>
        <w:tc>
          <w:tcPr>
            <w:tcW w:w="7038" w:type="dxa"/>
          </w:tcPr>
          <w:p w14:paraId="0C921A6B" w14:textId="77777777" w:rsidR="00B41ABA" w:rsidRDefault="00B41ABA" w:rsidP="00B41ABA">
            <w:pPr>
              <w:pStyle w:val="NoSpacing"/>
            </w:pPr>
            <w:r>
              <w:t>Society for Neuroscience</w:t>
            </w:r>
          </w:p>
          <w:p w14:paraId="5B8010D0" w14:textId="77777777" w:rsidR="00B41ABA" w:rsidRDefault="00B41ABA" w:rsidP="00B41ABA">
            <w:pPr>
              <w:pStyle w:val="NoSpacing"/>
            </w:pPr>
            <w:r>
              <w:t>Student membership</w:t>
            </w:r>
          </w:p>
          <w:p w14:paraId="7734D97F" w14:textId="77777777" w:rsidR="00B41ABA" w:rsidRDefault="00B41ABA" w:rsidP="00B41ABA">
            <w:pPr>
              <w:pStyle w:val="NoSpacing"/>
            </w:pPr>
          </w:p>
        </w:tc>
      </w:tr>
    </w:tbl>
    <w:p w14:paraId="36F7BC11" w14:textId="7EFC57EF" w:rsidR="00B41ABA" w:rsidRDefault="00B41ABA" w:rsidP="00944FEF">
      <w:pPr>
        <w:pStyle w:val="NoSpacing"/>
        <w:rPr>
          <w:b/>
          <w:sz w:val="28"/>
          <w:szCs w:val="28"/>
        </w:rPr>
      </w:pPr>
      <w:r>
        <w:rPr>
          <w:b/>
          <w:sz w:val="28"/>
          <w:szCs w:val="28"/>
        </w:rPr>
        <w:t>Service &amp; Mentoring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B41ABA" w:rsidRPr="00923E55" w14:paraId="73404EE8" w14:textId="77777777" w:rsidTr="00B41ABA">
        <w:tc>
          <w:tcPr>
            <w:tcW w:w="1818" w:type="dxa"/>
          </w:tcPr>
          <w:p w14:paraId="31C671A6" w14:textId="01C38039" w:rsidR="00B41ABA" w:rsidRDefault="00B41ABA" w:rsidP="00B41ABA">
            <w:pPr>
              <w:pStyle w:val="NoSpacing"/>
            </w:pPr>
            <w:r>
              <w:t xml:space="preserve">2018 – present </w:t>
            </w:r>
          </w:p>
        </w:tc>
        <w:tc>
          <w:tcPr>
            <w:tcW w:w="7038" w:type="dxa"/>
          </w:tcPr>
          <w:p w14:paraId="7F374940" w14:textId="77777777" w:rsidR="00B41ABA" w:rsidRDefault="00B41ABA" w:rsidP="00B41ABA">
            <w:pPr>
              <w:pStyle w:val="NoSpacing"/>
            </w:pPr>
            <w:r>
              <w:rPr>
                <w:i/>
              </w:rPr>
              <w:t>BU Preprint Journal Club</w:t>
            </w:r>
          </w:p>
          <w:p w14:paraId="07022393" w14:textId="77777777" w:rsidR="00B41ABA" w:rsidRDefault="00B41ABA" w:rsidP="00B41ABA">
            <w:pPr>
              <w:pStyle w:val="NoSpacing"/>
            </w:pPr>
            <w:r>
              <w:t>Peer reviewer</w:t>
            </w:r>
          </w:p>
          <w:p w14:paraId="5031934E" w14:textId="77777777" w:rsidR="00B41ABA" w:rsidRDefault="00B41ABA" w:rsidP="00B41ABA">
            <w:pPr>
              <w:pStyle w:val="NoSpacing"/>
            </w:pPr>
            <w:r>
              <w:t xml:space="preserve">Constructively post reviews on </w:t>
            </w:r>
            <w:proofErr w:type="spellStart"/>
            <w:r>
              <w:t>bioRxiv</w:t>
            </w:r>
            <w:proofErr w:type="spellEnd"/>
            <w:r>
              <w:t xml:space="preserve"> articles on a monthly basis. </w:t>
            </w:r>
          </w:p>
          <w:p w14:paraId="2502B0AB" w14:textId="4E6120E1" w:rsidR="00B41ABA" w:rsidRPr="00B41ABA" w:rsidRDefault="00B41ABA" w:rsidP="00B41ABA">
            <w:pPr>
              <w:pStyle w:val="NoSpacing"/>
            </w:pPr>
          </w:p>
        </w:tc>
      </w:tr>
      <w:tr w:rsidR="00B41ABA" w:rsidRPr="00923E55" w14:paraId="4019AFD5" w14:textId="77777777" w:rsidTr="00B41ABA">
        <w:tc>
          <w:tcPr>
            <w:tcW w:w="1818" w:type="dxa"/>
          </w:tcPr>
          <w:p w14:paraId="0E828478" w14:textId="7F1FB6DC" w:rsidR="00B41ABA" w:rsidRDefault="00B41ABA" w:rsidP="00B41ABA">
            <w:pPr>
              <w:pStyle w:val="NoSpacing"/>
            </w:pPr>
            <w:r>
              <w:t>2016 – present</w:t>
            </w:r>
          </w:p>
        </w:tc>
        <w:tc>
          <w:tcPr>
            <w:tcW w:w="7038" w:type="dxa"/>
          </w:tcPr>
          <w:p w14:paraId="5300828A" w14:textId="77777777" w:rsidR="00B41ABA" w:rsidRDefault="00B41ABA" w:rsidP="00B41ABA">
            <w:pPr>
              <w:pStyle w:val="NoSpacing"/>
            </w:pPr>
            <w:r>
              <w:rPr>
                <w:i/>
              </w:rPr>
              <w:t>Museum of Science</w:t>
            </w:r>
          </w:p>
          <w:p w14:paraId="559CD6F3" w14:textId="77777777" w:rsidR="00B41ABA" w:rsidRDefault="00B41ABA" w:rsidP="00B41ABA">
            <w:pPr>
              <w:pStyle w:val="NoSpacing"/>
            </w:pPr>
            <w:r>
              <w:t>Outreach volunteer</w:t>
            </w:r>
          </w:p>
          <w:p w14:paraId="1D4C7D10" w14:textId="77777777" w:rsidR="00B41ABA" w:rsidRDefault="00B41ABA" w:rsidP="00B41ABA">
            <w:pPr>
              <w:pStyle w:val="NoSpacing"/>
            </w:pPr>
            <w:r>
              <w:t xml:space="preserve">Present neuroscience-related demonstrations to museum visitors. </w:t>
            </w:r>
          </w:p>
          <w:p w14:paraId="4020A9AA" w14:textId="41094FF0" w:rsidR="00B41ABA" w:rsidRPr="00B41ABA" w:rsidRDefault="00B41ABA" w:rsidP="00B41ABA">
            <w:pPr>
              <w:pStyle w:val="NoSpacing"/>
            </w:pPr>
          </w:p>
        </w:tc>
      </w:tr>
      <w:tr w:rsidR="00B41ABA" w:rsidRPr="00923E55" w14:paraId="64C3052F" w14:textId="77777777" w:rsidTr="00B41ABA">
        <w:tc>
          <w:tcPr>
            <w:tcW w:w="1818" w:type="dxa"/>
          </w:tcPr>
          <w:p w14:paraId="22DD24E2" w14:textId="503F39A1" w:rsidR="00B41ABA" w:rsidRDefault="00B41ABA" w:rsidP="00B41ABA">
            <w:pPr>
              <w:pStyle w:val="NoSpacing"/>
            </w:pPr>
            <w:r>
              <w:t>2016 – present</w:t>
            </w:r>
          </w:p>
        </w:tc>
        <w:tc>
          <w:tcPr>
            <w:tcW w:w="7038" w:type="dxa"/>
          </w:tcPr>
          <w:p w14:paraId="29D8C123" w14:textId="77777777" w:rsidR="00B41ABA" w:rsidRDefault="00B41ABA" w:rsidP="00B41ABA">
            <w:pPr>
              <w:pStyle w:val="NoSpacing"/>
            </w:pPr>
            <w:r>
              <w:rPr>
                <w:i/>
              </w:rPr>
              <w:t>Academic Immersion in Medicine Program at BU</w:t>
            </w:r>
          </w:p>
          <w:p w14:paraId="7B7632DA" w14:textId="77777777" w:rsidR="00B41ABA" w:rsidRDefault="00B41ABA" w:rsidP="00B41ABA">
            <w:pPr>
              <w:pStyle w:val="NoSpacing"/>
            </w:pPr>
            <w:r>
              <w:t>Outreach volunteer</w:t>
            </w:r>
          </w:p>
          <w:p w14:paraId="6EA7AFD0" w14:textId="77777777" w:rsidR="00B41ABA" w:rsidRDefault="00B41ABA" w:rsidP="00B41ABA">
            <w:pPr>
              <w:pStyle w:val="NoSpacing"/>
              <w:ind w:left="342" w:hanging="342"/>
            </w:pPr>
            <w:r>
              <w:t xml:space="preserve">Demonstrate cockroach motor/sensory neuron recordings and stimulations using </w:t>
            </w:r>
            <w:proofErr w:type="spellStart"/>
            <w:r>
              <w:t>Spiker</w:t>
            </w:r>
            <w:proofErr w:type="spellEnd"/>
            <w:r>
              <w:t xml:space="preserve"> Boxes. </w:t>
            </w:r>
          </w:p>
          <w:p w14:paraId="18DCAC19" w14:textId="44398B74" w:rsidR="00B41ABA" w:rsidRPr="00B41ABA" w:rsidRDefault="00B41ABA" w:rsidP="00B41ABA">
            <w:pPr>
              <w:pStyle w:val="NoSpacing"/>
              <w:ind w:left="342" w:hanging="342"/>
            </w:pPr>
          </w:p>
        </w:tc>
      </w:tr>
      <w:tr w:rsidR="00B41ABA" w:rsidRPr="00923E55" w14:paraId="26C2CA2E" w14:textId="77777777" w:rsidTr="00B41ABA">
        <w:tc>
          <w:tcPr>
            <w:tcW w:w="1818" w:type="dxa"/>
          </w:tcPr>
          <w:p w14:paraId="6719554D" w14:textId="16043DF3" w:rsidR="00B41ABA" w:rsidRDefault="00B41ABA" w:rsidP="00B41ABA">
            <w:pPr>
              <w:pStyle w:val="NoSpacing"/>
            </w:pPr>
            <w:r>
              <w:t>2015 – present</w:t>
            </w:r>
          </w:p>
        </w:tc>
        <w:tc>
          <w:tcPr>
            <w:tcW w:w="7038" w:type="dxa"/>
          </w:tcPr>
          <w:p w14:paraId="36276F34" w14:textId="77777777" w:rsidR="00B41ABA" w:rsidRDefault="00B41ABA" w:rsidP="00B41ABA">
            <w:pPr>
              <w:pStyle w:val="NoSpacing"/>
            </w:pPr>
            <w:r>
              <w:rPr>
                <w:i/>
              </w:rPr>
              <w:t>Massachusetts State Science &amp; Engineering Fair</w:t>
            </w:r>
          </w:p>
          <w:p w14:paraId="21E2013F" w14:textId="77777777" w:rsidR="00B41ABA" w:rsidRDefault="00B41ABA" w:rsidP="00B41ABA">
            <w:pPr>
              <w:pStyle w:val="NoSpacing"/>
            </w:pPr>
            <w:r>
              <w:t>Judge</w:t>
            </w:r>
          </w:p>
          <w:p w14:paraId="30AC6E1D" w14:textId="77777777" w:rsidR="00B41ABA" w:rsidRDefault="00B41ABA" w:rsidP="00B41ABA">
            <w:pPr>
              <w:pStyle w:val="NoSpacing"/>
            </w:pPr>
            <w:r>
              <w:t xml:space="preserve">Grade high school science fair posters. </w:t>
            </w:r>
          </w:p>
          <w:p w14:paraId="51EA5B70" w14:textId="755A9FAC" w:rsidR="00B41ABA" w:rsidRPr="00B41ABA" w:rsidRDefault="00B41ABA" w:rsidP="00B41ABA">
            <w:pPr>
              <w:pStyle w:val="NoSpacing"/>
            </w:pPr>
          </w:p>
        </w:tc>
      </w:tr>
      <w:tr w:rsidR="00B41ABA" w:rsidRPr="00923E55" w14:paraId="5B7556BE" w14:textId="77777777" w:rsidTr="00B41ABA">
        <w:tc>
          <w:tcPr>
            <w:tcW w:w="1818" w:type="dxa"/>
          </w:tcPr>
          <w:p w14:paraId="01C08B50" w14:textId="3F8D9B81" w:rsidR="00B41ABA" w:rsidRDefault="00B41ABA" w:rsidP="00B41ABA">
            <w:pPr>
              <w:pStyle w:val="NoSpacing"/>
            </w:pPr>
            <w:r>
              <w:lastRenderedPageBreak/>
              <w:t xml:space="preserve">2018 </w:t>
            </w:r>
          </w:p>
        </w:tc>
        <w:tc>
          <w:tcPr>
            <w:tcW w:w="7038" w:type="dxa"/>
          </w:tcPr>
          <w:p w14:paraId="36732D9E" w14:textId="77777777" w:rsidR="00B41ABA" w:rsidRDefault="00B41ABA" w:rsidP="00B41ABA">
            <w:pPr>
              <w:pStyle w:val="NoSpacing"/>
            </w:pPr>
            <w:r>
              <w:rPr>
                <w:i/>
              </w:rPr>
              <w:t>Undergraduate Research Opportunities Program at BU</w:t>
            </w:r>
          </w:p>
          <w:p w14:paraId="7BA9CEB3" w14:textId="77777777" w:rsidR="00B41ABA" w:rsidRDefault="00B41ABA" w:rsidP="00B41ABA">
            <w:pPr>
              <w:pStyle w:val="NoSpacing"/>
            </w:pPr>
            <w:r>
              <w:t xml:space="preserve">Mentor for Ellison L. </w:t>
            </w:r>
          </w:p>
          <w:p w14:paraId="0AE8DB5B" w14:textId="77777777" w:rsidR="00B41ABA" w:rsidRDefault="00B41ABA" w:rsidP="00B41ABA">
            <w:pPr>
              <w:pStyle w:val="NoSpacing"/>
            </w:pPr>
            <w:r>
              <w:t xml:space="preserve">Training in surgical techniques and rodent handling. </w:t>
            </w:r>
          </w:p>
          <w:p w14:paraId="52AD3FCC" w14:textId="0AAD53C4" w:rsidR="00B41ABA" w:rsidRPr="00B41ABA" w:rsidRDefault="00B41ABA" w:rsidP="00B41ABA">
            <w:pPr>
              <w:pStyle w:val="NoSpacing"/>
            </w:pPr>
          </w:p>
        </w:tc>
      </w:tr>
      <w:tr w:rsidR="00B41ABA" w:rsidRPr="00923E55" w14:paraId="1C5F3619" w14:textId="77777777" w:rsidTr="00B41ABA">
        <w:tc>
          <w:tcPr>
            <w:tcW w:w="1818" w:type="dxa"/>
          </w:tcPr>
          <w:p w14:paraId="6054DA0F" w14:textId="328C1EED" w:rsidR="00B41ABA" w:rsidRDefault="00B41ABA" w:rsidP="00B41ABA">
            <w:pPr>
              <w:pStyle w:val="NoSpacing"/>
            </w:pPr>
            <w:r>
              <w:t>2015 – 2016</w:t>
            </w:r>
          </w:p>
        </w:tc>
        <w:tc>
          <w:tcPr>
            <w:tcW w:w="7038" w:type="dxa"/>
          </w:tcPr>
          <w:p w14:paraId="2E77D753" w14:textId="77777777" w:rsidR="00B41ABA" w:rsidRDefault="00B41ABA" w:rsidP="00B41ABA">
            <w:pPr>
              <w:pStyle w:val="NoSpacing"/>
            </w:pPr>
            <w:r>
              <w:rPr>
                <w:i/>
              </w:rPr>
              <w:t>Undergraduate Research Opportunities Program at BU</w:t>
            </w:r>
          </w:p>
          <w:p w14:paraId="468C6118" w14:textId="77777777" w:rsidR="00B41ABA" w:rsidRDefault="00B41ABA" w:rsidP="00B41ABA">
            <w:pPr>
              <w:pStyle w:val="NoSpacing"/>
            </w:pPr>
            <w:r>
              <w:t xml:space="preserve">Mentor for </w:t>
            </w:r>
            <w:proofErr w:type="spellStart"/>
            <w:r>
              <w:t>Bidshahri</w:t>
            </w:r>
            <w:proofErr w:type="spellEnd"/>
            <w:r>
              <w:t xml:space="preserve"> P. </w:t>
            </w:r>
          </w:p>
          <w:p w14:paraId="5FAB5A04" w14:textId="77777777" w:rsidR="00B41ABA" w:rsidRDefault="00B41ABA" w:rsidP="00B41ABA">
            <w:pPr>
              <w:pStyle w:val="NoSpacing"/>
            </w:pPr>
            <w:r>
              <w:t xml:space="preserve">Training in experimental design, execution, and data analysis. </w:t>
            </w:r>
          </w:p>
          <w:p w14:paraId="323E5568" w14:textId="49D3DBFD" w:rsidR="00B41ABA" w:rsidRPr="00B41ABA" w:rsidRDefault="00B41ABA" w:rsidP="00B41ABA">
            <w:pPr>
              <w:pStyle w:val="NoSpacing"/>
            </w:pPr>
          </w:p>
        </w:tc>
      </w:tr>
      <w:tr w:rsidR="00B41ABA" w:rsidRPr="00923E55" w14:paraId="2CFBEAAF" w14:textId="77777777" w:rsidTr="00B41ABA">
        <w:tc>
          <w:tcPr>
            <w:tcW w:w="1818" w:type="dxa"/>
          </w:tcPr>
          <w:p w14:paraId="01563D06" w14:textId="5766F771" w:rsidR="00B41ABA" w:rsidRDefault="00B41ABA" w:rsidP="00B41ABA">
            <w:pPr>
              <w:pStyle w:val="NoSpacing"/>
            </w:pPr>
            <w:r>
              <w:t xml:space="preserve">2016 </w:t>
            </w:r>
          </w:p>
        </w:tc>
        <w:tc>
          <w:tcPr>
            <w:tcW w:w="7038" w:type="dxa"/>
          </w:tcPr>
          <w:p w14:paraId="4EA42AD6" w14:textId="77777777" w:rsidR="00B41ABA" w:rsidRDefault="00B41ABA" w:rsidP="00B41ABA">
            <w:pPr>
              <w:pStyle w:val="NoSpacing"/>
            </w:pPr>
            <w:r>
              <w:rPr>
                <w:i/>
              </w:rPr>
              <w:t>BU Biology Department</w:t>
            </w:r>
          </w:p>
          <w:p w14:paraId="0B0C2591" w14:textId="77777777" w:rsidR="00B41ABA" w:rsidRDefault="00B41ABA" w:rsidP="00B41ABA">
            <w:pPr>
              <w:pStyle w:val="NoSpacing"/>
            </w:pPr>
            <w:r>
              <w:t>Principles of Neuroscience Teaching Fellow</w:t>
            </w:r>
          </w:p>
          <w:p w14:paraId="2461DBAD" w14:textId="77777777" w:rsidR="00B41ABA" w:rsidRDefault="00B41ABA" w:rsidP="00B41ABA">
            <w:pPr>
              <w:pStyle w:val="NoSpacing"/>
              <w:ind w:left="342" w:hanging="342"/>
            </w:pPr>
            <w:r>
              <w:t xml:space="preserve">Organized and led discussion sections for an introductory neuroscience course. </w:t>
            </w:r>
          </w:p>
          <w:p w14:paraId="03CDD072" w14:textId="09C24DA7" w:rsidR="00B41ABA" w:rsidRDefault="00B41ABA" w:rsidP="00B41ABA">
            <w:pPr>
              <w:pStyle w:val="NoSpacing"/>
              <w:ind w:left="342" w:hanging="342"/>
            </w:pPr>
            <w:r>
              <w:t>TA Evaluation: 4.5/5.0</w:t>
            </w:r>
          </w:p>
          <w:p w14:paraId="646FB83D" w14:textId="53C8158F" w:rsidR="00B41ABA" w:rsidRPr="00B41ABA" w:rsidRDefault="00B41ABA" w:rsidP="00B41ABA">
            <w:pPr>
              <w:pStyle w:val="NoSpacing"/>
              <w:ind w:left="342" w:hanging="342"/>
            </w:pPr>
          </w:p>
        </w:tc>
      </w:tr>
      <w:tr w:rsidR="00B41ABA" w:rsidRPr="00923E55" w14:paraId="2C811768" w14:textId="77777777" w:rsidTr="00B41ABA">
        <w:tc>
          <w:tcPr>
            <w:tcW w:w="1818" w:type="dxa"/>
          </w:tcPr>
          <w:p w14:paraId="199317DF" w14:textId="13BA1FEE" w:rsidR="00B41ABA" w:rsidRDefault="00B41ABA" w:rsidP="00B41ABA">
            <w:pPr>
              <w:pStyle w:val="NoSpacing"/>
            </w:pPr>
          </w:p>
        </w:tc>
        <w:tc>
          <w:tcPr>
            <w:tcW w:w="7038" w:type="dxa"/>
          </w:tcPr>
          <w:p w14:paraId="04C568AC" w14:textId="77777777" w:rsidR="00B41ABA" w:rsidRDefault="00B41ABA" w:rsidP="00B41ABA">
            <w:pPr>
              <w:pStyle w:val="NoSpacing"/>
            </w:pPr>
            <w:r>
              <w:rPr>
                <w:i/>
              </w:rPr>
              <w:t>BU Neuroscience Department</w:t>
            </w:r>
          </w:p>
          <w:p w14:paraId="244D3899" w14:textId="77777777" w:rsidR="00B41ABA" w:rsidRDefault="00B41ABA" w:rsidP="00B41ABA">
            <w:pPr>
              <w:pStyle w:val="NoSpacing"/>
            </w:pPr>
            <w:r>
              <w:t>Introduction to Computational Neuroscience of Speech, Language, &amp; Hearing Teaching Fellow</w:t>
            </w:r>
          </w:p>
          <w:p w14:paraId="30A285F7" w14:textId="77777777" w:rsidR="00B41ABA" w:rsidRDefault="00B41ABA" w:rsidP="00B41ABA">
            <w:pPr>
              <w:pStyle w:val="NoSpacing"/>
              <w:ind w:left="342" w:hanging="342"/>
            </w:pPr>
            <w:r>
              <w:t xml:space="preserve">Assisted in a computer-based lab section for an advanced computational course. </w:t>
            </w:r>
          </w:p>
          <w:p w14:paraId="3B079237" w14:textId="0C5840B1" w:rsidR="00B41ABA" w:rsidRPr="00B41ABA" w:rsidRDefault="00B41ABA" w:rsidP="00B41ABA">
            <w:pPr>
              <w:pStyle w:val="NoSpacing"/>
              <w:ind w:left="342" w:hanging="342"/>
            </w:pPr>
          </w:p>
        </w:tc>
      </w:tr>
      <w:tr w:rsidR="00B41ABA" w:rsidRPr="00923E55" w14:paraId="2F474940" w14:textId="77777777" w:rsidTr="00B41ABA">
        <w:tc>
          <w:tcPr>
            <w:tcW w:w="1818" w:type="dxa"/>
          </w:tcPr>
          <w:p w14:paraId="58C0C25E" w14:textId="5CD1D6EB" w:rsidR="00B41ABA" w:rsidRDefault="00B41ABA" w:rsidP="00B41ABA">
            <w:pPr>
              <w:pStyle w:val="NoSpacing"/>
            </w:pPr>
            <w:r>
              <w:t>2014</w:t>
            </w:r>
          </w:p>
        </w:tc>
        <w:tc>
          <w:tcPr>
            <w:tcW w:w="7038" w:type="dxa"/>
          </w:tcPr>
          <w:p w14:paraId="792ED7D3" w14:textId="77777777" w:rsidR="00B41ABA" w:rsidRDefault="00B41ABA" w:rsidP="00B41ABA">
            <w:pPr>
              <w:pStyle w:val="NoSpacing"/>
              <w:rPr>
                <w:i/>
              </w:rPr>
            </w:pPr>
            <w:r>
              <w:rPr>
                <w:i/>
              </w:rPr>
              <w:t>Cornell Neurobiology &amp; Behavior Department</w:t>
            </w:r>
          </w:p>
          <w:p w14:paraId="3B7BADC6" w14:textId="77777777" w:rsidR="00B41ABA" w:rsidRDefault="00B41ABA" w:rsidP="00B41ABA">
            <w:pPr>
              <w:pStyle w:val="NoSpacing"/>
            </w:pPr>
            <w:r>
              <w:t>Introduction to Neuroscience Undergraduate Teaching Assistant</w:t>
            </w:r>
          </w:p>
          <w:p w14:paraId="4B9EAF8C" w14:textId="77777777" w:rsidR="00B41ABA" w:rsidRDefault="00B41ABA" w:rsidP="00B41ABA">
            <w:pPr>
              <w:pStyle w:val="NoSpacing"/>
            </w:pPr>
            <w:r>
              <w:t xml:space="preserve">Led discussion groups </w:t>
            </w:r>
            <w:r w:rsidR="002823E6">
              <w:t>to review lecture content and hold office hours.</w:t>
            </w:r>
          </w:p>
          <w:p w14:paraId="0FE20CDA" w14:textId="77777777" w:rsidR="002823E6" w:rsidRDefault="002823E6" w:rsidP="00B41ABA">
            <w:pPr>
              <w:pStyle w:val="NoSpacing"/>
            </w:pPr>
            <w:r>
              <w:t>TA Evaluation: 4.5/5.0</w:t>
            </w:r>
          </w:p>
          <w:p w14:paraId="75ED64F7" w14:textId="1180A90D" w:rsidR="002823E6" w:rsidRPr="00B41ABA" w:rsidRDefault="002823E6" w:rsidP="00B41ABA">
            <w:pPr>
              <w:pStyle w:val="NoSpacing"/>
            </w:pPr>
          </w:p>
        </w:tc>
      </w:tr>
      <w:tr w:rsidR="002823E6" w:rsidRPr="00923E55" w14:paraId="4893F10D" w14:textId="77777777" w:rsidTr="00B41ABA">
        <w:tc>
          <w:tcPr>
            <w:tcW w:w="1818" w:type="dxa"/>
          </w:tcPr>
          <w:p w14:paraId="25EF3022" w14:textId="16C3DA09" w:rsidR="002823E6" w:rsidRDefault="002823E6" w:rsidP="00B41ABA">
            <w:pPr>
              <w:pStyle w:val="NoSpacing"/>
            </w:pPr>
            <w:r>
              <w:t>2011 – 2013</w:t>
            </w:r>
          </w:p>
        </w:tc>
        <w:tc>
          <w:tcPr>
            <w:tcW w:w="7038" w:type="dxa"/>
          </w:tcPr>
          <w:p w14:paraId="1EBA2D7C" w14:textId="77777777" w:rsidR="002823E6" w:rsidRDefault="002823E6" w:rsidP="00B41ABA">
            <w:pPr>
              <w:pStyle w:val="NoSpacing"/>
            </w:pPr>
            <w:r>
              <w:rPr>
                <w:i/>
              </w:rPr>
              <w:t>Alpha Phi Omega Community Service Fraternity</w:t>
            </w:r>
          </w:p>
          <w:p w14:paraId="676FA2A5" w14:textId="77777777" w:rsidR="002823E6" w:rsidRDefault="002823E6" w:rsidP="00B41ABA">
            <w:pPr>
              <w:pStyle w:val="NoSpacing"/>
            </w:pPr>
            <w:r>
              <w:t>Pledge Project Group Leader</w:t>
            </w:r>
          </w:p>
          <w:p w14:paraId="67DBE93E" w14:textId="77777777" w:rsidR="002823E6" w:rsidRDefault="002823E6" w:rsidP="002823E6">
            <w:pPr>
              <w:pStyle w:val="NoSpacing"/>
            </w:pPr>
            <w:r>
              <w:t xml:space="preserve">Mentored initiates on planning of service events. </w:t>
            </w:r>
          </w:p>
          <w:p w14:paraId="64165A52" w14:textId="61CBF0A6" w:rsidR="002823E6" w:rsidRPr="002823E6" w:rsidRDefault="002823E6" w:rsidP="002823E6">
            <w:pPr>
              <w:pStyle w:val="NoSpacing"/>
            </w:pPr>
          </w:p>
        </w:tc>
      </w:tr>
      <w:tr w:rsidR="002823E6" w:rsidRPr="00923E55" w14:paraId="178B0C25" w14:textId="77777777" w:rsidTr="00B41ABA">
        <w:tc>
          <w:tcPr>
            <w:tcW w:w="1818" w:type="dxa"/>
          </w:tcPr>
          <w:p w14:paraId="3D50F3F7" w14:textId="4C5DAE19" w:rsidR="002823E6" w:rsidRDefault="002823E6" w:rsidP="00B41ABA">
            <w:pPr>
              <w:pStyle w:val="NoSpacing"/>
            </w:pPr>
            <w:r>
              <w:t>2011</w:t>
            </w:r>
          </w:p>
        </w:tc>
        <w:tc>
          <w:tcPr>
            <w:tcW w:w="7038" w:type="dxa"/>
          </w:tcPr>
          <w:p w14:paraId="59719265" w14:textId="77777777" w:rsidR="002823E6" w:rsidRDefault="002823E6" w:rsidP="00B41ABA">
            <w:pPr>
              <w:pStyle w:val="NoSpacing"/>
            </w:pPr>
            <w:r>
              <w:rPr>
                <w:i/>
              </w:rPr>
              <w:t>Education Association for China Tomorrow</w:t>
            </w:r>
          </w:p>
          <w:p w14:paraId="750A0E18" w14:textId="77777777" w:rsidR="002823E6" w:rsidRDefault="002823E6" w:rsidP="00B41ABA">
            <w:pPr>
              <w:pStyle w:val="NoSpacing"/>
            </w:pPr>
            <w:r>
              <w:t>English as a Foreign Language Instructor</w:t>
            </w:r>
          </w:p>
          <w:p w14:paraId="7D5C2AB3" w14:textId="77777777" w:rsidR="002823E6" w:rsidRDefault="002823E6" w:rsidP="002823E6">
            <w:pPr>
              <w:pStyle w:val="NoSpacing"/>
              <w:ind w:left="342" w:hanging="342"/>
            </w:pPr>
            <w:r>
              <w:t xml:space="preserve">Taught self-planned English lessons for middle school classes in rural China. </w:t>
            </w:r>
          </w:p>
          <w:p w14:paraId="65AC216C" w14:textId="1994D280" w:rsidR="002823E6" w:rsidRPr="002823E6" w:rsidRDefault="002823E6" w:rsidP="002823E6">
            <w:pPr>
              <w:pStyle w:val="NoSpacing"/>
              <w:ind w:left="342" w:hanging="342"/>
            </w:pPr>
          </w:p>
        </w:tc>
      </w:tr>
    </w:tbl>
    <w:p w14:paraId="192D6EB2" w14:textId="38B0888E" w:rsidR="00B41ABA" w:rsidRDefault="002823E6" w:rsidP="00944FEF">
      <w:pPr>
        <w:pStyle w:val="NoSpacing"/>
        <w:rPr>
          <w:sz w:val="28"/>
          <w:szCs w:val="28"/>
        </w:rPr>
      </w:pPr>
      <w:r>
        <w:rPr>
          <w:b/>
          <w:sz w:val="28"/>
          <w:szCs w:val="28"/>
        </w:rPr>
        <w:t>Skills</w:t>
      </w:r>
    </w:p>
    <w:p w14:paraId="677375DE" w14:textId="1789F6FF" w:rsidR="002823E6" w:rsidRDefault="002823E6" w:rsidP="00944FEF">
      <w:pPr>
        <w:pStyle w:val="NoSpacing"/>
      </w:pPr>
      <w:r>
        <w:t>One-photon calcium imaging in freely moving mice using miniaturized microscopes.</w:t>
      </w:r>
    </w:p>
    <w:p w14:paraId="537DAE06" w14:textId="0B1D4AA3" w:rsidR="002823E6" w:rsidRDefault="002823E6" w:rsidP="00944FEF">
      <w:pPr>
        <w:pStyle w:val="NoSpacing"/>
      </w:pPr>
      <w:proofErr w:type="gramStart"/>
      <w:r>
        <w:t>Rodent care, handling, and stereotaxic surgery (mice and rats).</w:t>
      </w:r>
      <w:proofErr w:type="gramEnd"/>
      <w:r>
        <w:t xml:space="preserve"> </w:t>
      </w:r>
    </w:p>
    <w:p w14:paraId="22D54DCF" w14:textId="7DC4FF04" w:rsidR="002823E6" w:rsidRDefault="002823E6" w:rsidP="002823E6">
      <w:pPr>
        <w:pStyle w:val="NoSpacing"/>
        <w:ind w:left="360" w:hanging="360"/>
      </w:pPr>
      <w:r>
        <w:t xml:space="preserve">Rodent behavior: Continuous spatial alternation, T-maze, open field, contextual fear conditioning. </w:t>
      </w:r>
    </w:p>
    <w:p w14:paraId="67C0F0A7" w14:textId="12D4459B" w:rsidR="002823E6" w:rsidRDefault="002823E6" w:rsidP="002823E6">
      <w:pPr>
        <w:pStyle w:val="NoSpacing"/>
        <w:ind w:left="360" w:hanging="360"/>
      </w:pPr>
      <w:proofErr w:type="gramStart"/>
      <w:r>
        <w:t>Brain sectioning with cryostat.</w:t>
      </w:r>
      <w:proofErr w:type="gramEnd"/>
      <w:r>
        <w:t xml:space="preserve"> </w:t>
      </w:r>
    </w:p>
    <w:p w14:paraId="747F0A2C" w14:textId="0E6ADD39" w:rsidR="002823E6" w:rsidRDefault="002823E6" w:rsidP="002823E6">
      <w:pPr>
        <w:pStyle w:val="NoSpacing"/>
        <w:ind w:left="360" w:hanging="360"/>
      </w:pPr>
      <w:proofErr w:type="gramStart"/>
      <w:r>
        <w:t xml:space="preserve">Proficient in </w:t>
      </w:r>
      <w:proofErr w:type="spellStart"/>
      <w:r>
        <w:t>Matlab</w:t>
      </w:r>
      <w:proofErr w:type="spellEnd"/>
      <w:r>
        <w:t xml:space="preserve"> and Python (</w:t>
      </w:r>
      <w:proofErr w:type="spellStart"/>
      <w:r>
        <w:t>PyCharm</w:t>
      </w:r>
      <w:proofErr w:type="spellEnd"/>
      <w:r>
        <w:t xml:space="preserve"> IDE).</w:t>
      </w:r>
      <w:proofErr w:type="gramEnd"/>
      <w:r>
        <w:t xml:space="preserve"> </w:t>
      </w:r>
    </w:p>
    <w:p w14:paraId="48B62309" w14:textId="50964D05" w:rsidR="002823E6" w:rsidRDefault="002823E6" w:rsidP="002823E6">
      <w:pPr>
        <w:pStyle w:val="NoSpacing"/>
        <w:ind w:left="360" w:hanging="360"/>
      </w:pPr>
      <w:proofErr w:type="gramStart"/>
      <w:r>
        <w:t xml:space="preserve">Proficient in pandas, </w:t>
      </w:r>
      <w:proofErr w:type="spellStart"/>
      <w:r>
        <w:t>scikit</w:t>
      </w:r>
      <w:proofErr w:type="spellEnd"/>
      <w:r>
        <w:t xml:space="preserve">-learn, </w:t>
      </w:r>
      <w:proofErr w:type="spellStart"/>
      <w:r>
        <w:t>scipy</w:t>
      </w:r>
      <w:proofErr w:type="spellEnd"/>
      <w:r>
        <w:t xml:space="preserve">, </w:t>
      </w:r>
      <w:proofErr w:type="spellStart"/>
      <w:r>
        <w:t>matplotlib</w:t>
      </w:r>
      <w:proofErr w:type="spellEnd"/>
      <w:r>
        <w:t xml:space="preserve">, and </w:t>
      </w:r>
      <w:proofErr w:type="spellStart"/>
      <w:r>
        <w:t>seaborn</w:t>
      </w:r>
      <w:proofErr w:type="spellEnd"/>
      <w:r>
        <w:t xml:space="preserve"> Python libraries.</w:t>
      </w:r>
      <w:proofErr w:type="gramEnd"/>
      <w:r>
        <w:t xml:space="preserve"> </w:t>
      </w:r>
    </w:p>
    <w:p w14:paraId="673E0016" w14:textId="70D61743" w:rsidR="002823E6" w:rsidRDefault="002823E6" w:rsidP="002823E6">
      <w:pPr>
        <w:pStyle w:val="NoSpacing"/>
        <w:ind w:left="360" w:hanging="360"/>
      </w:pPr>
      <w:proofErr w:type="spellStart"/>
      <w:proofErr w:type="gramStart"/>
      <w:r>
        <w:t>Profcient</w:t>
      </w:r>
      <w:proofErr w:type="spellEnd"/>
      <w:r>
        <w:t xml:space="preserve"> in </w:t>
      </w:r>
      <w:proofErr w:type="spellStart"/>
      <w:r>
        <w:t>LaTeX</w:t>
      </w:r>
      <w:proofErr w:type="spellEnd"/>
      <w:r>
        <w:t xml:space="preserve"> and </w:t>
      </w:r>
      <w:proofErr w:type="spellStart"/>
      <w:r>
        <w:t>GitHub</w:t>
      </w:r>
      <w:proofErr w:type="spellEnd"/>
      <w:r>
        <w:t xml:space="preserve"> (</w:t>
      </w:r>
      <w:proofErr w:type="spellStart"/>
      <w:r>
        <w:t>Git</w:t>
      </w:r>
      <w:proofErr w:type="spellEnd"/>
      <w:r>
        <w:t xml:space="preserve"> Bash and </w:t>
      </w:r>
      <w:proofErr w:type="spellStart"/>
      <w:r>
        <w:t>GitHub</w:t>
      </w:r>
      <w:proofErr w:type="spellEnd"/>
      <w:r>
        <w:t xml:space="preserve"> Desktop).</w:t>
      </w:r>
      <w:proofErr w:type="gramEnd"/>
      <w:r>
        <w:t xml:space="preserve"> </w:t>
      </w:r>
    </w:p>
    <w:p w14:paraId="226BD6EE" w14:textId="72840967" w:rsidR="002823E6" w:rsidRDefault="002823E6" w:rsidP="002823E6">
      <w:pPr>
        <w:pStyle w:val="NoSpacing"/>
        <w:ind w:left="360" w:hanging="360"/>
      </w:pPr>
      <w:proofErr w:type="gramStart"/>
      <w:r>
        <w:lastRenderedPageBreak/>
        <w:t>Practical experience in creative data visualization, dimensionality reduction, and machine learning.</w:t>
      </w:r>
      <w:proofErr w:type="gramEnd"/>
    </w:p>
    <w:p w14:paraId="09783850" w14:textId="176B16FF" w:rsidR="002823E6" w:rsidRDefault="002823E6" w:rsidP="002823E6">
      <w:pPr>
        <w:pStyle w:val="NoSpacing"/>
        <w:ind w:left="360" w:hanging="360"/>
      </w:pPr>
      <w:r>
        <w:t xml:space="preserve">Experience with </w:t>
      </w:r>
      <w:proofErr w:type="spellStart"/>
      <w:r>
        <w:t>tetrode</w:t>
      </w:r>
      <w:proofErr w:type="spellEnd"/>
      <w:r>
        <w:t xml:space="preserve"> recordings in the hippocampus and related cortical structures. </w:t>
      </w:r>
    </w:p>
    <w:p w14:paraId="64151247" w14:textId="025DE904" w:rsidR="002823E6" w:rsidRDefault="002823E6" w:rsidP="002823E6">
      <w:pPr>
        <w:pStyle w:val="NoSpacing"/>
        <w:ind w:left="360" w:hanging="360"/>
      </w:pPr>
      <w:r>
        <w:t xml:space="preserve">Experience with two-photon calcium imaging in anesthetized mice. </w:t>
      </w:r>
    </w:p>
    <w:p w14:paraId="4E69BC6A" w14:textId="496DFC0F" w:rsidR="002823E6" w:rsidRDefault="002823E6" w:rsidP="002823E6">
      <w:pPr>
        <w:pStyle w:val="NoSpacing"/>
        <w:ind w:left="360" w:hanging="360"/>
      </w:pPr>
      <w:proofErr w:type="gramStart"/>
      <w:r>
        <w:t>Conversational in Cantonese.</w:t>
      </w:r>
      <w:proofErr w:type="gramEnd"/>
      <w:r>
        <w:t xml:space="preserve"> </w:t>
      </w:r>
    </w:p>
    <w:p w14:paraId="1B6BA537" w14:textId="77777777" w:rsidR="002823E6" w:rsidRDefault="002823E6" w:rsidP="002823E6">
      <w:pPr>
        <w:pStyle w:val="NoSpacing"/>
        <w:ind w:left="360" w:hanging="360"/>
      </w:pPr>
    </w:p>
    <w:p w14:paraId="0BADF9B0" w14:textId="291AF5D8" w:rsidR="002823E6" w:rsidRDefault="002823E6" w:rsidP="002823E6">
      <w:pPr>
        <w:pStyle w:val="NoSpacing"/>
        <w:ind w:left="360" w:hanging="360"/>
        <w:rPr>
          <w:b/>
          <w:sz w:val="28"/>
          <w:szCs w:val="28"/>
        </w:rPr>
      </w:pPr>
      <w:r>
        <w:rPr>
          <w:b/>
          <w:sz w:val="28"/>
          <w:szCs w:val="28"/>
        </w:rPr>
        <w:t>References</w:t>
      </w:r>
    </w:p>
    <w:p w14:paraId="2C508C16" w14:textId="0A562EBF" w:rsidR="002823E6" w:rsidRPr="002823E6" w:rsidRDefault="002823E6" w:rsidP="002823E6">
      <w:pPr>
        <w:pStyle w:val="NoSpacing"/>
        <w:ind w:left="360" w:hanging="360"/>
      </w:pPr>
      <w:proofErr w:type="gramStart"/>
      <w:r>
        <w:t>Available upon request.</w:t>
      </w:r>
      <w:proofErr w:type="gramEnd"/>
      <w:r>
        <w:t xml:space="preserve"> </w:t>
      </w:r>
    </w:p>
    <w:sectPr w:rsidR="002823E6" w:rsidRPr="002823E6" w:rsidSect="003547DD">
      <w:pgSz w:w="12240" w:h="15840"/>
      <w:pgMar w:top="2160" w:right="1440" w:bottom="1440" w:left="2160" w:header="1440" w:footer="1080" w:gutter="0"/>
      <w:cols w:space="720"/>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87" w:author="Michael Hasselmo" w:date="2019-04-08T23:40:00Z" w:initials="MH">
    <w:p w14:paraId="1FD6820F" w14:textId="12BA31C5" w:rsidR="004148BE" w:rsidRDefault="004148BE">
      <w:pPr>
        <w:pStyle w:val="CommentText"/>
      </w:pPr>
      <w:ins w:id="190" w:author="Michael Hasselmo" w:date="2019-04-08T23:40:00Z">
        <w:r>
          <w:rPr>
            <w:rStyle w:val="CommentReference"/>
          </w:rPr>
          <w:annotationRef/>
        </w:r>
      </w:ins>
      <w:r>
        <w:t>Awkward word as a plural noun “focuses”</w:t>
      </w:r>
    </w:p>
  </w:comment>
</w:comments>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C7C8E62" w14:textId="77777777" w:rsidR="004148BE" w:rsidRDefault="004148BE" w:rsidP="002112A8">
      <w:r>
        <w:separator/>
      </w:r>
    </w:p>
  </w:endnote>
  <w:endnote w:type="continuationSeparator" w:id="0">
    <w:p w14:paraId="1185C7A9" w14:textId="77777777" w:rsidR="004148BE" w:rsidRDefault="004148BE" w:rsidP="002112A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ＭＳ ゴシック">
    <w:charset w:val="4E"/>
    <w:family w:val="auto"/>
    <w:pitch w:val="variable"/>
    <w:sig w:usb0="E00002FF" w:usb1="6AC7FDFB" w:usb2="00000012" w:usb3="00000000" w:csb0="0002009F" w:csb1="00000000"/>
  </w:font>
  <w:font w:name="Lucida Grande">
    <w:panose1 w:val="020B0600040502020204"/>
    <w:charset w:val="00"/>
    <w:family w:val="auto"/>
    <w:pitch w:val="variable"/>
    <w:sig w:usb0="E1000AEF" w:usb1="5000A1FF" w:usb2="00000000" w:usb3="00000000" w:csb0="000001BF" w:csb1="00000000"/>
  </w:font>
  <w:font w:name="Monaco">
    <w:panose1 w:val="02000500000000000000"/>
    <w:charset w:val="00"/>
    <w:family w:val="auto"/>
    <w:pitch w:val="variable"/>
    <w:sig w:usb0="A00002FF" w:usb1="500039FB" w:usb2="00000000" w:usb3="00000000" w:csb0="00000197" w:csb1="00000000"/>
  </w:font>
  <w:font w:name="Tahoma">
    <w:panose1 w:val="020B0604030504040204"/>
    <w:charset w:val="00"/>
    <w:family w:val="auto"/>
    <w:pitch w:val="variable"/>
    <w:sig w:usb0="E1002AFF" w:usb1="C000605B" w:usb2="00000029" w:usb3="00000000" w:csb0="000101FF" w:csb1="00000000"/>
  </w:font>
  <w:font w:name="Lucida Sans Unicode">
    <w:panose1 w:val="020B0602030504020204"/>
    <w:charset w:val="00"/>
    <w:family w:val="auto"/>
    <w:pitch w:val="variable"/>
    <w:sig w:usb0="80000AFF" w:usb1="0000396B" w:usb2="00000000" w:usb3="00000000" w:csb0="000000BF" w:csb1="00000000"/>
  </w:font>
  <w:font w:name="Cambria Math">
    <w:panose1 w:val="02040503050406030204"/>
    <w:charset w:val="00"/>
    <w:family w:val="auto"/>
    <w:pitch w:val="variable"/>
    <w:sig w:usb0="E00002FF" w:usb1="420024FF" w:usb2="00000000" w:usb3="00000000" w:csb0="0000019F" w:csb1="00000000"/>
  </w:font>
  <w:font w:name="Bradley Hand Bold">
    <w:panose1 w:val="00000700000000000000"/>
    <w:charset w:val="00"/>
    <w:family w:val="auto"/>
    <w:pitch w:val="variable"/>
    <w:sig w:usb0="800000FF" w:usb1="5000204A" w:usb2="00000000" w:usb3="00000000" w:csb0="00000111" w:csb1="00000000"/>
  </w:font>
  <w:font w:name="OCR A Std">
    <w:panose1 w:val="020F0609000104060307"/>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Calibri">
    <w:altName w:val="Calibri"/>
    <w:panose1 w:val="020F0502020204030204"/>
    <w:charset w:val="00"/>
    <w:family w:val="auto"/>
    <w:pitch w:val="variable"/>
    <w:sig w:usb0="E10002FF" w:usb1="4000ACFF" w:usb2="00000009"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70FAEFE" w14:textId="77777777" w:rsidR="004148BE" w:rsidRDefault="004148BE" w:rsidP="00A16A79">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50AA6A11" w14:textId="77777777" w:rsidR="004148BE" w:rsidRDefault="004148BE">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FB92B6D" w14:textId="77777777" w:rsidR="004148BE" w:rsidRPr="000A05E4" w:rsidRDefault="004148BE" w:rsidP="00A16A79">
    <w:pPr>
      <w:pStyle w:val="Footer"/>
      <w:framePr w:wrap="around" w:vAnchor="text" w:hAnchor="margin" w:xAlign="center" w:y="1"/>
      <w:rPr>
        <w:rStyle w:val="PageNumber"/>
        <w:rFonts w:cs="Times New Roman"/>
      </w:rPr>
    </w:pPr>
    <w:r w:rsidRPr="000A05E4">
      <w:rPr>
        <w:rStyle w:val="PageNumber"/>
        <w:rFonts w:cs="Times New Roman"/>
      </w:rPr>
      <w:fldChar w:fldCharType="begin"/>
    </w:r>
    <w:r w:rsidRPr="000A05E4">
      <w:rPr>
        <w:rStyle w:val="PageNumber"/>
        <w:rFonts w:cs="Times New Roman"/>
      </w:rPr>
      <w:instrText xml:space="preserve">PAGE  </w:instrText>
    </w:r>
    <w:r w:rsidRPr="000A05E4">
      <w:rPr>
        <w:rStyle w:val="PageNumber"/>
        <w:rFonts w:cs="Times New Roman"/>
      </w:rPr>
      <w:fldChar w:fldCharType="separate"/>
    </w:r>
    <w:r>
      <w:rPr>
        <w:rStyle w:val="PageNumber"/>
        <w:rFonts w:cs="Times New Roman"/>
        <w:noProof/>
      </w:rPr>
      <w:t>xvii</w:t>
    </w:r>
    <w:r w:rsidRPr="000A05E4">
      <w:rPr>
        <w:rStyle w:val="PageNumber"/>
        <w:rFonts w:cs="Times New Roman"/>
      </w:rPr>
      <w:fldChar w:fldCharType="end"/>
    </w:r>
  </w:p>
  <w:p w14:paraId="590ADF32" w14:textId="77777777" w:rsidR="004148BE" w:rsidRDefault="004148BE">
    <w:pPr>
      <w:pStyle w:val="Foo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EB76406" w14:textId="77777777" w:rsidR="004148BE" w:rsidRDefault="004148BE">
    <w:pPr>
      <w:pStyle w:val="Footer"/>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1DDC86E" w14:textId="77777777" w:rsidR="004148BE" w:rsidRDefault="004148BE">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C89394F" w14:textId="77777777" w:rsidR="004148BE" w:rsidRDefault="004148BE" w:rsidP="002112A8">
      <w:r>
        <w:separator/>
      </w:r>
    </w:p>
  </w:footnote>
  <w:footnote w:type="continuationSeparator" w:id="0">
    <w:p w14:paraId="2CAA1E42" w14:textId="77777777" w:rsidR="004148BE" w:rsidRDefault="004148BE" w:rsidP="002112A8">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C4E3511" w14:textId="77777777" w:rsidR="004148BE" w:rsidRDefault="004148BE" w:rsidP="00C87F94">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443BD04" w14:textId="77777777" w:rsidR="004148BE" w:rsidRDefault="004148BE" w:rsidP="00C87F94">
    <w:pPr>
      <w:pStyle w:val="Header"/>
      <w:ind w:right="360"/>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B5F448C" w14:textId="77777777" w:rsidR="004148BE" w:rsidRDefault="004148BE">
    <w:pPr>
      <w:pStyle w:val="Header"/>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F56B0E8" w14:textId="77777777" w:rsidR="004148BE" w:rsidRPr="000A05E4" w:rsidRDefault="004148BE" w:rsidP="00C87F94">
    <w:pPr>
      <w:pStyle w:val="Header"/>
      <w:framePr w:wrap="around" w:vAnchor="text" w:hAnchor="margin" w:xAlign="right" w:y="1"/>
      <w:rPr>
        <w:rStyle w:val="PageNumber"/>
        <w:rFonts w:cs="Times New Roman"/>
      </w:rPr>
    </w:pPr>
    <w:r w:rsidRPr="000A05E4">
      <w:rPr>
        <w:rStyle w:val="PageNumber"/>
        <w:rFonts w:cs="Times New Roman"/>
      </w:rPr>
      <w:fldChar w:fldCharType="begin"/>
    </w:r>
    <w:r w:rsidRPr="000A05E4">
      <w:rPr>
        <w:rStyle w:val="PageNumber"/>
        <w:rFonts w:cs="Times New Roman"/>
      </w:rPr>
      <w:instrText xml:space="preserve">PAGE  </w:instrText>
    </w:r>
    <w:r w:rsidRPr="000A05E4">
      <w:rPr>
        <w:rStyle w:val="PageNumber"/>
        <w:rFonts w:cs="Times New Roman"/>
      </w:rPr>
      <w:fldChar w:fldCharType="separate"/>
    </w:r>
    <w:r w:rsidR="00C66EA6">
      <w:rPr>
        <w:rStyle w:val="PageNumber"/>
        <w:rFonts w:cs="Times New Roman"/>
        <w:noProof/>
      </w:rPr>
      <w:t>174</w:t>
    </w:r>
    <w:r w:rsidRPr="000A05E4">
      <w:rPr>
        <w:rStyle w:val="PageNumber"/>
        <w:rFonts w:cs="Times New Roman"/>
      </w:rPr>
      <w:fldChar w:fldCharType="end"/>
    </w:r>
  </w:p>
  <w:p w14:paraId="1BCBD2C9" w14:textId="77777777" w:rsidR="004148BE" w:rsidRDefault="004148BE" w:rsidP="00C87F94">
    <w:pPr>
      <w:pStyle w:val="Header"/>
      <w:ind w:right="360"/>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82FE868" w14:textId="77777777" w:rsidR="004148BE" w:rsidRDefault="004148BE" w:rsidP="00C87F94">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6F39135A" w14:textId="77777777" w:rsidR="004148BE" w:rsidRDefault="004148BE" w:rsidP="00C87F94">
    <w:pPr>
      <w:pStyle w:val="Header"/>
      <w:ind w:right="360"/>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9B4758"/>
    <w:multiLevelType w:val="multilevel"/>
    <w:tmpl w:val="61325218"/>
    <w:lvl w:ilvl="0">
      <w:start w:val="1"/>
      <w:numFmt w:val="lowerLetter"/>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1">
    <w:nsid w:val="01A67036"/>
    <w:multiLevelType w:val="hybridMultilevel"/>
    <w:tmpl w:val="7490373E"/>
    <w:lvl w:ilvl="0" w:tplc="166EBF60">
      <w:start w:val="1"/>
      <w:numFmt w:val="upperLetter"/>
      <w:lvlText w:val="(%1)"/>
      <w:lvlJc w:val="left"/>
      <w:pPr>
        <w:ind w:left="760" w:hanging="40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3544A73"/>
    <w:multiLevelType w:val="hybridMultilevel"/>
    <w:tmpl w:val="D3F28A36"/>
    <w:lvl w:ilvl="0" w:tplc="4E80ECF4">
      <w:start w:val="1"/>
      <w:numFmt w:val="upperLetter"/>
      <w:lvlText w:val="(%1)"/>
      <w:lvlJc w:val="left"/>
      <w:pPr>
        <w:ind w:left="760" w:hanging="40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56F32B9"/>
    <w:multiLevelType w:val="multilevel"/>
    <w:tmpl w:val="61325218"/>
    <w:lvl w:ilvl="0">
      <w:start w:val="1"/>
      <w:numFmt w:val="lowerLetter"/>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4">
    <w:nsid w:val="13F55366"/>
    <w:multiLevelType w:val="hybridMultilevel"/>
    <w:tmpl w:val="D4ECE438"/>
    <w:lvl w:ilvl="0" w:tplc="EB9C3DF2">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20AF13B1"/>
    <w:multiLevelType w:val="hybridMultilevel"/>
    <w:tmpl w:val="9DE8713E"/>
    <w:lvl w:ilvl="0" w:tplc="AC0A72EE">
      <w:start w:val="1"/>
      <w:numFmt w:val="upperLetter"/>
      <w:lvlText w:val="(%1)"/>
      <w:lvlJc w:val="left"/>
      <w:pPr>
        <w:ind w:left="760" w:hanging="40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3331301"/>
    <w:multiLevelType w:val="multilevel"/>
    <w:tmpl w:val="77CC6D9C"/>
    <w:lvl w:ilvl="0">
      <w:start w:val="1"/>
      <w:numFmt w:val="decimal"/>
      <w:lvlText w:val="%1."/>
      <w:lvlJc w:val="left"/>
      <w:pPr>
        <w:ind w:left="108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7">
    <w:nsid w:val="366A2EFB"/>
    <w:multiLevelType w:val="multilevel"/>
    <w:tmpl w:val="61325218"/>
    <w:lvl w:ilvl="0">
      <w:start w:val="1"/>
      <w:numFmt w:val="lowerLetter"/>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8">
    <w:nsid w:val="40AC41D9"/>
    <w:multiLevelType w:val="hybridMultilevel"/>
    <w:tmpl w:val="61325218"/>
    <w:lvl w:ilvl="0" w:tplc="ADE8288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4EAC681A"/>
    <w:multiLevelType w:val="multilevel"/>
    <w:tmpl w:val="61325218"/>
    <w:lvl w:ilvl="0">
      <w:start w:val="1"/>
      <w:numFmt w:val="lowerLetter"/>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10">
    <w:nsid w:val="52332E50"/>
    <w:multiLevelType w:val="hybridMultilevel"/>
    <w:tmpl w:val="525AA69C"/>
    <w:lvl w:ilvl="0" w:tplc="C92C5340">
      <w:start w:val="1"/>
      <w:numFmt w:val="upperLetter"/>
      <w:lvlText w:val="(%1)"/>
      <w:lvlJc w:val="left"/>
      <w:pPr>
        <w:ind w:left="760" w:hanging="40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574836F6"/>
    <w:multiLevelType w:val="hybridMultilevel"/>
    <w:tmpl w:val="4ECC5C42"/>
    <w:lvl w:ilvl="0" w:tplc="B9F22EC2">
      <w:start w:val="1"/>
      <w:numFmt w:val="upperLetter"/>
      <w:lvlText w:val="(%1)"/>
      <w:lvlJc w:val="left"/>
      <w:pPr>
        <w:ind w:left="760" w:hanging="40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5D3511E3"/>
    <w:multiLevelType w:val="hybridMultilevel"/>
    <w:tmpl w:val="42DC4498"/>
    <w:lvl w:ilvl="0" w:tplc="1E087FF4">
      <w:start w:val="1"/>
      <w:numFmt w:val="upperLetter"/>
      <w:lvlText w:val="(%1)"/>
      <w:lvlJc w:val="left"/>
      <w:pPr>
        <w:ind w:left="760" w:hanging="40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60F60D7E"/>
    <w:multiLevelType w:val="multilevel"/>
    <w:tmpl w:val="61325218"/>
    <w:lvl w:ilvl="0">
      <w:start w:val="1"/>
      <w:numFmt w:val="lowerLetter"/>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14">
    <w:nsid w:val="65623C52"/>
    <w:multiLevelType w:val="multilevel"/>
    <w:tmpl w:val="61325218"/>
    <w:lvl w:ilvl="0">
      <w:start w:val="1"/>
      <w:numFmt w:val="lowerLetter"/>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15">
    <w:nsid w:val="675C7EC2"/>
    <w:multiLevelType w:val="multilevel"/>
    <w:tmpl w:val="61325218"/>
    <w:lvl w:ilvl="0">
      <w:start w:val="1"/>
      <w:numFmt w:val="lowerLetter"/>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16">
    <w:nsid w:val="6B2D5FFE"/>
    <w:multiLevelType w:val="hybridMultilevel"/>
    <w:tmpl w:val="A8A2E376"/>
    <w:lvl w:ilvl="0" w:tplc="04E06EF2">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6D96619E"/>
    <w:multiLevelType w:val="hybridMultilevel"/>
    <w:tmpl w:val="A34ACC1E"/>
    <w:lvl w:ilvl="0" w:tplc="0096D038">
      <w:start w:val="1"/>
      <w:numFmt w:val="upperLetter"/>
      <w:lvlText w:val="(%1)"/>
      <w:lvlJc w:val="left"/>
      <w:pPr>
        <w:ind w:left="760" w:hanging="40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6E021EE7"/>
    <w:multiLevelType w:val="hybridMultilevel"/>
    <w:tmpl w:val="7158CB54"/>
    <w:lvl w:ilvl="0" w:tplc="28605692">
      <w:start w:val="1"/>
      <w:numFmt w:val="upperLetter"/>
      <w:lvlText w:val="(%1)"/>
      <w:lvlJc w:val="left"/>
      <w:pPr>
        <w:ind w:left="760" w:hanging="40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71953730"/>
    <w:multiLevelType w:val="multilevel"/>
    <w:tmpl w:val="1618F462"/>
    <w:lvl w:ilvl="0">
      <w:start w:val="1"/>
      <w:numFmt w:val="decimal"/>
      <w:lvlText w:val="%1."/>
      <w:lvlJc w:val="left"/>
      <w:pPr>
        <w:tabs>
          <w:tab w:val="num" w:pos="720"/>
        </w:tabs>
        <w:ind w:left="360" w:hanging="360"/>
      </w:pPr>
      <w:rPr>
        <w:rFonts w:hint="default"/>
      </w:rPr>
    </w:lvl>
    <w:lvl w:ilvl="1">
      <w:start w:val="1"/>
      <w:numFmt w:val="decimal"/>
      <w:pStyle w:val="Heading2"/>
      <w:lvlText w:val="%1.%2."/>
      <w:lvlJc w:val="left"/>
      <w:pPr>
        <w:ind w:left="720" w:hanging="720"/>
      </w:pPr>
      <w:rPr>
        <w:rFonts w:hint="default"/>
      </w:rPr>
    </w:lvl>
    <w:lvl w:ilvl="2">
      <w:start w:val="1"/>
      <w:numFmt w:val="decimal"/>
      <w:pStyle w:val="Heading3"/>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19"/>
  </w:num>
  <w:num w:numId="2">
    <w:abstractNumId w:val="6"/>
  </w:num>
  <w:num w:numId="3">
    <w:abstractNumId w:val="12"/>
  </w:num>
  <w:num w:numId="4">
    <w:abstractNumId w:val="17"/>
  </w:num>
  <w:num w:numId="5">
    <w:abstractNumId w:val="18"/>
  </w:num>
  <w:num w:numId="6">
    <w:abstractNumId w:val="2"/>
  </w:num>
  <w:num w:numId="7">
    <w:abstractNumId w:val="1"/>
  </w:num>
  <w:num w:numId="8">
    <w:abstractNumId w:val="11"/>
  </w:num>
  <w:num w:numId="9">
    <w:abstractNumId w:val="10"/>
  </w:num>
  <w:num w:numId="10">
    <w:abstractNumId w:val="5"/>
  </w:num>
  <w:num w:numId="11">
    <w:abstractNumId w:val="16"/>
  </w:num>
  <w:num w:numId="12">
    <w:abstractNumId w:val="4"/>
  </w:num>
  <w:num w:numId="13">
    <w:abstractNumId w:val="8"/>
  </w:num>
  <w:num w:numId="14">
    <w:abstractNumId w:val="0"/>
  </w:num>
  <w:num w:numId="15">
    <w:abstractNumId w:val="15"/>
  </w:num>
  <w:num w:numId="16">
    <w:abstractNumId w:val="14"/>
  </w:num>
  <w:num w:numId="17">
    <w:abstractNumId w:val="3"/>
  </w:num>
  <w:num w:numId="18">
    <w:abstractNumId w:val="7"/>
  </w:num>
  <w:num w:numId="19">
    <w:abstractNumId w:val="13"/>
  </w:num>
  <w:num w:numId="20">
    <w:abstractNumId w:val="9"/>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60"/>
  <w:proofState w:spelling="clean" w:grammar="clean"/>
  <w:trackRevisions/>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D27EE"/>
    <w:rsid w:val="0000126F"/>
    <w:rsid w:val="0000246A"/>
    <w:rsid w:val="00003E75"/>
    <w:rsid w:val="00006492"/>
    <w:rsid w:val="0001790A"/>
    <w:rsid w:val="00021117"/>
    <w:rsid w:val="00023AA5"/>
    <w:rsid w:val="00026E42"/>
    <w:rsid w:val="00031A3C"/>
    <w:rsid w:val="00033493"/>
    <w:rsid w:val="0004040E"/>
    <w:rsid w:val="000424B6"/>
    <w:rsid w:val="000427A0"/>
    <w:rsid w:val="0004336F"/>
    <w:rsid w:val="00043C99"/>
    <w:rsid w:val="00043D2C"/>
    <w:rsid w:val="00044798"/>
    <w:rsid w:val="00044DB9"/>
    <w:rsid w:val="00045120"/>
    <w:rsid w:val="00052860"/>
    <w:rsid w:val="00053800"/>
    <w:rsid w:val="00054994"/>
    <w:rsid w:val="00054AA5"/>
    <w:rsid w:val="000569C9"/>
    <w:rsid w:val="00057B5A"/>
    <w:rsid w:val="00057D6E"/>
    <w:rsid w:val="00060639"/>
    <w:rsid w:val="00063A1F"/>
    <w:rsid w:val="0006473D"/>
    <w:rsid w:val="00065003"/>
    <w:rsid w:val="00065B49"/>
    <w:rsid w:val="00071A04"/>
    <w:rsid w:val="00072274"/>
    <w:rsid w:val="00074A42"/>
    <w:rsid w:val="00075844"/>
    <w:rsid w:val="00082A7D"/>
    <w:rsid w:val="00082C33"/>
    <w:rsid w:val="000831D6"/>
    <w:rsid w:val="00087333"/>
    <w:rsid w:val="00090FEB"/>
    <w:rsid w:val="0009134A"/>
    <w:rsid w:val="00094121"/>
    <w:rsid w:val="00097DF6"/>
    <w:rsid w:val="00097F9E"/>
    <w:rsid w:val="000A05E4"/>
    <w:rsid w:val="000A2F0F"/>
    <w:rsid w:val="000A3761"/>
    <w:rsid w:val="000A3F39"/>
    <w:rsid w:val="000A6EA4"/>
    <w:rsid w:val="000A705B"/>
    <w:rsid w:val="000B07F9"/>
    <w:rsid w:val="000B2108"/>
    <w:rsid w:val="000B465D"/>
    <w:rsid w:val="000B4EF5"/>
    <w:rsid w:val="000B58B2"/>
    <w:rsid w:val="000B6BA2"/>
    <w:rsid w:val="000B7FEA"/>
    <w:rsid w:val="000C0A9E"/>
    <w:rsid w:val="000C1E19"/>
    <w:rsid w:val="000C3EED"/>
    <w:rsid w:val="000C62E0"/>
    <w:rsid w:val="000D2187"/>
    <w:rsid w:val="000D4165"/>
    <w:rsid w:val="000D41D7"/>
    <w:rsid w:val="000D47DF"/>
    <w:rsid w:val="000D4B69"/>
    <w:rsid w:val="000E4810"/>
    <w:rsid w:val="000E66E2"/>
    <w:rsid w:val="000E6772"/>
    <w:rsid w:val="000E7DF7"/>
    <w:rsid w:val="000F0B2C"/>
    <w:rsid w:val="000F3D7C"/>
    <w:rsid w:val="000F3DA9"/>
    <w:rsid w:val="000F4C00"/>
    <w:rsid w:val="000F4F8F"/>
    <w:rsid w:val="000F5339"/>
    <w:rsid w:val="000F6BE0"/>
    <w:rsid w:val="000F7596"/>
    <w:rsid w:val="001002D7"/>
    <w:rsid w:val="00102466"/>
    <w:rsid w:val="00104163"/>
    <w:rsid w:val="001041F2"/>
    <w:rsid w:val="00104EDF"/>
    <w:rsid w:val="0010589B"/>
    <w:rsid w:val="001069F1"/>
    <w:rsid w:val="00107735"/>
    <w:rsid w:val="001126FC"/>
    <w:rsid w:val="00113AFB"/>
    <w:rsid w:val="001154A2"/>
    <w:rsid w:val="00120869"/>
    <w:rsid w:val="00130E5B"/>
    <w:rsid w:val="00137AE9"/>
    <w:rsid w:val="00140203"/>
    <w:rsid w:val="00147CC8"/>
    <w:rsid w:val="001508E8"/>
    <w:rsid w:val="00150AA2"/>
    <w:rsid w:val="001515DE"/>
    <w:rsid w:val="00151663"/>
    <w:rsid w:val="00153076"/>
    <w:rsid w:val="00154485"/>
    <w:rsid w:val="00160048"/>
    <w:rsid w:val="001615F6"/>
    <w:rsid w:val="00161809"/>
    <w:rsid w:val="00162197"/>
    <w:rsid w:val="00166BF4"/>
    <w:rsid w:val="00170292"/>
    <w:rsid w:val="00171438"/>
    <w:rsid w:val="001744AB"/>
    <w:rsid w:val="001772C0"/>
    <w:rsid w:val="00185BF0"/>
    <w:rsid w:val="001868B2"/>
    <w:rsid w:val="00186F7A"/>
    <w:rsid w:val="001920AE"/>
    <w:rsid w:val="001923A8"/>
    <w:rsid w:val="0019247E"/>
    <w:rsid w:val="00193F22"/>
    <w:rsid w:val="00195679"/>
    <w:rsid w:val="001956AB"/>
    <w:rsid w:val="001973A4"/>
    <w:rsid w:val="001A02FD"/>
    <w:rsid w:val="001A381D"/>
    <w:rsid w:val="001A7D8E"/>
    <w:rsid w:val="001B013D"/>
    <w:rsid w:val="001B121F"/>
    <w:rsid w:val="001B3DEE"/>
    <w:rsid w:val="001B541D"/>
    <w:rsid w:val="001C222B"/>
    <w:rsid w:val="001C2441"/>
    <w:rsid w:val="001C4BF5"/>
    <w:rsid w:val="001C5FF1"/>
    <w:rsid w:val="001C6B5E"/>
    <w:rsid w:val="001C77C5"/>
    <w:rsid w:val="001D043D"/>
    <w:rsid w:val="001D04E0"/>
    <w:rsid w:val="001D18C3"/>
    <w:rsid w:val="001D25CA"/>
    <w:rsid w:val="001D36F6"/>
    <w:rsid w:val="001D6774"/>
    <w:rsid w:val="001D7D0F"/>
    <w:rsid w:val="001E1273"/>
    <w:rsid w:val="001E1FD6"/>
    <w:rsid w:val="001E4346"/>
    <w:rsid w:val="001E7358"/>
    <w:rsid w:val="001F5F18"/>
    <w:rsid w:val="00200996"/>
    <w:rsid w:val="00200AA7"/>
    <w:rsid w:val="002013C4"/>
    <w:rsid w:val="002016B0"/>
    <w:rsid w:val="00203867"/>
    <w:rsid w:val="002051C4"/>
    <w:rsid w:val="00206C94"/>
    <w:rsid w:val="00207097"/>
    <w:rsid w:val="00207099"/>
    <w:rsid w:val="00207C3F"/>
    <w:rsid w:val="002112A8"/>
    <w:rsid w:val="00212BC2"/>
    <w:rsid w:val="002162BE"/>
    <w:rsid w:val="0021667A"/>
    <w:rsid w:val="00216B8B"/>
    <w:rsid w:val="00220B3B"/>
    <w:rsid w:val="00222E8A"/>
    <w:rsid w:val="00226048"/>
    <w:rsid w:val="0023012C"/>
    <w:rsid w:val="00233F94"/>
    <w:rsid w:val="0023703D"/>
    <w:rsid w:val="002407A1"/>
    <w:rsid w:val="00241468"/>
    <w:rsid w:val="002426E7"/>
    <w:rsid w:val="00242705"/>
    <w:rsid w:val="00244747"/>
    <w:rsid w:val="00245DB7"/>
    <w:rsid w:val="0025138A"/>
    <w:rsid w:val="0025262F"/>
    <w:rsid w:val="00253000"/>
    <w:rsid w:val="00254250"/>
    <w:rsid w:val="00254CF0"/>
    <w:rsid w:val="00257004"/>
    <w:rsid w:val="0025778A"/>
    <w:rsid w:val="00261DDD"/>
    <w:rsid w:val="00266E1E"/>
    <w:rsid w:val="002719A8"/>
    <w:rsid w:val="00272228"/>
    <w:rsid w:val="00275666"/>
    <w:rsid w:val="00276507"/>
    <w:rsid w:val="00276928"/>
    <w:rsid w:val="00277A3B"/>
    <w:rsid w:val="00277C41"/>
    <w:rsid w:val="00280570"/>
    <w:rsid w:val="00280E42"/>
    <w:rsid w:val="0028206E"/>
    <w:rsid w:val="002823E6"/>
    <w:rsid w:val="0028329D"/>
    <w:rsid w:val="00284E0B"/>
    <w:rsid w:val="002850B4"/>
    <w:rsid w:val="002872CA"/>
    <w:rsid w:val="00287420"/>
    <w:rsid w:val="00297225"/>
    <w:rsid w:val="002A617F"/>
    <w:rsid w:val="002A7F50"/>
    <w:rsid w:val="002B30B8"/>
    <w:rsid w:val="002B325A"/>
    <w:rsid w:val="002B74CC"/>
    <w:rsid w:val="002B75B0"/>
    <w:rsid w:val="002C10D1"/>
    <w:rsid w:val="002C291E"/>
    <w:rsid w:val="002C2DE9"/>
    <w:rsid w:val="002D2ADF"/>
    <w:rsid w:val="002D50E5"/>
    <w:rsid w:val="002D5122"/>
    <w:rsid w:val="002D5791"/>
    <w:rsid w:val="002D68BF"/>
    <w:rsid w:val="002D7EC6"/>
    <w:rsid w:val="002E1076"/>
    <w:rsid w:val="002E3E9A"/>
    <w:rsid w:val="002E43E0"/>
    <w:rsid w:val="002E5749"/>
    <w:rsid w:val="002F1E50"/>
    <w:rsid w:val="002F2C92"/>
    <w:rsid w:val="002F624C"/>
    <w:rsid w:val="00301A99"/>
    <w:rsid w:val="00303A22"/>
    <w:rsid w:val="003134B6"/>
    <w:rsid w:val="00314EA5"/>
    <w:rsid w:val="00316BE3"/>
    <w:rsid w:val="0032234C"/>
    <w:rsid w:val="003226D8"/>
    <w:rsid w:val="003246FA"/>
    <w:rsid w:val="00326BB1"/>
    <w:rsid w:val="00331E35"/>
    <w:rsid w:val="00334C88"/>
    <w:rsid w:val="00335B23"/>
    <w:rsid w:val="00335F56"/>
    <w:rsid w:val="003426F1"/>
    <w:rsid w:val="00346CE8"/>
    <w:rsid w:val="003547DD"/>
    <w:rsid w:val="00356004"/>
    <w:rsid w:val="00361F83"/>
    <w:rsid w:val="0036502F"/>
    <w:rsid w:val="003657FF"/>
    <w:rsid w:val="0037001D"/>
    <w:rsid w:val="003742D4"/>
    <w:rsid w:val="0038056A"/>
    <w:rsid w:val="0038229F"/>
    <w:rsid w:val="0038614F"/>
    <w:rsid w:val="003863E2"/>
    <w:rsid w:val="00387DF2"/>
    <w:rsid w:val="00390FC2"/>
    <w:rsid w:val="0039584A"/>
    <w:rsid w:val="003A044A"/>
    <w:rsid w:val="003A1526"/>
    <w:rsid w:val="003A1FF1"/>
    <w:rsid w:val="003A6A21"/>
    <w:rsid w:val="003A73F7"/>
    <w:rsid w:val="003B08E0"/>
    <w:rsid w:val="003B4FAB"/>
    <w:rsid w:val="003C1D38"/>
    <w:rsid w:val="003C482E"/>
    <w:rsid w:val="003C5973"/>
    <w:rsid w:val="003C6278"/>
    <w:rsid w:val="003C67AC"/>
    <w:rsid w:val="003C69ED"/>
    <w:rsid w:val="003D0881"/>
    <w:rsid w:val="003D213B"/>
    <w:rsid w:val="003D27BC"/>
    <w:rsid w:val="003D27EE"/>
    <w:rsid w:val="003D32DB"/>
    <w:rsid w:val="003D5778"/>
    <w:rsid w:val="003E05E6"/>
    <w:rsid w:val="003E2A0C"/>
    <w:rsid w:val="003E4D54"/>
    <w:rsid w:val="003E5272"/>
    <w:rsid w:val="003F4E59"/>
    <w:rsid w:val="003F5980"/>
    <w:rsid w:val="00403E26"/>
    <w:rsid w:val="00412410"/>
    <w:rsid w:val="00413ACF"/>
    <w:rsid w:val="004148BE"/>
    <w:rsid w:val="00415214"/>
    <w:rsid w:val="0041536F"/>
    <w:rsid w:val="00415481"/>
    <w:rsid w:val="00415A0A"/>
    <w:rsid w:val="00415D46"/>
    <w:rsid w:val="0041749E"/>
    <w:rsid w:val="004177E8"/>
    <w:rsid w:val="00420EA5"/>
    <w:rsid w:val="0042105D"/>
    <w:rsid w:val="0042375E"/>
    <w:rsid w:val="004244AE"/>
    <w:rsid w:val="00424B5B"/>
    <w:rsid w:val="00425644"/>
    <w:rsid w:val="004307D6"/>
    <w:rsid w:val="00431B2F"/>
    <w:rsid w:val="0043299E"/>
    <w:rsid w:val="00432F31"/>
    <w:rsid w:val="00433297"/>
    <w:rsid w:val="004373C9"/>
    <w:rsid w:val="0044199E"/>
    <w:rsid w:val="00454206"/>
    <w:rsid w:val="00456A75"/>
    <w:rsid w:val="00464CF5"/>
    <w:rsid w:val="004700B7"/>
    <w:rsid w:val="00471007"/>
    <w:rsid w:val="00471A36"/>
    <w:rsid w:val="00475087"/>
    <w:rsid w:val="00477697"/>
    <w:rsid w:val="00480FA9"/>
    <w:rsid w:val="004837D8"/>
    <w:rsid w:val="00485187"/>
    <w:rsid w:val="00493433"/>
    <w:rsid w:val="0049386E"/>
    <w:rsid w:val="0049404E"/>
    <w:rsid w:val="004A733F"/>
    <w:rsid w:val="004B0944"/>
    <w:rsid w:val="004B3D30"/>
    <w:rsid w:val="004C0813"/>
    <w:rsid w:val="004C31C1"/>
    <w:rsid w:val="004C51FD"/>
    <w:rsid w:val="004C64DF"/>
    <w:rsid w:val="004C69E6"/>
    <w:rsid w:val="004D50AE"/>
    <w:rsid w:val="004E4EB4"/>
    <w:rsid w:val="004E7BA2"/>
    <w:rsid w:val="004F09A6"/>
    <w:rsid w:val="004F0B13"/>
    <w:rsid w:val="004F3A39"/>
    <w:rsid w:val="004F56DF"/>
    <w:rsid w:val="005101F4"/>
    <w:rsid w:val="00510928"/>
    <w:rsid w:val="005112F0"/>
    <w:rsid w:val="00520369"/>
    <w:rsid w:val="00530413"/>
    <w:rsid w:val="00530EF2"/>
    <w:rsid w:val="00531465"/>
    <w:rsid w:val="00533A02"/>
    <w:rsid w:val="00537CE7"/>
    <w:rsid w:val="00555FF6"/>
    <w:rsid w:val="005572B9"/>
    <w:rsid w:val="0056175E"/>
    <w:rsid w:val="005637FA"/>
    <w:rsid w:val="00564A0F"/>
    <w:rsid w:val="00570644"/>
    <w:rsid w:val="00570AD2"/>
    <w:rsid w:val="0057440D"/>
    <w:rsid w:val="00576A83"/>
    <w:rsid w:val="00581067"/>
    <w:rsid w:val="00581F47"/>
    <w:rsid w:val="00582824"/>
    <w:rsid w:val="0058556D"/>
    <w:rsid w:val="005868A9"/>
    <w:rsid w:val="005868E2"/>
    <w:rsid w:val="005876B0"/>
    <w:rsid w:val="00592526"/>
    <w:rsid w:val="005948DD"/>
    <w:rsid w:val="005950CA"/>
    <w:rsid w:val="00596729"/>
    <w:rsid w:val="005A0732"/>
    <w:rsid w:val="005A0A93"/>
    <w:rsid w:val="005B00D5"/>
    <w:rsid w:val="005B0486"/>
    <w:rsid w:val="005B0DA2"/>
    <w:rsid w:val="005B33F6"/>
    <w:rsid w:val="005B6101"/>
    <w:rsid w:val="005C03D6"/>
    <w:rsid w:val="005C09A6"/>
    <w:rsid w:val="005C15C7"/>
    <w:rsid w:val="005C185C"/>
    <w:rsid w:val="005C1B6E"/>
    <w:rsid w:val="005C1B7C"/>
    <w:rsid w:val="005C2377"/>
    <w:rsid w:val="005C3285"/>
    <w:rsid w:val="005C4A6F"/>
    <w:rsid w:val="005C5959"/>
    <w:rsid w:val="005C73F6"/>
    <w:rsid w:val="005D32F4"/>
    <w:rsid w:val="005D4B62"/>
    <w:rsid w:val="005D7173"/>
    <w:rsid w:val="005E0050"/>
    <w:rsid w:val="005F0D20"/>
    <w:rsid w:val="005F1F99"/>
    <w:rsid w:val="005F2A6A"/>
    <w:rsid w:val="005F2CB9"/>
    <w:rsid w:val="005F4F2D"/>
    <w:rsid w:val="005F65BA"/>
    <w:rsid w:val="005F6957"/>
    <w:rsid w:val="005F7A5B"/>
    <w:rsid w:val="006024FA"/>
    <w:rsid w:val="00604845"/>
    <w:rsid w:val="0060652A"/>
    <w:rsid w:val="00606D8E"/>
    <w:rsid w:val="00607C9F"/>
    <w:rsid w:val="00613838"/>
    <w:rsid w:val="00614EDF"/>
    <w:rsid w:val="00620064"/>
    <w:rsid w:val="006207FA"/>
    <w:rsid w:val="00620EC8"/>
    <w:rsid w:val="006244A4"/>
    <w:rsid w:val="006248BD"/>
    <w:rsid w:val="006252E5"/>
    <w:rsid w:val="006259B6"/>
    <w:rsid w:val="006259C5"/>
    <w:rsid w:val="00626978"/>
    <w:rsid w:val="00631A34"/>
    <w:rsid w:val="00632D95"/>
    <w:rsid w:val="006412ED"/>
    <w:rsid w:val="00641B54"/>
    <w:rsid w:val="00655494"/>
    <w:rsid w:val="0065563D"/>
    <w:rsid w:val="00655F84"/>
    <w:rsid w:val="00657DAF"/>
    <w:rsid w:val="006605D8"/>
    <w:rsid w:val="00660784"/>
    <w:rsid w:val="00670CB6"/>
    <w:rsid w:val="00673F89"/>
    <w:rsid w:val="00680ACE"/>
    <w:rsid w:val="0068373A"/>
    <w:rsid w:val="00692BBC"/>
    <w:rsid w:val="00692E88"/>
    <w:rsid w:val="00694850"/>
    <w:rsid w:val="006968FA"/>
    <w:rsid w:val="0069760F"/>
    <w:rsid w:val="006A79D3"/>
    <w:rsid w:val="006A79DF"/>
    <w:rsid w:val="006B2779"/>
    <w:rsid w:val="006B419A"/>
    <w:rsid w:val="006B51C2"/>
    <w:rsid w:val="006B62DB"/>
    <w:rsid w:val="006B69DF"/>
    <w:rsid w:val="006B7184"/>
    <w:rsid w:val="006C30BF"/>
    <w:rsid w:val="006C3E82"/>
    <w:rsid w:val="006C767D"/>
    <w:rsid w:val="006D2177"/>
    <w:rsid w:val="006D2341"/>
    <w:rsid w:val="006D281E"/>
    <w:rsid w:val="006D41FC"/>
    <w:rsid w:val="006E0036"/>
    <w:rsid w:val="006E2631"/>
    <w:rsid w:val="006E4994"/>
    <w:rsid w:val="006E516B"/>
    <w:rsid w:val="006E589F"/>
    <w:rsid w:val="006F1E25"/>
    <w:rsid w:val="006F6230"/>
    <w:rsid w:val="0070618A"/>
    <w:rsid w:val="00706DF3"/>
    <w:rsid w:val="00707896"/>
    <w:rsid w:val="00712ABD"/>
    <w:rsid w:val="00715622"/>
    <w:rsid w:val="00716D13"/>
    <w:rsid w:val="0072455D"/>
    <w:rsid w:val="007259ED"/>
    <w:rsid w:val="00730655"/>
    <w:rsid w:val="00731ADB"/>
    <w:rsid w:val="00740891"/>
    <w:rsid w:val="00746E5B"/>
    <w:rsid w:val="007522F7"/>
    <w:rsid w:val="007528FA"/>
    <w:rsid w:val="00752E2F"/>
    <w:rsid w:val="0075349F"/>
    <w:rsid w:val="00753782"/>
    <w:rsid w:val="00754ABD"/>
    <w:rsid w:val="00756A87"/>
    <w:rsid w:val="00762913"/>
    <w:rsid w:val="00764A5E"/>
    <w:rsid w:val="00771AD6"/>
    <w:rsid w:val="00771DEF"/>
    <w:rsid w:val="0077226D"/>
    <w:rsid w:val="00781735"/>
    <w:rsid w:val="0078186E"/>
    <w:rsid w:val="00786BB9"/>
    <w:rsid w:val="00787863"/>
    <w:rsid w:val="00791795"/>
    <w:rsid w:val="00794B37"/>
    <w:rsid w:val="007A6123"/>
    <w:rsid w:val="007A74EA"/>
    <w:rsid w:val="007B0A7F"/>
    <w:rsid w:val="007C1D13"/>
    <w:rsid w:val="007C2BF3"/>
    <w:rsid w:val="007C6657"/>
    <w:rsid w:val="007C6EC1"/>
    <w:rsid w:val="007D0E0C"/>
    <w:rsid w:val="007D5AA2"/>
    <w:rsid w:val="007D7A80"/>
    <w:rsid w:val="007E1585"/>
    <w:rsid w:val="007E20E0"/>
    <w:rsid w:val="007E2550"/>
    <w:rsid w:val="007E52F4"/>
    <w:rsid w:val="007E530C"/>
    <w:rsid w:val="007E7437"/>
    <w:rsid w:val="007E77BA"/>
    <w:rsid w:val="007F160C"/>
    <w:rsid w:val="007F2B0C"/>
    <w:rsid w:val="007F2F02"/>
    <w:rsid w:val="0080048E"/>
    <w:rsid w:val="00800F1B"/>
    <w:rsid w:val="008034B2"/>
    <w:rsid w:val="0080762B"/>
    <w:rsid w:val="00810257"/>
    <w:rsid w:val="008103E0"/>
    <w:rsid w:val="0081480B"/>
    <w:rsid w:val="00816822"/>
    <w:rsid w:val="00825833"/>
    <w:rsid w:val="008265D6"/>
    <w:rsid w:val="00833823"/>
    <w:rsid w:val="00842D75"/>
    <w:rsid w:val="00843E53"/>
    <w:rsid w:val="00844568"/>
    <w:rsid w:val="00845D11"/>
    <w:rsid w:val="00852DE9"/>
    <w:rsid w:val="00854675"/>
    <w:rsid w:val="008560AE"/>
    <w:rsid w:val="00856D25"/>
    <w:rsid w:val="0086130D"/>
    <w:rsid w:val="00861B5C"/>
    <w:rsid w:val="00862F5E"/>
    <w:rsid w:val="00863B27"/>
    <w:rsid w:val="00864EEA"/>
    <w:rsid w:val="0086545E"/>
    <w:rsid w:val="00865556"/>
    <w:rsid w:val="00865CE7"/>
    <w:rsid w:val="00870850"/>
    <w:rsid w:val="00872A2C"/>
    <w:rsid w:val="00874A20"/>
    <w:rsid w:val="00877990"/>
    <w:rsid w:val="00885481"/>
    <w:rsid w:val="008861FB"/>
    <w:rsid w:val="008903B1"/>
    <w:rsid w:val="008927B2"/>
    <w:rsid w:val="00894783"/>
    <w:rsid w:val="008952D3"/>
    <w:rsid w:val="00895B25"/>
    <w:rsid w:val="00896107"/>
    <w:rsid w:val="00896524"/>
    <w:rsid w:val="008A2313"/>
    <w:rsid w:val="008A2AE9"/>
    <w:rsid w:val="008A2F20"/>
    <w:rsid w:val="008A3A50"/>
    <w:rsid w:val="008A566E"/>
    <w:rsid w:val="008A5EF9"/>
    <w:rsid w:val="008A79EB"/>
    <w:rsid w:val="008B0291"/>
    <w:rsid w:val="008B0B42"/>
    <w:rsid w:val="008B1F7C"/>
    <w:rsid w:val="008B6AC8"/>
    <w:rsid w:val="008B6CB2"/>
    <w:rsid w:val="008C6255"/>
    <w:rsid w:val="008C67A3"/>
    <w:rsid w:val="008D03C7"/>
    <w:rsid w:val="008D16D1"/>
    <w:rsid w:val="008D38D4"/>
    <w:rsid w:val="008D49D8"/>
    <w:rsid w:val="008E03B3"/>
    <w:rsid w:val="008E1172"/>
    <w:rsid w:val="008E17A8"/>
    <w:rsid w:val="008E7494"/>
    <w:rsid w:val="008F1DE6"/>
    <w:rsid w:val="008F21E7"/>
    <w:rsid w:val="008F2F28"/>
    <w:rsid w:val="008F3CE1"/>
    <w:rsid w:val="008F4089"/>
    <w:rsid w:val="00905E8C"/>
    <w:rsid w:val="009066E4"/>
    <w:rsid w:val="00912332"/>
    <w:rsid w:val="0091237E"/>
    <w:rsid w:val="0091575D"/>
    <w:rsid w:val="00915838"/>
    <w:rsid w:val="009169BB"/>
    <w:rsid w:val="00923E55"/>
    <w:rsid w:val="0092726A"/>
    <w:rsid w:val="009326F1"/>
    <w:rsid w:val="0093539A"/>
    <w:rsid w:val="00936757"/>
    <w:rsid w:val="009406DB"/>
    <w:rsid w:val="00940D7E"/>
    <w:rsid w:val="00942D3B"/>
    <w:rsid w:val="00944F1B"/>
    <w:rsid w:val="00944FEF"/>
    <w:rsid w:val="00947D03"/>
    <w:rsid w:val="00957891"/>
    <w:rsid w:val="00957AE1"/>
    <w:rsid w:val="00962756"/>
    <w:rsid w:val="0096603F"/>
    <w:rsid w:val="009727C5"/>
    <w:rsid w:val="00972F9B"/>
    <w:rsid w:val="009750CA"/>
    <w:rsid w:val="00982466"/>
    <w:rsid w:val="00983426"/>
    <w:rsid w:val="009842E7"/>
    <w:rsid w:val="009852FD"/>
    <w:rsid w:val="00987C65"/>
    <w:rsid w:val="0099437F"/>
    <w:rsid w:val="009A060D"/>
    <w:rsid w:val="009A753B"/>
    <w:rsid w:val="009A7694"/>
    <w:rsid w:val="009B2F28"/>
    <w:rsid w:val="009B5483"/>
    <w:rsid w:val="009B75CB"/>
    <w:rsid w:val="009B7A26"/>
    <w:rsid w:val="009C4026"/>
    <w:rsid w:val="009C4AA1"/>
    <w:rsid w:val="009D20BD"/>
    <w:rsid w:val="009D547D"/>
    <w:rsid w:val="009D5FA7"/>
    <w:rsid w:val="009D6BD9"/>
    <w:rsid w:val="009E09E1"/>
    <w:rsid w:val="009F107A"/>
    <w:rsid w:val="009F133A"/>
    <w:rsid w:val="009F3A8E"/>
    <w:rsid w:val="009F4287"/>
    <w:rsid w:val="00A01D3F"/>
    <w:rsid w:val="00A04125"/>
    <w:rsid w:val="00A052B6"/>
    <w:rsid w:val="00A0584A"/>
    <w:rsid w:val="00A1069B"/>
    <w:rsid w:val="00A10CB5"/>
    <w:rsid w:val="00A11411"/>
    <w:rsid w:val="00A12D08"/>
    <w:rsid w:val="00A1529A"/>
    <w:rsid w:val="00A16A79"/>
    <w:rsid w:val="00A227A7"/>
    <w:rsid w:val="00A3020A"/>
    <w:rsid w:val="00A30D8F"/>
    <w:rsid w:val="00A31545"/>
    <w:rsid w:val="00A32C6B"/>
    <w:rsid w:val="00A33C7E"/>
    <w:rsid w:val="00A34053"/>
    <w:rsid w:val="00A41573"/>
    <w:rsid w:val="00A418D6"/>
    <w:rsid w:val="00A42588"/>
    <w:rsid w:val="00A441B7"/>
    <w:rsid w:val="00A45CBA"/>
    <w:rsid w:val="00A46583"/>
    <w:rsid w:val="00A47602"/>
    <w:rsid w:val="00A53A33"/>
    <w:rsid w:val="00A53DCE"/>
    <w:rsid w:val="00A54A31"/>
    <w:rsid w:val="00A54DF6"/>
    <w:rsid w:val="00A56337"/>
    <w:rsid w:val="00A60C5C"/>
    <w:rsid w:val="00A624F2"/>
    <w:rsid w:val="00A66482"/>
    <w:rsid w:val="00A666D5"/>
    <w:rsid w:val="00A77C56"/>
    <w:rsid w:val="00A83B8A"/>
    <w:rsid w:val="00A84930"/>
    <w:rsid w:val="00A87404"/>
    <w:rsid w:val="00A91F12"/>
    <w:rsid w:val="00A93A80"/>
    <w:rsid w:val="00A93C65"/>
    <w:rsid w:val="00A9401C"/>
    <w:rsid w:val="00A943DF"/>
    <w:rsid w:val="00AA0CF6"/>
    <w:rsid w:val="00AA4070"/>
    <w:rsid w:val="00AA47E4"/>
    <w:rsid w:val="00AA6458"/>
    <w:rsid w:val="00AB4B97"/>
    <w:rsid w:val="00AC35FD"/>
    <w:rsid w:val="00AC69AB"/>
    <w:rsid w:val="00AC726E"/>
    <w:rsid w:val="00AD1568"/>
    <w:rsid w:val="00AD20C4"/>
    <w:rsid w:val="00AD34AA"/>
    <w:rsid w:val="00AD4E4D"/>
    <w:rsid w:val="00AD4F8B"/>
    <w:rsid w:val="00AE38AC"/>
    <w:rsid w:val="00AF478F"/>
    <w:rsid w:val="00AF61C0"/>
    <w:rsid w:val="00AF6F50"/>
    <w:rsid w:val="00B011EB"/>
    <w:rsid w:val="00B021DA"/>
    <w:rsid w:val="00B04817"/>
    <w:rsid w:val="00B20423"/>
    <w:rsid w:val="00B20DD8"/>
    <w:rsid w:val="00B21244"/>
    <w:rsid w:val="00B215E4"/>
    <w:rsid w:val="00B2291A"/>
    <w:rsid w:val="00B22DD9"/>
    <w:rsid w:val="00B244C4"/>
    <w:rsid w:val="00B307F0"/>
    <w:rsid w:val="00B33478"/>
    <w:rsid w:val="00B341EC"/>
    <w:rsid w:val="00B34C8F"/>
    <w:rsid w:val="00B36D6C"/>
    <w:rsid w:val="00B40C43"/>
    <w:rsid w:val="00B419C8"/>
    <w:rsid w:val="00B41ABA"/>
    <w:rsid w:val="00B44A94"/>
    <w:rsid w:val="00B45E8B"/>
    <w:rsid w:val="00B47ABB"/>
    <w:rsid w:val="00B47C9F"/>
    <w:rsid w:val="00B54FA7"/>
    <w:rsid w:val="00B560C9"/>
    <w:rsid w:val="00B602A4"/>
    <w:rsid w:val="00B62395"/>
    <w:rsid w:val="00B63EB2"/>
    <w:rsid w:val="00B65490"/>
    <w:rsid w:val="00B65DA0"/>
    <w:rsid w:val="00B6690C"/>
    <w:rsid w:val="00B707FB"/>
    <w:rsid w:val="00B77FC9"/>
    <w:rsid w:val="00B82025"/>
    <w:rsid w:val="00B85A7C"/>
    <w:rsid w:val="00B904AA"/>
    <w:rsid w:val="00B91904"/>
    <w:rsid w:val="00B93575"/>
    <w:rsid w:val="00B945B9"/>
    <w:rsid w:val="00B947C9"/>
    <w:rsid w:val="00B94E26"/>
    <w:rsid w:val="00B953FA"/>
    <w:rsid w:val="00B963FC"/>
    <w:rsid w:val="00BA2802"/>
    <w:rsid w:val="00BA604F"/>
    <w:rsid w:val="00BA6EDF"/>
    <w:rsid w:val="00BB31F6"/>
    <w:rsid w:val="00BB539C"/>
    <w:rsid w:val="00BB6205"/>
    <w:rsid w:val="00BB69B6"/>
    <w:rsid w:val="00BC0868"/>
    <w:rsid w:val="00BC1EB2"/>
    <w:rsid w:val="00BC33AA"/>
    <w:rsid w:val="00BC53C2"/>
    <w:rsid w:val="00BC6F52"/>
    <w:rsid w:val="00BC7C28"/>
    <w:rsid w:val="00BD0362"/>
    <w:rsid w:val="00BD094A"/>
    <w:rsid w:val="00BD3278"/>
    <w:rsid w:val="00BD3D9E"/>
    <w:rsid w:val="00BD445A"/>
    <w:rsid w:val="00BD4FB5"/>
    <w:rsid w:val="00BD76A7"/>
    <w:rsid w:val="00BD7A28"/>
    <w:rsid w:val="00BE2688"/>
    <w:rsid w:val="00BE3112"/>
    <w:rsid w:val="00BE7327"/>
    <w:rsid w:val="00BF0706"/>
    <w:rsid w:val="00BF2780"/>
    <w:rsid w:val="00BF34BD"/>
    <w:rsid w:val="00BF514D"/>
    <w:rsid w:val="00BF59B9"/>
    <w:rsid w:val="00BF6308"/>
    <w:rsid w:val="00C00B85"/>
    <w:rsid w:val="00C02E98"/>
    <w:rsid w:val="00C0463C"/>
    <w:rsid w:val="00C0608A"/>
    <w:rsid w:val="00C10F70"/>
    <w:rsid w:val="00C14680"/>
    <w:rsid w:val="00C17AE3"/>
    <w:rsid w:val="00C2116C"/>
    <w:rsid w:val="00C22381"/>
    <w:rsid w:val="00C30009"/>
    <w:rsid w:val="00C31723"/>
    <w:rsid w:val="00C32584"/>
    <w:rsid w:val="00C32CAC"/>
    <w:rsid w:val="00C32DC2"/>
    <w:rsid w:val="00C3423C"/>
    <w:rsid w:val="00C407B4"/>
    <w:rsid w:val="00C41B8A"/>
    <w:rsid w:val="00C52D59"/>
    <w:rsid w:val="00C52FE4"/>
    <w:rsid w:val="00C60F60"/>
    <w:rsid w:val="00C63698"/>
    <w:rsid w:val="00C6526F"/>
    <w:rsid w:val="00C653C9"/>
    <w:rsid w:val="00C66EA6"/>
    <w:rsid w:val="00C70177"/>
    <w:rsid w:val="00C7244F"/>
    <w:rsid w:val="00C771FB"/>
    <w:rsid w:val="00C87F94"/>
    <w:rsid w:val="00C9148F"/>
    <w:rsid w:val="00C9233F"/>
    <w:rsid w:val="00CA2086"/>
    <w:rsid w:val="00CA383D"/>
    <w:rsid w:val="00CA4476"/>
    <w:rsid w:val="00CA4939"/>
    <w:rsid w:val="00CA5850"/>
    <w:rsid w:val="00CA73E0"/>
    <w:rsid w:val="00CA7C6C"/>
    <w:rsid w:val="00CC4663"/>
    <w:rsid w:val="00CC69FD"/>
    <w:rsid w:val="00CC6A6E"/>
    <w:rsid w:val="00CC7B5A"/>
    <w:rsid w:val="00CD02E1"/>
    <w:rsid w:val="00CD1992"/>
    <w:rsid w:val="00CD75CB"/>
    <w:rsid w:val="00CD78B8"/>
    <w:rsid w:val="00CE0C80"/>
    <w:rsid w:val="00CE6078"/>
    <w:rsid w:val="00CF047B"/>
    <w:rsid w:val="00CF32D1"/>
    <w:rsid w:val="00D07E97"/>
    <w:rsid w:val="00D102C2"/>
    <w:rsid w:val="00D13F69"/>
    <w:rsid w:val="00D14208"/>
    <w:rsid w:val="00D145D1"/>
    <w:rsid w:val="00D14696"/>
    <w:rsid w:val="00D14CEB"/>
    <w:rsid w:val="00D159EB"/>
    <w:rsid w:val="00D15D3D"/>
    <w:rsid w:val="00D20BCC"/>
    <w:rsid w:val="00D2206D"/>
    <w:rsid w:val="00D22540"/>
    <w:rsid w:val="00D30693"/>
    <w:rsid w:val="00D324A4"/>
    <w:rsid w:val="00D33893"/>
    <w:rsid w:val="00D34F87"/>
    <w:rsid w:val="00D36F85"/>
    <w:rsid w:val="00D41915"/>
    <w:rsid w:val="00D439EB"/>
    <w:rsid w:val="00D43A30"/>
    <w:rsid w:val="00D448CC"/>
    <w:rsid w:val="00D4647F"/>
    <w:rsid w:val="00D600AF"/>
    <w:rsid w:val="00D6078D"/>
    <w:rsid w:val="00D619B5"/>
    <w:rsid w:val="00D620B4"/>
    <w:rsid w:val="00D70567"/>
    <w:rsid w:val="00D72D0E"/>
    <w:rsid w:val="00D75AC4"/>
    <w:rsid w:val="00D760CF"/>
    <w:rsid w:val="00D77CCB"/>
    <w:rsid w:val="00D8156E"/>
    <w:rsid w:val="00D82139"/>
    <w:rsid w:val="00D84F25"/>
    <w:rsid w:val="00D868AA"/>
    <w:rsid w:val="00D93C4F"/>
    <w:rsid w:val="00D97307"/>
    <w:rsid w:val="00D976EA"/>
    <w:rsid w:val="00DA0313"/>
    <w:rsid w:val="00DA0F8D"/>
    <w:rsid w:val="00DA324B"/>
    <w:rsid w:val="00DA491C"/>
    <w:rsid w:val="00DA58D6"/>
    <w:rsid w:val="00DA6074"/>
    <w:rsid w:val="00DA6A56"/>
    <w:rsid w:val="00DB1ABF"/>
    <w:rsid w:val="00DB6842"/>
    <w:rsid w:val="00DB6B28"/>
    <w:rsid w:val="00DC17D7"/>
    <w:rsid w:val="00DD0A3C"/>
    <w:rsid w:val="00DD2109"/>
    <w:rsid w:val="00DD388D"/>
    <w:rsid w:val="00DD4762"/>
    <w:rsid w:val="00DD4C35"/>
    <w:rsid w:val="00DE0DE7"/>
    <w:rsid w:val="00DE4BD2"/>
    <w:rsid w:val="00DE5AFB"/>
    <w:rsid w:val="00DE6E79"/>
    <w:rsid w:val="00DE793C"/>
    <w:rsid w:val="00DE7DDA"/>
    <w:rsid w:val="00DF39BB"/>
    <w:rsid w:val="00DF55B8"/>
    <w:rsid w:val="00E04210"/>
    <w:rsid w:val="00E04C2E"/>
    <w:rsid w:val="00E102B7"/>
    <w:rsid w:val="00E111C0"/>
    <w:rsid w:val="00E17866"/>
    <w:rsid w:val="00E208DE"/>
    <w:rsid w:val="00E22CDE"/>
    <w:rsid w:val="00E24DA6"/>
    <w:rsid w:val="00E26148"/>
    <w:rsid w:val="00E30FDA"/>
    <w:rsid w:val="00E33A14"/>
    <w:rsid w:val="00E40D39"/>
    <w:rsid w:val="00E41180"/>
    <w:rsid w:val="00E46BA1"/>
    <w:rsid w:val="00E523CE"/>
    <w:rsid w:val="00E53802"/>
    <w:rsid w:val="00E550FA"/>
    <w:rsid w:val="00E55496"/>
    <w:rsid w:val="00E57591"/>
    <w:rsid w:val="00E609C4"/>
    <w:rsid w:val="00E60BD2"/>
    <w:rsid w:val="00E61FDE"/>
    <w:rsid w:val="00E62B27"/>
    <w:rsid w:val="00E65672"/>
    <w:rsid w:val="00E6647F"/>
    <w:rsid w:val="00E67E72"/>
    <w:rsid w:val="00E67F38"/>
    <w:rsid w:val="00E72655"/>
    <w:rsid w:val="00E7439F"/>
    <w:rsid w:val="00E74DC2"/>
    <w:rsid w:val="00E759B9"/>
    <w:rsid w:val="00E76B5C"/>
    <w:rsid w:val="00E76D0F"/>
    <w:rsid w:val="00E8034F"/>
    <w:rsid w:val="00E81E2E"/>
    <w:rsid w:val="00E918F7"/>
    <w:rsid w:val="00E92558"/>
    <w:rsid w:val="00E957DB"/>
    <w:rsid w:val="00EA38A2"/>
    <w:rsid w:val="00EA4836"/>
    <w:rsid w:val="00EA4B26"/>
    <w:rsid w:val="00EA502D"/>
    <w:rsid w:val="00EA5958"/>
    <w:rsid w:val="00EA5FC1"/>
    <w:rsid w:val="00EA7DF1"/>
    <w:rsid w:val="00EB18A8"/>
    <w:rsid w:val="00EB3675"/>
    <w:rsid w:val="00EB6637"/>
    <w:rsid w:val="00EB6EC2"/>
    <w:rsid w:val="00EC1B5D"/>
    <w:rsid w:val="00EC3201"/>
    <w:rsid w:val="00EC429B"/>
    <w:rsid w:val="00EC4E7E"/>
    <w:rsid w:val="00ED1BEE"/>
    <w:rsid w:val="00ED2F91"/>
    <w:rsid w:val="00ED3F96"/>
    <w:rsid w:val="00ED438C"/>
    <w:rsid w:val="00ED4C2E"/>
    <w:rsid w:val="00EE2D0E"/>
    <w:rsid w:val="00EE36F8"/>
    <w:rsid w:val="00EE3BBD"/>
    <w:rsid w:val="00EE4DF0"/>
    <w:rsid w:val="00EE7771"/>
    <w:rsid w:val="00EE79B0"/>
    <w:rsid w:val="00F012D8"/>
    <w:rsid w:val="00F060FB"/>
    <w:rsid w:val="00F06B46"/>
    <w:rsid w:val="00F070BC"/>
    <w:rsid w:val="00F11064"/>
    <w:rsid w:val="00F1232D"/>
    <w:rsid w:val="00F12595"/>
    <w:rsid w:val="00F1613F"/>
    <w:rsid w:val="00F20429"/>
    <w:rsid w:val="00F2213E"/>
    <w:rsid w:val="00F22577"/>
    <w:rsid w:val="00F272A4"/>
    <w:rsid w:val="00F27683"/>
    <w:rsid w:val="00F3373D"/>
    <w:rsid w:val="00F35C50"/>
    <w:rsid w:val="00F3728F"/>
    <w:rsid w:val="00F37520"/>
    <w:rsid w:val="00F40BF7"/>
    <w:rsid w:val="00F40C67"/>
    <w:rsid w:val="00F41B48"/>
    <w:rsid w:val="00F42550"/>
    <w:rsid w:val="00F45C5C"/>
    <w:rsid w:val="00F46B39"/>
    <w:rsid w:val="00F46FC5"/>
    <w:rsid w:val="00F55E2B"/>
    <w:rsid w:val="00F61C22"/>
    <w:rsid w:val="00F62C61"/>
    <w:rsid w:val="00F65B92"/>
    <w:rsid w:val="00F67124"/>
    <w:rsid w:val="00F673AA"/>
    <w:rsid w:val="00F675FF"/>
    <w:rsid w:val="00F73DA4"/>
    <w:rsid w:val="00F75698"/>
    <w:rsid w:val="00F80438"/>
    <w:rsid w:val="00F819D5"/>
    <w:rsid w:val="00F82338"/>
    <w:rsid w:val="00F83164"/>
    <w:rsid w:val="00F879D9"/>
    <w:rsid w:val="00F9066B"/>
    <w:rsid w:val="00F91DF5"/>
    <w:rsid w:val="00F946DB"/>
    <w:rsid w:val="00F95172"/>
    <w:rsid w:val="00F954DD"/>
    <w:rsid w:val="00F96AE5"/>
    <w:rsid w:val="00FA183A"/>
    <w:rsid w:val="00FA413F"/>
    <w:rsid w:val="00FB2422"/>
    <w:rsid w:val="00FB41A4"/>
    <w:rsid w:val="00FB4F5C"/>
    <w:rsid w:val="00FB6B18"/>
    <w:rsid w:val="00FB7B6B"/>
    <w:rsid w:val="00FC0C6A"/>
    <w:rsid w:val="00FC0E7E"/>
    <w:rsid w:val="00FC1974"/>
    <w:rsid w:val="00FC2DCC"/>
    <w:rsid w:val="00FD080C"/>
    <w:rsid w:val="00FD27BD"/>
    <w:rsid w:val="00FD3860"/>
    <w:rsid w:val="00FD5B3B"/>
    <w:rsid w:val="00FE002F"/>
    <w:rsid w:val="00FE39EE"/>
    <w:rsid w:val="00FE3BB6"/>
    <w:rsid w:val="00FE3E6F"/>
    <w:rsid w:val="00FE4AB8"/>
    <w:rsid w:val="00FF1E3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428A03E2"/>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able of figures"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55FF6"/>
    <w:pPr>
      <w:tabs>
        <w:tab w:val="left" w:pos="720"/>
      </w:tabs>
      <w:spacing w:line="480" w:lineRule="auto"/>
    </w:pPr>
    <w:rPr>
      <w:rFonts w:ascii="Times New Roman" w:hAnsi="Times New Roman"/>
    </w:rPr>
  </w:style>
  <w:style w:type="paragraph" w:styleId="Heading1">
    <w:name w:val="heading 1"/>
    <w:basedOn w:val="Normal"/>
    <w:next w:val="Normal"/>
    <w:link w:val="Heading1Char"/>
    <w:uiPriority w:val="9"/>
    <w:qFormat/>
    <w:rsid w:val="0072455D"/>
    <w:pPr>
      <w:keepNext/>
      <w:keepLines/>
      <w:jc w:val="center"/>
      <w:outlineLvl w:val="0"/>
    </w:pPr>
    <w:rPr>
      <w:rFonts w:eastAsiaTheme="majorEastAsia" w:cs="Times New Roman"/>
      <w:b/>
      <w:bCs/>
    </w:rPr>
  </w:style>
  <w:style w:type="paragraph" w:styleId="Heading2">
    <w:name w:val="heading 2"/>
    <w:basedOn w:val="Normal"/>
    <w:next w:val="Normal"/>
    <w:link w:val="Heading2Char"/>
    <w:uiPriority w:val="9"/>
    <w:unhideWhenUsed/>
    <w:qFormat/>
    <w:rsid w:val="000F3DA9"/>
    <w:pPr>
      <w:keepNext/>
      <w:keepLines/>
      <w:numPr>
        <w:ilvl w:val="1"/>
        <w:numId w:val="1"/>
      </w:numPr>
      <w:tabs>
        <w:tab w:val="clear" w:pos="720"/>
      </w:tabs>
      <w:outlineLvl w:val="1"/>
    </w:pPr>
    <w:rPr>
      <w:rFonts w:eastAsiaTheme="majorEastAsia" w:cs="Times New Roman"/>
      <w:b/>
      <w:bCs/>
      <w:szCs w:val="26"/>
    </w:rPr>
  </w:style>
  <w:style w:type="paragraph" w:styleId="Heading3">
    <w:name w:val="heading 3"/>
    <w:basedOn w:val="Normal"/>
    <w:next w:val="Normal"/>
    <w:link w:val="Heading3Char"/>
    <w:uiPriority w:val="9"/>
    <w:unhideWhenUsed/>
    <w:qFormat/>
    <w:rsid w:val="00F75698"/>
    <w:pPr>
      <w:keepNext/>
      <w:keepLines/>
      <w:numPr>
        <w:ilvl w:val="2"/>
        <w:numId w:val="1"/>
      </w:numPr>
      <w:tabs>
        <w:tab w:val="clear" w:pos="720"/>
      </w:tabs>
      <w:ind w:left="1440" w:hanging="720"/>
      <w:outlineLvl w:val="2"/>
    </w:pPr>
    <w:rPr>
      <w:rFonts w:eastAsiaTheme="majorEastAsia" w:cs="Times New Roman"/>
      <w:bCs/>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2455D"/>
    <w:rPr>
      <w:rFonts w:ascii="Times New Roman" w:eastAsiaTheme="majorEastAsia" w:hAnsi="Times New Roman" w:cs="Times New Roman"/>
      <w:b/>
      <w:bCs/>
    </w:rPr>
  </w:style>
  <w:style w:type="paragraph" w:styleId="TOCHeading">
    <w:name w:val="TOC Heading"/>
    <w:basedOn w:val="Heading1"/>
    <w:next w:val="Normal"/>
    <w:uiPriority w:val="39"/>
    <w:unhideWhenUsed/>
    <w:qFormat/>
    <w:rsid w:val="00864EEA"/>
    <w:pPr>
      <w:spacing w:line="276" w:lineRule="auto"/>
      <w:outlineLvl w:val="9"/>
    </w:pPr>
    <w:rPr>
      <w:color w:val="365F91" w:themeColor="accent1" w:themeShade="BF"/>
      <w:sz w:val="28"/>
      <w:szCs w:val="28"/>
    </w:rPr>
  </w:style>
  <w:style w:type="paragraph" w:styleId="BalloonText">
    <w:name w:val="Balloon Text"/>
    <w:basedOn w:val="Normal"/>
    <w:link w:val="BalloonTextChar"/>
    <w:uiPriority w:val="99"/>
    <w:semiHidden/>
    <w:unhideWhenUsed/>
    <w:rsid w:val="00864EEA"/>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864EEA"/>
    <w:rPr>
      <w:rFonts w:ascii="Lucida Grande" w:hAnsi="Lucida Grande" w:cs="Lucida Grande"/>
      <w:sz w:val="18"/>
      <w:szCs w:val="18"/>
    </w:rPr>
  </w:style>
  <w:style w:type="paragraph" w:styleId="TOC1">
    <w:name w:val="toc 1"/>
    <w:basedOn w:val="Normal"/>
    <w:next w:val="Normal"/>
    <w:autoRedefine/>
    <w:uiPriority w:val="39"/>
    <w:unhideWhenUsed/>
    <w:qFormat/>
    <w:rsid w:val="009842E7"/>
    <w:pPr>
      <w:tabs>
        <w:tab w:val="clear" w:pos="720"/>
      </w:tabs>
      <w:spacing w:before="120" w:after="120"/>
    </w:pPr>
    <w:rPr>
      <w:bCs/>
      <w:caps/>
      <w:sz w:val="20"/>
      <w:szCs w:val="20"/>
    </w:rPr>
  </w:style>
  <w:style w:type="paragraph" w:styleId="TOC2">
    <w:name w:val="toc 2"/>
    <w:basedOn w:val="Normal"/>
    <w:next w:val="Normal"/>
    <w:autoRedefine/>
    <w:uiPriority w:val="39"/>
    <w:unhideWhenUsed/>
    <w:qFormat/>
    <w:rsid w:val="009842E7"/>
    <w:pPr>
      <w:tabs>
        <w:tab w:val="clear" w:pos="720"/>
      </w:tabs>
      <w:ind w:left="240"/>
    </w:pPr>
    <w:rPr>
      <w:smallCaps/>
      <w:sz w:val="20"/>
      <w:szCs w:val="20"/>
    </w:rPr>
  </w:style>
  <w:style w:type="paragraph" w:styleId="TOC3">
    <w:name w:val="toc 3"/>
    <w:basedOn w:val="Normal"/>
    <w:next w:val="Normal"/>
    <w:autoRedefine/>
    <w:uiPriority w:val="39"/>
    <w:unhideWhenUsed/>
    <w:qFormat/>
    <w:rsid w:val="009842E7"/>
    <w:pPr>
      <w:tabs>
        <w:tab w:val="clear" w:pos="720"/>
      </w:tabs>
      <w:ind w:left="480"/>
    </w:pPr>
    <w:rPr>
      <w:i/>
      <w:iCs/>
      <w:sz w:val="20"/>
      <w:szCs w:val="20"/>
    </w:rPr>
  </w:style>
  <w:style w:type="paragraph" w:styleId="TOC4">
    <w:name w:val="toc 4"/>
    <w:basedOn w:val="Normal"/>
    <w:next w:val="Normal"/>
    <w:autoRedefine/>
    <w:uiPriority w:val="39"/>
    <w:unhideWhenUsed/>
    <w:rsid w:val="00864EEA"/>
    <w:pPr>
      <w:tabs>
        <w:tab w:val="clear" w:pos="720"/>
      </w:tabs>
      <w:ind w:left="720"/>
    </w:pPr>
    <w:rPr>
      <w:rFonts w:asciiTheme="minorHAnsi" w:hAnsiTheme="minorHAnsi"/>
      <w:sz w:val="18"/>
      <w:szCs w:val="18"/>
    </w:rPr>
  </w:style>
  <w:style w:type="paragraph" w:styleId="TOC5">
    <w:name w:val="toc 5"/>
    <w:basedOn w:val="Normal"/>
    <w:next w:val="Normal"/>
    <w:autoRedefine/>
    <w:uiPriority w:val="39"/>
    <w:unhideWhenUsed/>
    <w:rsid w:val="00864EEA"/>
    <w:pPr>
      <w:tabs>
        <w:tab w:val="clear" w:pos="720"/>
      </w:tabs>
      <w:ind w:left="960"/>
    </w:pPr>
    <w:rPr>
      <w:rFonts w:asciiTheme="minorHAnsi" w:hAnsiTheme="minorHAnsi"/>
      <w:sz w:val="18"/>
      <w:szCs w:val="18"/>
    </w:rPr>
  </w:style>
  <w:style w:type="paragraph" w:styleId="TOC6">
    <w:name w:val="toc 6"/>
    <w:basedOn w:val="Normal"/>
    <w:next w:val="Normal"/>
    <w:autoRedefine/>
    <w:uiPriority w:val="39"/>
    <w:unhideWhenUsed/>
    <w:rsid w:val="00864EEA"/>
    <w:pPr>
      <w:tabs>
        <w:tab w:val="clear" w:pos="720"/>
      </w:tabs>
      <w:ind w:left="1200"/>
    </w:pPr>
    <w:rPr>
      <w:rFonts w:asciiTheme="minorHAnsi" w:hAnsiTheme="minorHAnsi"/>
      <w:sz w:val="18"/>
      <w:szCs w:val="18"/>
    </w:rPr>
  </w:style>
  <w:style w:type="paragraph" w:styleId="TOC7">
    <w:name w:val="toc 7"/>
    <w:basedOn w:val="Normal"/>
    <w:next w:val="Normal"/>
    <w:autoRedefine/>
    <w:uiPriority w:val="39"/>
    <w:unhideWhenUsed/>
    <w:rsid w:val="00864EEA"/>
    <w:pPr>
      <w:tabs>
        <w:tab w:val="clear" w:pos="720"/>
      </w:tabs>
      <w:ind w:left="1440"/>
    </w:pPr>
    <w:rPr>
      <w:rFonts w:asciiTheme="minorHAnsi" w:hAnsiTheme="minorHAnsi"/>
      <w:sz w:val="18"/>
      <w:szCs w:val="18"/>
    </w:rPr>
  </w:style>
  <w:style w:type="paragraph" w:styleId="TOC8">
    <w:name w:val="toc 8"/>
    <w:basedOn w:val="Normal"/>
    <w:next w:val="Normal"/>
    <w:autoRedefine/>
    <w:uiPriority w:val="39"/>
    <w:unhideWhenUsed/>
    <w:rsid w:val="00864EEA"/>
    <w:pPr>
      <w:tabs>
        <w:tab w:val="clear" w:pos="720"/>
      </w:tabs>
      <w:ind w:left="1680"/>
    </w:pPr>
    <w:rPr>
      <w:rFonts w:asciiTheme="minorHAnsi" w:hAnsiTheme="minorHAnsi"/>
      <w:sz w:val="18"/>
      <w:szCs w:val="18"/>
    </w:rPr>
  </w:style>
  <w:style w:type="paragraph" w:styleId="TOC9">
    <w:name w:val="toc 9"/>
    <w:basedOn w:val="Normal"/>
    <w:next w:val="Normal"/>
    <w:autoRedefine/>
    <w:uiPriority w:val="39"/>
    <w:unhideWhenUsed/>
    <w:rsid w:val="00864EEA"/>
    <w:pPr>
      <w:tabs>
        <w:tab w:val="clear" w:pos="720"/>
      </w:tabs>
      <w:ind w:left="1920"/>
    </w:pPr>
    <w:rPr>
      <w:rFonts w:asciiTheme="minorHAnsi" w:hAnsiTheme="minorHAnsi"/>
      <w:sz w:val="18"/>
      <w:szCs w:val="18"/>
    </w:rPr>
  </w:style>
  <w:style w:type="paragraph" w:styleId="TableofFigures">
    <w:name w:val="table of figures"/>
    <w:basedOn w:val="BUListofAbbreviations"/>
    <w:next w:val="Normal"/>
    <w:uiPriority w:val="99"/>
    <w:unhideWhenUsed/>
    <w:qFormat/>
    <w:rsid w:val="0037001D"/>
    <w:pPr>
      <w:ind w:left="480" w:hanging="480"/>
    </w:pPr>
  </w:style>
  <w:style w:type="table" w:styleId="TableGrid">
    <w:name w:val="Table Grid"/>
    <w:basedOn w:val="TableNormal"/>
    <w:uiPriority w:val="59"/>
    <w:rsid w:val="00F3373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F3373D"/>
    <w:pPr>
      <w:spacing w:after="200"/>
    </w:pPr>
    <w:rPr>
      <w:rFonts w:cs="Times New Roman"/>
      <w:b/>
      <w:bCs/>
      <w:sz w:val="18"/>
      <w:szCs w:val="18"/>
    </w:rPr>
  </w:style>
  <w:style w:type="paragraph" w:styleId="Header">
    <w:name w:val="header"/>
    <w:basedOn w:val="Normal"/>
    <w:link w:val="HeaderChar"/>
    <w:uiPriority w:val="99"/>
    <w:unhideWhenUsed/>
    <w:rsid w:val="002112A8"/>
    <w:pPr>
      <w:tabs>
        <w:tab w:val="center" w:pos="4320"/>
        <w:tab w:val="right" w:pos="8640"/>
      </w:tabs>
    </w:pPr>
  </w:style>
  <w:style w:type="character" w:customStyle="1" w:styleId="HeaderChar">
    <w:name w:val="Header Char"/>
    <w:basedOn w:val="DefaultParagraphFont"/>
    <w:link w:val="Header"/>
    <w:uiPriority w:val="99"/>
    <w:rsid w:val="002112A8"/>
  </w:style>
  <w:style w:type="paragraph" w:styleId="Footer">
    <w:name w:val="footer"/>
    <w:basedOn w:val="Normal"/>
    <w:link w:val="FooterChar"/>
    <w:uiPriority w:val="99"/>
    <w:unhideWhenUsed/>
    <w:rsid w:val="002112A8"/>
    <w:pPr>
      <w:tabs>
        <w:tab w:val="center" w:pos="4320"/>
        <w:tab w:val="right" w:pos="8640"/>
      </w:tabs>
    </w:pPr>
  </w:style>
  <w:style w:type="character" w:customStyle="1" w:styleId="FooterChar">
    <w:name w:val="Footer Char"/>
    <w:basedOn w:val="DefaultParagraphFont"/>
    <w:link w:val="Footer"/>
    <w:uiPriority w:val="99"/>
    <w:rsid w:val="002112A8"/>
  </w:style>
  <w:style w:type="character" w:styleId="PageNumber">
    <w:name w:val="page number"/>
    <w:basedOn w:val="DefaultParagraphFont"/>
    <w:uiPriority w:val="99"/>
    <w:semiHidden/>
    <w:unhideWhenUsed/>
    <w:rsid w:val="002112A8"/>
  </w:style>
  <w:style w:type="paragraph" w:customStyle="1" w:styleId="BUTableCaption">
    <w:name w:val="BU Table Caption"/>
    <w:basedOn w:val="Caption"/>
    <w:qFormat/>
    <w:rsid w:val="009B2F28"/>
  </w:style>
  <w:style w:type="paragraph" w:customStyle="1" w:styleId="BUMainText">
    <w:name w:val="BU Main Text"/>
    <w:basedOn w:val="Normal"/>
    <w:qFormat/>
    <w:rsid w:val="001A02FD"/>
    <w:rPr>
      <w:rFonts w:cs="Times New Roman"/>
    </w:rPr>
  </w:style>
  <w:style w:type="paragraph" w:customStyle="1" w:styleId="BUFigureCaption">
    <w:name w:val="BU Figure Caption"/>
    <w:basedOn w:val="BUTableCaption"/>
    <w:qFormat/>
    <w:rsid w:val="001A02FD"/>
  </w:style>
  <w:style w:type="paragraph" w:customStyle="1" w:styleId="BUListofAbbreviations">
    <w:name w:val="BU List of Abbreviations"/>
    <w:basedOn w:val="BUMainText"/>
    <w:next w:val="BUMainText"/>
    <w:qFormat/>
    <w:rsid w:val="00C87F94"/>
    <w:pPr>
      <w:tabs>
        <w:tab w:val="right" w:leader="dot" w:pos="8640"/>
      </w:tabs>
    </w:pPr>
  </w:style>
  <w:style w:type="paragraph" w:customStyle="1" w:styleId="BUIllustrationCaption">
    <w:name w:val="BU Illustration Caption"/>
    <w:basedOn w:val="BUFigureCaption"/>
    <w:qFormat/>
    <w:rsid w:val="008A566E"/>
  </w:style>
  <w:style w:type="character" w:customStyle="1" w:styleId="Heading2Char">
    <w:name w:val="Heading 2 Char"/>
    <w:basedOn w:val="DefaultParagraphFont"/>
    <w:link w:val="Heading2"/>
    <w:uiPriority w:val="9"/>
    <w:rsid w:val="000F3DA9"/>
    <w:rPr>
      <w:rFonts w:ascii="Times New Roman" w:eastAsiaTheme="majorEastAsia" w:hAnsi="Times New Roman" w:cs="Times New Roman"/>
      <w:b/>
      <w:bCs/>
      <w:szCs w:val="26"/>
    </w:rPr>
  </w:style>
  <w:style w:type="paragraph" w:customStyle="1" w:styleId="BUBibliography">
    <w:name w:val="BU Bibliography"/>
    <w:basedOn w:val="BUMainText"/>
    <w:qFormat/>
    <w:rsid w:val="00EA4B26"/>
    <w:pPr>
      <w:spacing w:after="240" w:line="240" w:lineRule="auto"/>
    </w:pPr>
  </w:style>
  <w:style w:type="character" w:customStyle="1" w:styleId="Heading3Char">
    <w:name w:val="Heading 3 Char"/>
    <w:basedOn w:val="DefaultParagraphFont"/>
    <w:link w:val="Heading3"/>
    <w:uiPriority w:val="9"/>
    <w:rsid w:val="00F75698"/>
    <w:rPr>
      <w:rFonts w:ascii="Times New Roman" w:eastAsiaTheme="majorEastAsia" w:hAnsi="Times New Roman" w:cs="Times New Roman"/>
      <w:bCs/>
      <w:i/>
    </w:rPr>
  </w:style>
  <w:style w:type="paragraph" w:styleId="Revision">
    <w:name w:val="Revision"/>
    <w:hidden/>
    <w:uiPriority w:val="99"/>
    <w:semiHidden/>
    <w:rsid w:val="007C2BF3"/>
  </w:style>
  <w:style w:type="paragraph" w:styleId="DocumentMap">
    <w:name w:val="Document Map"/>
    <w:basedOn w:val="Normal"/>
    <w:link w:val="DocumentMapChar"/>
    <w:uiPriority w:val="99"/>
    <w:semiHidden/>
    <w:unhideWhenUsed/>
    <w:rsid w:val="007C2BF3"/>
    <w:rPr>
      <w:rFonts w:ascii="Lucida Grande" w:hAnsi="Lucida Grande" w:cs="Lucida Grande"/>
    </w:rPr>
  </w:style>
  <w:style w:type="character" w:customStyle="1" w:styleId="DocumentMapChar">
    <w:name w:val="Document Map Char"/>
    <w:basedOn w:val="DefaultParagraphFont"/>
    <w:link w:val="DocumentMap"/>
    <w:uiPriority w:val="99"/>
    <w:semiHidden/>
    <w:rsid w:val="007C2BF3"/>
    <w:rPr>
      <w:rFonts w:ascii="Lucida Grande" w:hAnsi="Lucida Grande" w:cs="Lucida Grande"/>
    </w:rPr>
  </w:style>
  <w:style w:type="paragraph" w:styleId="NoSpacing">
    <w:name w:val="No Spacing"/>
    <w:uiPriority w:val="1"/>
    <w:qFormat/>
    <w:rsid w:val="00A45CBA"/>
    <w:rPr>
      <w:rFonts w:ascii="Times New Roman" w:hAnsi="Times New Roman" w:cs="Times New Roman"/>
    </w:rPr>
  </w:style>
  <w:style w:type="character" w:styleId="Hyperlink">
    <w:name w:val="Hyperlink"/>
    <w:basedOn w:val="DefaultParagraphFont"/>
    <w:uiPriority w:val="99"/>
    <w:unhideWhenUsed/>
    <w:rsid w:val="00E30FDA"/>
    <w:rPr>
      <w:color w:val="0000FF" w:themeColor="hyperlink"/>
      <w:u w:val="single"/>
    </w:rPr>
  </w:style>
  <w:style w:type="paragraph" w:styleId="ListParagraph">
    <w:name w:val="List Paragraph"/>
    <w:basedOn w:val="Normal"/>
    <w:uiPriority w:val="34"/>
    <w:qFormat/>
    <w:rsid w:val="00AA4070"/>
    <w:pPr>
      <w:ind w:left="720"/>
      <w:contextualSpacing/>
    </w:pPr>
  </w:style>
  <w:style w:type="character" w:styleId="CommentReference">
    <w:name w:val="annotation reference"/>
    <w:basedOn w:val="DefaultParagraphFont"/>
    <w:uiPriority w:val="99"/>
    <w:semiHidden/>
    <w:unhideWhenUsed/>
    <w:rsid w:val="00DB6B28"/>
    <w:rPr>
      <w:sz w:val="18"/>
      <w:szCs w:val="18"/>
    </w:rPr>
  </w:style>
  <w:style w:type="paragraph" w:styleId="CommentText">
    <w:name w:val="annotation text"/>
    <w:basedOn w:val="Normal"/>
    <w:link w:val="CommentTextChar"/>
    <w:uiPriority w:val="99"/>
    <w:semiHidden/>
    <w:unhideWhenUsed/>
    <w:rsid w:val="00DB6B28"/>
    <w:pPr>
      <w:spacing w:line="240" w:lineRule="auto"/>
    </w:pPr>
  </w:style>
  <w:style w:type="character" w:customStyle="1" w:styleId="CommentTextChar">
    <w:name w:val="Comment Text Char"/>
    <w:basedOn w:val="DefaultParagraphFont"/>
    <w:link w:val="CommentText"/>
    <w:uiPriority w:val="99"/>
    <w:semiHidden/>
    <w:rsid w:val="00DB6B28"/>
    <w:rPr>
      <w:rFonts w:ascii="Times New Roman" w:hAnsi="Times New Roman"/>
    </w:rPr>
  </w:style>
  <w:style w:type="paragraph" w:styleId="CommentSubject">
    <w:name w:val="annotation subject"/>
    <w:basedOn w:val="CommentText"/>
    <w:next w:val="CommentText"/>
    <w:link w:val="CommentSubjectChar"/>
    <w:uiPriority w:val="99"/>
    <w:semiHidden/>
    <w:unhideWhenUsed/>
    <w:rsid w:val="00DB6B28"/>
    <w:rPr>
      <w:b/>
      <w:bCs/>
      <w:sz w:val="20"/>
      <w:szCs w:val="20"/>
    </w:rPr>
  </w:style>
  <w:style w:type="character" w:customStyle="1" w:styleId="CommentSubjectChar">
    <w:name w:val="Comment Subject Char"/>
    <w:basedOn w:val="CommentTextChar"/>
    <w:link w:val="CommentSubject"/>
    <w:uiPriority w:val="99"/>
    <w:semiHidden/>
    <w:rsid w:val="00DB6B28"/>
    <w:rPr>
      <w:rFonts w:ascii="Times New Roman" w:hAnsi="Times New Roman"/>
      <w:b/>
      <w:bCs/>
      <w:sz w:val="20"/>
      <w:szCs w:val="2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able of figures"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55FF6"/>
    <w:pPr>
      <w:tabs>
        <w:tab w:val="left" w:pos="720"/>
      </w:tabs>
      <w:spacing w:line="480" w:lineRule="auto"/>
    </w:pPr>
    <w:rPr>
      <w:rFonts w:ascii="Times New Roman" w:hAnsi="Times New Roman"/>
    </w:rPr>
  </w:style>
  <w:style w:type="paragraph" w:styleId="Heading1">
    <w:name w:val="heading 1"/>
    <w:basedOn w:val="Normal"/>
    <w:next w:val="Normal"/>
    <w:link w:val="Heading1Char"/>
    <w:uiPriority w:val="9"/>
    <w:qFormat/>
    <w:rsid w:val="0072455D"/>
    <w:pPr>
      <w:keepNext/>
      <w:keepLines/>
      <w:jc w:val="center"/>
      <w:outlineLvl w:val="0"/>
    </w:pPr>
    <w:rPr>
      <w:rFonts w:eastAsiaTheme="majorEastAsia" w:cs="Times New Roman"/>
      <w:b/>
      <w:bCs/>
    </w:rPr>
  </w:style>
  <w:style w:type="paragraph" w:styleId="Heading2">
    <w:name w:val="heading 2"/>
    <w:basedOn w:val="Normal"/>
    <w:next w:val="Normal"/>
    <w:link w:val="Heading2Char"/>
    <w:uiPriority w:val="9"/>
    <w:unhideWhenUsed/>
    <w:qFormat/>
    <w:rsid w:val="000F3DA9"/>
    <w:pPr>
      <w:keepNext/>
      <w:keepLines/>
      <w:numPr>
        <w:ilvl w:val="1"/>
        <w:numId w:val="1"/>
      </w:numPr>
      <w:tabs>
        <w:tab w:val="clear" w:pos="720"/>
      </w:tabs>
      <w:outlineLvl w:val="1"/>
    </w:pPr>
    <w:rPr>
      <w:rFonts w:eastAsiaTheme="majorEastAsia" w:cs="Times New Roman"/>
      <w:b/>
      <w:bCs/>
      <w:szCs w:val="26"/>
    </w:rPr>
  </w:style>
  <w:style w:type="paragraph" w:styleId="Heading3">
    <w:name w:val="heading 3"/>
    <w:basedOn w:val="Normal"/>
    <w:next w:val="Normal"/>
    <w:link w:val="Heading3Char"/>
    <w:uiPriority w:val="9"/>
    <w:unhideWhenUsed/>
    <w:qFormat/>
    <w:rsid w:val="00F75698"/>
    <w:pPr>
      <w:keepNext/>
      <w:keepLines/>
      <w:numPr>
        <w:ilvl w:val="2"/>
        <w:numId w:val="1"/>
      </w:numPr>
      <w:tabs>
        <w:tab w:val="clear" w:pos="720"/>
      </w:tabs>
      <w:ind w:left="1440" w:hanging="720"/>
      <w:outlineLvl w:val="2"/>
    </w:pPr>
    <w:rPr>
      <w:rFonts w:eastAsiaTheme="majorEastAsia" w:cs="Times New Roman"/>
      <w:bCs/>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2455D"/>
    <w:rPr>
      <w:rFonts w:ascii="Times New Roman" w:eastAsiaTheme="majorEastAsia" w:hAnsi="Times New Roman" w:cs="Times New Roman"/>
      <w:b/>
      <w:bCs/>
    </w:rPr>
  </w:style>
  <w:style w:type="paragraph" w:styleId="TOCHeading">
    <w:name w:val="TOC Heading"/>
    <w:basedOn w:val="Heading1"/>
    <w:next w:val="Normal"/>
    <w:uiPriority w:val="39"/>
    <w:unhideWhenUsed/>
    <w:qFormat/>
    <w:rsid w:val="00864EEA"/>
    <w:pPr>
      <w:spacing w:line="276" w:lineRule="auto"/>
      <w:outlineLvl w:val="9"/>
    </w:pPr>
    <w:rPr>
      <w:color w:val="365F91" w:themeColor="accent1" w:themeShade="BF"/>
      <w:sz w:val="28"/>
      <w:szCs w:val="28"/>
    </w:rPr>
  </w:style>
  <w:style w:type="paragraph" w:styleId="BalloonText">
    <w:name w:val="Balloon Text"/>
    <w:basedOn w:val="Normal"/>
    <w:link w:val="BalloonTextChar"/>
    <w:uiPriority w:val="99"/>
    <w:semiHidden/>
    <w:unhideWhenUsed/>
    <w:rsid w:val="00864EEA"/>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864EEA"/>
    <w:rPr>
      <w:rFonts w:ascii="Lucida Grande" w:hAnsi="Lucida Grande" w:cs="Lucida Grande"/>
      <w:sz w:val="18"/>
      <w:szCs w:val="18"/>
    </w:rPr>
  </w:style>
  <w:style w:type="paragraph" w:styleId="TOC1">
    <w:name w:val="toc 1"/>
    <w:basedOn w:val="Normal"/>
    <w:next w:val="Normal"/>
    <w:autoRedefine/>
    <w:uiPriority w:val="39"/>
    <w:unhideWhenUsed/>
    <w:qFormat/>
    <w:rsid w:val="009842E7"/>
    <w:pPr>
      <w:tabs>
        <w:tab w:val="clear" w:pos="720"/>
      </w:tabs>
      <w:spacing w:before="120" w:after="120"/>
    </w:pPr>
    <w:rPr>
      <w:bCs/>
      <w:caps/>
      <w:sz w:val="20"/>
      <w:szCs w:val="20"/>
    </w:rPr>
  </w:style>
  <w:style w:type="paragraph" w:styleId="TOC2">
    <w:name w:val="toc 2"/>
    <w:basedOn w:val="Normal"/>
    <w:next w:val="Normal"/>
    <w:autoRedefine/>
    <w:uiPriority w:val="39"/>
    <w:unhideWhenUsed/>
    <w:qFormat/>
    <w:rsid w:val="009842E7"/>
    <w:pPr>
      <w:tabs>
        <w:tab w:val="clear" w:pos="720"/>
      </w:tabs>
      <w:ind w:left="240"/>
    </w:pPr>
    <w:rPr>
      <w:smallCaps/>
      <w:sz w:val="20"/>
      <w:szCs w:val="20"/>
    </w:rPr>
  </w:style>
  <w:style w:type="paragraph" w:styleId="TOC3">
    <w:name w:val="toc 3"/>
    <w:basedOn w:val="Normal"/>
    <w:next w:val="Normal"/>
    <w:autoRedefine/>
    <w:uiPriority w:val="39"/>
    <w:unhideWhenUsed/>
    <w:qFormat/>
    <w:rsid w:val="009842E7"/>
    <w:pPr>
      <w:tabs>
        <w:tab w:val="clear" w:pos="720"/>
      </w:tabs>
      <w:ind w:left="480"/>
    </w:pPr>
    <w:rPr>
      <w:i/>
      <w:iCs/>
      <w:sz w:val="20"/>
      <w:szCs w:val="20"/>
    </w:rPr>
  </w:style>
  <w:style w:type="paragraph" w:styleId="TOC4">
    <w:name w:val="toc 4"/>
    <w:basedOn w:val="Normal"/>
    <w:next w:val="Normal"/>
    <w:autoRedefine/>
    <w:uiPriority w:val="39"/>
    <w:unhideWhenUsed/>
    <w:rsid w:val="00864EEA"/>
    <w:pPr>
      <w:tabs>
        <w:tab w:val="clear" w:pos="720"/>
      </w:tabs>
      <w:ind w:left="720"/>
    </w:pPr>
    <w:rPr>
      <w:rFonts w:asciiTheme="minorHAnsi" w:hAnsiTheme="minorHAnsi"/>
      <w:sz w:val="18"/>
      <w:szCs w:val="18"/>
    </w:rPr>
  </w:style>
  <w:style w:type="paragraph" w:styleId="TOC5">
    <w:name w:val="toc 5"/>
    <w:basedOn w:val="Normal"/>
    <w:next w:val="Normal"/>
    <w:autoRedefine/>
    <w:uiPriority w:val="39"/>
    <w:unhideWhenUsed/>
    <w:rsid w:val="00864EEA"/>
    <w:pPr>
      <w:tabs>
        <w:tab w:val="clear" w:pos="720"/>
      </w:tabs>
      <w:ind w:left="960"/>
    </w:pPr>
    <w:rPr>
      <w:rFonts w:asciiTheme="minorHAnsi" w:hAnsiTheme="minorHAnsi"/>
      <w:sz w:val="18"/>
      <w:szCs w:val="18"/>
    </w:rPr>
  </w:style>
  <w:style w:type="paragraph" w:styleId="TOC6">
    <w:name w:val="toc 6"/>
    <w:basedOn w:val="Normal"/>
    <w:next w:val="Normal"/>
    <w:autoRedefine/>
    <w:uiPriority w:val="39"/>
    <w:unhideWhenUsed/>
    <w:rsid w:val="00864EEA"/>
    <w:pPr>
      <w:tabs>
        <w:tab w:val="clear" w:pos="720"/>
      </w:tabs>
      <w:ind w:left="1200"/>
    </w:pPr>
    <w:rPr>
      <w:rFonts w:asciiTheme="minorHAnsi" w:hAnsiTheme="minorHAnsi"/>
      <w:sz w:val="18"/>
      <w:szCs w:val="18"/>
    </w:rPr>
  </w:style>
  <w:style w:type="paragraph" w:styleId="TOC7">
    <w:name w:val="toc 7"/>
    <w:basedOn w:val="Normal"/>
    <w:next w:val="Normal"/>
    <w:autoRedefine/>
    <w:uiPriority w:val="39"/>
    <w:unhideWhenUsed/>
    <w:rsid w:val="00864EEA"/>
    <w:pPr>
      <w:tabs>
        <w:tab w:val="clear" w:pos="720"/>
      </w:tabs>
      <w:ind w:left="1440"/>
    </w:pPr>
    <w:rPr>
      <w:rFonts w:asciiTheme="minorHAnsi" w:hAnsiTheme="minorHAnsi"/>
      <w:sz w:val="18"/>
      <w:szCs w:val="18"/>
    </w:rPr>
  </w:style>
  <w:style w:type="paragraph" w:styleId="TOC8">
    <w:name w:val="toc 8"/>
    <w:basedOn w:val="Normal"/>
    <w:next w:val="Normal"/>
    <w:autoRedefine/>
    <w:uiPriority w:val="39"/>
    <w:unhideWhenUsed/>
    <w:rsid w:val="00864EEA"/>
    <w:pPr>
      <w:tabs>
        <w:tab w:val="clear" w:pos="720"/>
      </w:tabs>
      <w:ind w:left="1680"/>
    </w:pPr>
    <w:rPr>
      <w:rFonts w:asciiTheme="minorHAnsi" w:hAnsiTheme="minorHAnsi"/>
      <w:sz w:val="18"/>
      <w:szCs w:val="18"/>
    </w:rPr>
  </w:style>
  <w:style w:type="paragraph" w:styleId="TOC9">
    <w:name w:val="toc 9"/>
    <w:basedOn w:val="Normal"/>
    <w:next w:val="Normal"/>
    <w:autoRedefine/>
    <w:uiPriority w:val="39"/>
    <w:unhideWhenUsed/>
    <w:rsid w:val="00864EEA"/>
    <w:pPr>
      <w:tabs>
        <w:tab w:val="clear" w:pos="720"/>
      </w:tabs>
      <w:ind w:left="1920"/>
    </w:pPr>
    <w:rPr>
      <w:rFonts w:asciiTheme="minorHAnsi" w:hAnsiTheme="minorHAnsi"/>
      <w:sz w:val="18"/>
      <w:szCs w:val="18"/>
    </w:rPr>
  </w:style>
  <w:style w:type="paragraph" w:styleId="TableofFigures">
    <w:name w:val="table of figures"/>
    <w:basedOn w:val="BUListofAbbreviations"/>
    <w:next w:val="Normal"/>
    <w:uiPriority w:val="99"/>
    <w:unhideWhenUsed/>
    <w:qFormat/>
    <w:rsid w:val="0037001D"/>
    <w:pPr>
      <w:ind w:left="480" w:hanging="480"/>
    </w:pPr>
  </w:style>
  <w:style w:type="table" w:styleId="TableGrid">
    <w:name w:val="Table Grid"/>
    <w:basedOn w:val="TableNormal"/>
    <w:uiPriority w:val="59"/>
    <w:rsid w:val="00F3373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F3373D"/>
    <w:pPr>
      <w:spacing w:after="200"/>
    </w:pPr>
    <w:rPr>
      <w:rFonts w:cs="Times New Roman"/>
      <w:b/>
      <w:bCs/>
      <w:sz w:val="18"/>
      <w:szCs w:val="18"/>
    </w:rPr>
  </w:style>
  <w:style w:type="paragraph" w:styleId="Header">
    <w:name w:val="header"/>
    <w:basedOn w:val="Normal"/>
    <w:link w:val="HeaderChar"/>
    <w:uiPriority w:val="99"/>
    <w:unhideWhenUsed/>
    <w:rsid w:val="002112A8"/>
    <w:pPr>
      <w:tabs>
        <w:tab w:val="center" w:pos="4320"/>
        <w:tab w:val="right" w:pos="8640"/>
      </w:tabs>
    </w:pPr>
  </w:style>
  <w:style w:type="character" w:customStyle="1" w:styleId="HeaderChar">
    <w:name w:val="Header Char"/>
    <w:basedOn w:val="DefaultParagraphFont"/>
    <w:link w:val="Header"/>
    <w:uiPriority w:val="99"/>
    <w:rsid w:val="002112A8"/>
  </w:style>
  <w:style w:type="paragraph" w:styleId="Footer">
    <w:name w:val="footer"/>
    <w:basedOn w:val="Normal"/>
    <w:link w:val="FooterChar"/>
    <w:uiPriority w:val="99"/>
    <w:unhideWhenUsed/>
    <w:rsid w:val="002112A8"/>
    <w:pPr>
      <w:tabs>
        <w:tab w:val="center" w:pos="4320"/>
        <w:tab w:val="right" w:pos="8640"/>
      </w:tabs>
    </w:pPr>
  </w:style>
  <w:style w:type="character" w:customStyle="1" w:styleId="FooterChar">
    <w:name w:val="Footer Char"/>
    <w:basedOn w:val="DefaultParagraphFont"/>
    <w:link w:val="Footer"/>
    <w:uiPriority w:val="99"/>
    <w:rsid w:val="002112A8"/>
  </w:style>
  <w:style w:type="character" w:styleId="PageNumber">
    <w:name w:val="page number"/>
    <w:basedOn w:val="DefaultParagraphFont"/>
    <w:uiPriority w:val="99"/>
    <w:semiHidden/>
    <w:unhideWhenUsed/>
    <w:rsid w:val="002112A8"/>
  </w:style>
  <w:style w:type="paragraph" w:customStyle="1" w:styleId="BUTableCaption">
    <w:name w:val="BU Table Caption"/>
    <w:basedOn w:val="Caption"/>
    <w:qFormat/>
    <w:rsid w:val="009B2F28"/>
  </w:style>
  <w:style w:type="paragraph" w:customStyle="1" w:styleId="BUMainText">
    <w:name w:val="BU Main Text"/>
    <w:basedOn w:val="Normal"/>
    <w:qFormat/>
    <w:rsid w:val="001A02FD"/>
    <w:rPr>
      <w:rFonts w:cs="Times New Roman"/>
    </w:rPr>
  </w:style>
  <w:style w:type="paragraph" w:customStyle="1" w:styleId="BUFigureCaption">
    <w:name w:val="BU Figure Caption"/>
    <w:basedOn w:val="BUTableCaption"/>
    <w:qFormat/>
    <w:rsid w:val="001A02FD"/>
  </w:style>
  <w:style w:type="paragraph" w:customStyle="1" w:styleId="BUListofAbbreviations">
    <w:name w:val="BU List of Abbreviations"/>
    <w:basedOn w:val="BUMainText"/>
    <w:next w:val="BUMainText"/>
    <w:qFormat/>
    <w:rsid w:val="00C87F94"/>
    <w:pPr>
      <w:tabs>
        <w:tab w:val="right" w:leader="dot" w:pos="8640"/>
      </w:tabs>
    </w:pPr>
  </w:style>
  <w:style w:type="paragraph" w:customStyle="1" w:styleId="BUIllustrationCaption">
    <w:name w:val="BU Illustration Caption"/>
    <w:basedOn w:val="BUFigureCaption"/>
    <w:qFormat/>
    <w:rsid w:val="008A566E"/>
  </w:style>
  <w:style w:type="character" w:customStyle="1" w:styleId="Heading2Char">
    <w:name w:val="Heading 2 Char"/>
    <w:basedOn w:val="DefaultParagraphFont"/>
    <w:link w:val="Heading2"/>
    <w:uiPriority w:val="9"/>
    <w:rsid w:val="000F3DA9"/>
    <w:rPr>
      <w:rFonts w:ascii="Times New Roman" w:eastAsiaTheme="majorEastAsia" w:hAnsi="Times New Roman" w:cs="Times New Roman"/>
      <w:b/>
      <w:bCs/>
      <w:szCs w:val="26"/>
    </w:rPr>
  </w:style>
  <w:style w:type="paragraph" w:customStyle="1" w:styleId="BUBibliography">
    <w:name w:val="BU Bibliography"/>
    <w:basedOn w:val="BUMainText"/>
    <w:qFormat/>
    <w:rsid w:val="00EA4B26"/>
    <w:pPr>
      <w:spacing w:after="240" w:line="240" w:lineRule="auto"/>
    </w:pPr>
  </w:style>
  <w:style w:type="character" w:customStyle="1" w:styleId="Heading3Char">
    <w:name w:val="Heading 3 Char"/>
    <w:basedOn w:val="DefaultParagraphFont"/>
    <w:link w:val="Heading3"/>
    <w:uiPriority w:val="9"/>
    <w:rsid w:val="00F75698"/>
    <w:rPr>
      <w:rFonts w:ascii="Times New Roman" w:eastAsiaTheme="majorEastAsia" w:hAnsi="Times New Roman" w:cs="Times New Roman"/>
      <w:bCs/>
      <w:i/>
    </w:rPr>
  </w:style>
  <w:style w:type="paragraph" w:styleId="Revision">
    <w:name w:val="Revision"/>
    <w:hidden/>
    <w:uiPriority w:val="99"/>
    <w:semiHidden/>
    <w:rsid w:val="007C2BF3"/>
  </w:style>
  <w:style w:type="paragraph" w:styleId="DocumentMap">
    <w:name w:val="Document Map"/>
    <w:basedOn w:val="Normal"/>
    <w:link w:val="DocumentMapChar"/>
    <w:uiPriority w:val="99"/>
    <w:semiHidden/>
    <w:unhideWhenUsed/>
    <w:rsid w:val="007C2BF3"/>
    <w:rPr>
      <w:rFonts w:ascii="Lucida Grande" w:hAnsi="Lucida Grande" w:cs="Lucida Grande"/>
    </w:rPr>
  </w:style>
  <w:style w:type="character" w:customStyle="1" w:styleId="DocumentMapChar">
    <w:name w:val="Document Map Char"/>
    <w:basedOn w:val="DefaultParagraphFont"/>
    <w:link w:val="DocumentMap"/>
    <w:uiPriority w:val="99"/>
    <w:semiHidden/>
    <w:rsid w:val="007C2BF3"/>
    <w:rPr>
      <w:rFonts w:ascii="Lucida Grande" w:hAnsi="Lucida Grande" w:cs="Lucida Grande"/>
    </w:rPr>
  </w:style>
  <w:style w:type="paragraph" w:styleId="NoSpacing">
    <w:name w:val="No Spacing"/>
    <w:uiPriority w:val="1"/>
    <w:qFormat/>
    <w:rsid w:val="00A45CBA"/>
    <w:rPr>
      <w:rFonts w:ascii="Times New Roman" w:hAnsi="Times New Roman" w:cs="Times New Roman"/>
    </w:rPr>
  </w:style>
  <w:style w:type="character" w:styleId="Hyperlink">
    <w:name w:val="Hyperlink"/>
    <w:basedOn w:val="DefaultParagraphFont"/>
    <w:uiPriority w:val="99"/>
    <w:unhideWhenUsed/>
    <w:rsid w:val="00E30FDA"/>
    <w:rPr>
      <w:color w:val="0000FF" w:themeColor="hyperlink"/>
      <w:u w:val="single"/>
    </w:rPr>
  </w:style>
  <w:style w:type="paragraph" w:styleId="ListParagraph">
    <w:name w:val="List Paragraph"/>
    <w:basedOn w:val="Normal"/>
    <w:uiPriority w:val="34"/>
    <w:qFormat/>
    <w:rsid w:val="00AA4070"/>
    <w:pPr>
      <w:ind w:left="720"/>
      <w:contextualSpacing/>
    </w:pPr>
  </w:style>
  <w:style w:type="character" w:styleId="CommentReference">
    <w:name w:val="annotation reference"/>
    <w:basedOn w:val="DefaultParagraphFont"/>
    <w:uiPriority w:val="99"/>
    <w:semiHidden/>
    <w:unhideWhenUsed/>
    <w:rsid w:val="00DB6B28"/>
    <w:rPr>
      <w:sz w:val="18"/>
      <w:szCs w:val="18"/>
    </w:rPr>
  </w:style>
  <w:style w:type="paragraph" w:styleId="CommentText">
    <w:name w:val="annotation text"/>
    <w:basedOn w:val="Normal"/>
    <w:link w:val="CommentTextChar"/>
    <w:uiPriority w:val="99"/>
    <w:semiHidden/>
    <w:unhideWhenUsed/>
    <w:rsid w:val="00DB6B28"/>
    <w:pPr>
      <w:spacing w:line="240" w:lineRule="auto"/>
    </w:pPr>
  </w:style>
  <w:style w:type="character" w:customStyle="1" w:styleId="CommentTextChar">
    <w:name w:val="Comment Text Char"/>
    <w:basedOn w:val="DefaultParagraphFont"/>
    <w:link w:val="CommentText"/>
    <w:uiPriority w:val="99"/>
    <w:semiHidden/>
    <w:rsid w:val="00DB6B28"/>
    <w:rPr>
      <w:rFonts w:ascii="Times New Roman" w:hAnsi="Times New Roman"/>
    </w:rPr>
  </w:style>
  <w:style w:type="paragraph" w:styleId="CommentSubject">
    <w:name w:val="annotation subject"/>
    <w:basedOn w:val="CommentText"/>
    <w:next w:val="CommentText"/>
    <w:link w:val="CommentSubjectChar"/>
    <w:uiPriority w:val="99"/>
    <w:semiHidden/>
    <w:unhideWhenUsed/>
    <w:rsid w:val="00DB6B28"/>
    <w:rPr>
      <w:b/>
      <w:bCs/>
      <w:sz w:val="20"/>
      <w:szCs w:val="20"/>
    </w:rPr>
  </w:style>
  <w:style w:type="character" w:customStyle="1" w:styleId="CommentSubjectChar">
    <w:name w:val="Comment Subject Char"/>
    <w:basedOn w:val="CommentTextChar"/>
    <w:link w:val="CommentSubject"/>
    <w:uiPriority w:val="99"/>
    <w:semiHidden/>
    <w:rsid w:val="00DB6B28"/>
    <w:rPr>
      <w:rFonts w:ascii="Times New Roman" w:hAnsi="Times New Roman"/>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119375085">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4.png"/><Relationship Id="rId21" Type="http://schemas.openxmlformats.org/officeDocument/2006/relationships/image" Target="media/image5.png"/><Relationship Id="rId22" Type="http://schemas.openxmlformats.org/officeDocument/2006/relationships/image" Target="media/image6.png"/><Relationship Id="rId23" Type="http://schemas.openxmlformats.org/officeDocument/2006/relationships/image" Target="media/image7.png"/><Relationship Id="rId24" Type="http://schemas.openxmlformats.org/officeDocument/2006/relationships/image" Target="media/image8.png"/><Relationship Id="rId25" Type="http://schemas.openxmlformats.org/officeDocument/2006/relationships/image" Target="media/image9.png"/><Relationship Id="rId26" Type="http://schemas.openxmlformats.org/officeDocument/2006/relationships/image" Target="media/image10.png"/><Relationship Id="rId27" Type="http://schemas.openxmlformats.org/officeDocument/2006/relationships/image" Target="media/image11.png"/><Relationship Id="rId28" Type="http://schemas.openxmlformats.org/officeDocument/2006/relationships/image" Target="media/image12.png"/><Relationship Id="rId29" Type="http://schemas.openxmlformats.org/officeDocument/2006/relationships/image" Target="media/image13.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image" Target="media/image14.png"/><Relationship Id="rId31" Type="http://schemas.openxmlformats.org/officeDocument/2006/relationships/image" Target="media/image15.png"/><Relationship Id="rId32" Type="http://schemas.openxmlformats.org/officeDocument/2006/relationships/image" Target="media/image16.png"/><Relationship Id="rId9" Type="http://schemas.openxmlformats.org/officeDocument/2006/relationships/header" Target="header1.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image" Target="media/image17.png"/><Relationship Id="rId34" Type="http://schemas.openxmlformats.org/officeDocument/2006/relationships/image" Target="media/image18.png"/><Relationship Id="rId35" Type="http://schemas.openxmlformats.org/officeDocument/2006/relationships/image" Target="media/image19.png"/><Relationship Id="rId36" Type="http://schemas.openxmlformats.org/officeDocument/2006/relationships/image" Target="media/image20.png"/><Relationship Id="rId10" Type="http://schemas.openxmlformats.org/officeDocument/2006/relationships/footer" Target="footer1.xml"/><Relationship Id="rId11" Type="http://schemas.openxmlformats.org/officeDocument/2006/relationships/header" Target="header2.xml"/><Relationship Id="rId12" Type="http://schemas.openxmlformats.org/officeDocument/2006/relationships/footer" Target="footer2.xml"/><Relationship Id="rId13" Type="http://schemas.openxmlformats.org/officeDocument/2006/relationships/header" Target="header3.xml"/><Relationship Id="rId14" Type="http://schemas.openxmlformats.org/officeDocument/2006/relationships/footer" Target="footer3.xml"/><Relationship Id="rId15" Type="http://schemas.openxmlformats.org/officeDocument/2006/relationships/header" Target="header4.xml"/><Relationship Id="rId16" Type="http://schemas.openxmlformats.org/officeDocument/2006/relationships/footer" Target="footer4.xml"/><Relationship Id="rId17" Type="http://schemas.openxmlformats.org/officeDocument/2006/relationships/image" Target="media/image1.png"/><Relationship Id="rId18" Type="http://schemas.openxmlformats.org/officeDocument/2006/relationships/image" Target="media/image2.png"/><Relationship Id="rId19" Type="http://schemas.openxmlformats.org/officeDocument/2006/relationships/image" Target="media/image3.png"/><Relationship Id="rId37" Type="http://schemas.openxmlformats.org/officeDocument/2006/relationships/comments" Target="comments.xml"/><Relationship Id="rId38" Type="http://schemas.openxmlformats.org/officeDocument/2006/relationships/hyperlink" Target="mailto:william.mau92@gmail.com" TargetMode="External"/><Relationship Id="rId39" Type="http://schemas.openxmlformats.org/officeDocument/2006/relationships/fontTable" Target="fontTable.xml"/><Relationship Id="rId4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AC97F8A-E152-7142-8832-1DD73A42B3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TotalTime>
  <Pages>201</Pages>
  <Words>290121</Words>
  <Characters>1653693</Characters>
  <Application>Microsoft Macintosh Word</Application>
  <DocSecurity>0</DocSecurity>
  <Lines>13780</Lines>
  <Paragraphs>3879</Paragraphs>
  <ScaleCrop>false</ScaleCrop>
  <HeadingPairs>
    <vt:vector size="2" baseType="variant">
      <vt:variant>
        <vt:lpstr>Title</vt:lpstr>
      </vt:variant>
      <vt:variant>
        <vt:i4>1</vt:i4>
      </vt:variant>
    </vt:vector>
  </HeadingPairs>
  <TitlesOfParts>
    <vt:vector size="1" baseType="lpstr">
      <vt:lpstr/>
    </vt:vector>
  </TitlesOfParts>
  <Company>Boston University</Company>
  <LinksUpToDate>false</LinksUpToDate>
  <CharactersWithSpaces>1939935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Vika Zafrin</dc:creator>
  <cp:keywords/>
  <dc:description/>
  <cp:lastModifiedBy>Michael Hasselmo</cp:lastModifiedBy>
  <cp:revision>7</cp:revision>
  <cp:lastPrinted>2013-09-12T18:27:00Z</cp:lastPrinted>
  <dcterms:created xsi:type="dcterms:W3CDTF">2019-03-28T02:40:00Z</dcterms:created>
  <dcterms:modified xsi:type="dcterms:W3CDTF">2019-04-09T18:42:00Z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8238c910-8ac8-343e-a2d8-1010256932ad</vt:lpwstr>
  </property>
  <property fmtid="{D5CDD505-2E9C-101B-9397-08002B2CF9AE}" pid="4" name="Mendeley Citation Style_1">
    <vt:lpwstr>http://www.zotero.org/styles/neuron</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http://www.zotero.org/styles/nature</vt:lpwstr>
  </property>
  <property fmtid="{D5CDD505-2E9C-101B-9397-08002B2CF9AE}" pid="22" name="Mendeley Recent Style Name 8_1">
    <vt:lpwstr>Nature</vt:lpwstr>
  </property>
  <property fmtid="{D5CDD505-2E9C-101B-9397-08002B2CF9AE}" pid="23" name="Mendeley Recent Style Id 9_1">
    <vt:lpwstr>http://www.zotero.org/styles/neuron</vt:lpwstr>
  </property>
  <property fmtid="{D5CDD505-2E9C-101B-9397-08002B2CF9AE}" pid="24" name="Mendeley Recent Style Name 9_1">
    <vt:lpwstr>Neuron</vt:lpwstr>
  </property>
</Properties>
</file>