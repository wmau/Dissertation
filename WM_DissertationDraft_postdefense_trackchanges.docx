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4DE54680" w:rsidR="003D27EE" w:rsidRDefault="003D27EE" w:rsidP="003D27EE">
      <w:pPr>
        <w:tabs>
          <w:tab w:val="left" w:pos="1800"/>
        </w:tabs>
        <w:rPr>
          <w:rFonts w:cs="Times New Roman"/>
        </w:rPr>
      </w:pPr>
      <w:r>
        <w:rPr>
          <w:rFonts w:cs="Times New Roman"/>
        </w:rPr>
        <w:tab/>
      </w:r>
      <w:r w:rsidR="003731DB">
        <w:rPr>
          <w:rFonts w:cs="Times New Roman"/>
        </w:rPr>
        <w:t xml:space="preserve">Assistant </w:t>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8313364"/>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8313365"/>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8313366"/>
      <w:r w:rsidRPr="009D5FA7">
        <w:t>ABSTRACT</w:t>
      </w:r>
      <w:bookmarkEnd w:id="2"/>
    </w:p>
    <w:p w14:paraId="34937A64" w14:textId="44355017" w:rsidR="00864EEA" w:rsidRDefault="00864EEA" w:rsidP="00864EEA">
      <w:pPr>
        <w:rPr>
          <w:rFonts w:cs="Times New Roman"/>
        </w:rPr>
      </w:pPr>
      <w:r>
        <w:rPr>
          <w:rFonts w:cs="Times New Roman"/>
        </w:rPr>
        <w:tab/>
      </w:r>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8313367"/>
      <w:r>
        <w:lastRenderedPageBreak/>
        <w:t>PREFACE</w:t>
      </w:r>
      <w:bookmarkEnd w:id="3"/>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8313368"/>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598DC367" w14:textId="77777777" w:rsidR="002D1404" w:rsidRDefault="00756A87">
          <w:pPr>
            <w:pStyle w:val="TOC1"/>
            <w:tabs>
              <w:tab w:val="right" w:leader="dot" w:pos="8630"/>
            </w:tabs>
            <w:rPr>
              <w:rFonts w:asciiTheme="minorHAnsi" w:hAnsiTheme="minorHAnsi"/>
              <w:bCs w:val="0"/>
              <w:caps w:val="0"/>
              <w:noProof/>
              <w:sz w:val="22"/>
              <w:szCs w:val="22"/>
              <w:lang w:eastAsia="ko-KR"/>
            </w:rPr>
          </w:pPr>
          <w:r>
            <w:fldChar w:fldCharType="begin"/>
          </w:r>
          <w:r>
            <w:instrText xml:space="preserve"> TOC \o "1-3" \h \z \u </w:instrText>
          </w:r>
          <w:r>
            <w:fldChar w:fldCharType="separate"/>
          </w:r>
          <w:hyperlink w:anchor="_Toc8313364" w:history="1">
            <w:r w:rsidR="002D1404" w:rsidRPr="00D17431">
              <w:rPr>
                <w:rStyle w:val="Hyperlink"/>
                <w:noProof/>
              </w:rPr>
              <w:t>DEDICATION</w:t>
            </w:r>
            <w:r w:rsidR="002D1404">
              <w:rPr>
                <w:noProof/>
                <w:webHidden/>
              </w:rPr>
              <w:tab/>
            </w:r>
            <w:r w:rsidR="002D1404">
              <w:rPr>
                <w:noProof/>
                <w:webHidden/>
              </w:rPr>
              <w:fldChar w:fldCharType="begin"/>
            </w:r>
            <w:r w:rsidR="002D1404">
              <w:rPr>
                <w:noProof/>
                <w:webHidden/>
              </w:rPr>
              <w:instrText xml:space="preserve"> PAGEREF _Toc8313364 \h </w:instrText>
            </w:r>
            <w:r w:rsidR="002D1404">
              <w:rPr>
                <w:noProof/>
                <w:webHidden/>
              </w:rPr>
            </w:r>
            <w:r w:rsidR="002D1404">
              <w:rPr>
                <w:noProof/>
                <w:webHidden/>
              </w:rPr>
              <w:fldChar w:fldCharType="separate"/>
            </w:r>
            <w:r w:rsidR="002D1404">
              <w:rPr>
                <w:noProof/>
                <w:webHidden/>
              </w:rPr>
              <w:t>v</w:t>
            </w:r>
            <w:r w:rsidR="002D1404">
              <w:rPr>
                <w:noProof/>
                <w:webHidden/>
              </w:rPr>
              <w:fldChar w:fldCharType="end"/>
            </w:r>
          </w:hyperlink>
        </w:p>
        <w:p w14:paraId="2E8E37C9"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365" w:history="1">
            <w:r w:rsidR="002D1404" w:rsidRPr="00D17431">
              <w:rPr>
                <w:rStyle w:val="Hyperlink"/>
                <w:noProof/>
              </w:rPr>
              <w:t>ACKNOWLEDGMENTS</w:t>
            </w:r>
            <w:r w:rsidR="002D1404">
              <w:rPr>
                <w:noProof/>
                <w:webHidden/>
              </w:rPr>
              <w:tab/>
            </w:r>
            <w:r w:rsidR="002D1404">
              <w:rPr>
                <w:noProof/>
                <w:webHidden/>
              </w:rPr>
              <w:fldChar w:fldCharType="begin"/>
            </w:r>
            <w:r w:rsidR="002D1404">
              <w:rPr>
                <w:noProof/>
                <w:webHidden/>
              </w:rPr>
              <w:instrText xml:space="preserve"> PAGEREF _Toc8313365 \h </w:instrText>
            </w:r>
            <w:r w:rsidR="002D1404">
              <w:rPr>
                <w:noProof/>
                <w:webHidden/>
              </w:rPr>
            </w:r>
            <w:r w:rsidR="002D1404">
              <w:rPr>
                <w:noProof/>
                <w:webHidden/>
              </w:rPr>
              <w:fldChar w:fldCharType="separate"/>
            </w:r>
            <w:r w:rsidR="002D1404">
              <w:rPr>
                <w:noProof/>
                <w:webHidden/>
              </w:rPr>
              <w:t>vi</w:t>
            </w:r>
            <w:r w:rsidR="002D1404">
              <w:rPr>
                <w:noProof/>
                <w:webHidden/>
              </w:rPr>
              <w:fldChar w:fldCharType="end"/>
            </w:r>
          </w:hyperlink>
        </w:p>
        <w:p w14:paraId="20FEED0B"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366" w:history="1">
            <w:r w:rsidR="002D1404" w:rsidRPr="00D17431">
              <w:rPr>
                <w:rStyle w:val="Hyperlink"/>
                <w:noProof/>
              </w:rPr>
              <w:t>ABSTRACT</w:t>
            </w:r>
            <w:r w:rsidR="002D1404">
              <w:rPr>
                <w:noProof/>
                <w:webHidden/>
              </w:rPr>
              <w:tab/>
            </w:r>
            <w:r w:rsidR="002D1404">
              <w:rPr>
                <w:noProof/>
                <w:webHidden/>
              </w:rPr>
              <w:fldChar w:fldCharType="begin"/>
            </w:r>
            <w:r w:rsidR="002D1404">
              <w:rPr>
                <w:noProof/>
                <w:webHidden/>
              </w:rPr>
              <w:instrText xml:space="preserve"> PAGEREF _Toc8313366 \h </w:instrText>
            </w:r>
            <w:r w:rsidR="002D1404">
              <w:rPr>
                <w:noProof/>
                <w:webHidden/>
              </w:rPr>
            </w:r>
            <w:r w:rsidR="002D1404">
              <w:rPr>
                <w:noProof/>
                <w:webHidden/>
              </w:rPr>
              <w:fldChar w:fldCharType="separate"/>
            </w:r>
            <w:r w:rsidR="002D1404">
              <w:rPr>
                <w:noProof/>
                <w:webHidden/>
              </w:rPr>
              <w:t>viii</w:t>
            </w:r>
            <w:r w:rsidR="002D1404">
              <w:rPr>
                <w:noProof/>
                <w:webHidden/>
              </w:rPr>
              <w:fldChar w:fldCharType="end"/>
            </w:r>
          </w:hyperlink>
        </w:p>
        <w:p w14:paraId="6ED87C5C"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367" w:history="1">
            <w:r w:rsidR="002D1404" w:rsidRPr="00D17431">
              <w:rPr>
                <w:rStyle w:val="Hyperlink"/>
                <w:noProof/>
              </w:rPr>
              <w:t>PREFACE</w:t>
            </w:r>
            <w:r w:rsidR="002D1404">
              <w:rPr>
                <w:noProof/>
                <w:webHidden/>
              </w:rPr>
              <w:tab/>
            </w:r>
            <w:r w:rsidR="002D1404">
              <w:rPr>
                <w:noProof/>
                <w:webHidden/>
              </w:rPr>
              <w:fldChar w:fldCharType="begin"/>
            </w:r>
            <w:r w:rsidR="002D1404">
              <w:rPr>
                <w:noProof/>
                <w:webHidden/>
              </w:rPr>
              <w:instrText xml:space="preserve"> PAGEREF _Toc8313367 \h </w:instrText>
            </w:r>
            <w:r w:rsidR="002D1404">
              <w:rPr>
                <w:noProof/>
                <w:webHidden/>
              </w:rPr>
            </w:r>
            <w:r w:rsidR="002D1404">
              <w:rPr>
                <w:noProof/>
                <w:webHidden/>
              </w:rPr>
              <w:fldChar w:fldCharType="separate"/>
            </w:r>
            <w:r w:rsidR="002D1404">
              <w:rPr>
                <w:noProof/>
                <w:webHidden/>
              </w:rPr>
              <w:t>x</w:t>
            </w:r>
            <w:r w:rsidR="002D1404">
              <w:rPr>
                <w:noProof/>
                <w:webHidden/>
              </w:rPr>
              <w:fldChar w:fldCharType="end"/>
            </w:r>
          </w:hyperlink>
        </w:p>
        <w:p w14:paraId="0227CC90"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368" w:history="1">
            <w:r w:rsidR="002D1404" w:rsidRPr="00D17431">
              <w:rPr>
                <w:rStyle w:val="Hyperlink"/>
                <w:noProof/>
              </w:rPr>
              <w:t>TABLE OF CONTENTS</w:t>
            </w:r>
            <w:r w:rsidR="002D1404">
              <w:rPr>
                <w:noProof/>
                <w:webHidden/>
              </w:rPr>
              <w:tab/>
            </w:r>
            <w:r w:rsidR="002D1404">
              <w:rPr>
                <w:noProof/>
                <w:webHidden/>
              </w:rPr>
              <w:fldChar w:fldCharType="begin"/>
            </w:r>
            <w:r w:rsidR="002D1404">
              <w:rPr>
                <w:noProof/>
                <w:webHidden/>
              </w:rPr>
              <w:instrText xml:space="preserve"> PAGEREF _Toc8313368 \h </w:instrText>
            </w:r>
            <w:r w:rsidR="002D1404">
              <w:rPr>
                <w:noProof/>
                <w:webHidden/>
              </w:rPr>
            </w:r>
            <w:r w:rsidR="002D1404">
              <w:rPr>
                <w:noProof/>
                <w:webHidden/>
              </w:rPr>
              <w:fldChar w:fldCharType="separate"/>
            </w:r>
            <w:r w:rsidR="002D1404">
              <w:rPr>
                <w:noProof/>
                <w:webHidden/>
              </w:rPr>
              <w:t>xi</w:t>
            </w:r>
            <w:r w:rsidR="002D1404">
              <w:rPr>
                <w:noProof/>
                <w:webHidden/>
              </w:rPr>
              <w:fldChar w:fldCharType="end"/>
            </w:r>
          </w:hyperlink>
        </w:p>
        <w:p w14:paraId="4BDF5C98"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369" w:history="1">
            <w:r w:rsidR="002D1404" w:rsidRPr="00D17431">
              <w:rPr>
                <w:rStyle w:val="Hyperlink"/>
                <w:noProof/>
              </w:rPr>
              <w:t>LIST OF FIGURES</w:t>
            </w:r>
            <w:r w:rsidR="002D1404">
              <w:rPr>
                <w:noProof/>
                <w:webHidden/>
              </w:rPr>
              <w:tab/>
            </w:r>
            <w:r w:rsidR="002D1404">
              <w:rPr>
                <w:noProof/>
                <w:webHidden/>
              </w:rPr>
              <w:fldChar w:fldCharType="begin"/>
            </w:r>
            <w:r w:rsidR="002D1404">
              <w:rPr>
                <w:noProof/>
                <w:webHidden/>
              </w:rPr>
              <w:instrText xml:space="preserve"> PAGEREF _Toc8313369 \h </w:instrText>
            </w:r>
            <w:r w:rsidR="002D1404">
              <w:rPr>
                <w:noProof/>
                <w:webHidden/>
              </w:rPr>
            </w:r>
            <w:r w:rsidR="002D1404">
              <w:rPr>
                <w:noProof/>
                <w:webHidden/>
              </w:rPr>
              <w:fldChar w:fldCharType="separate"/>
            </w:r>
            <w:r w:rsidR="002D1404">
              <w:rPr>
                <w:noProof/>
                <w:webHidden/>
              </w:rPr>
              <w:t>xv</w:t>
            </w:r>
            <w:r w:rsidR="002D1404">
              <w:rPr>
                <w:noProof/>
                <w:webHidden/>
              </w:rPr>
              <w:fldChar w:fldCharType="end"/>
            </w:r>
          </w:hyperlink>
        </w:p>
        <w:p w14:paraId="52F01A79"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370" w:history="1">
            <w:r w:rsidR="002D1404" w:rsidRPr="00D17431">
              <w:rPr>
                <w:rStyle w:val="Hyperlink"/>
                <w:noProof/>
              </w:rPr>
              <w:t>LIST OF ABBREVIATIONS</w:t>
            </w:r>
            <w:r w:rsidR="002D1404">
              <w:rPr>
                <w:noProof/>
                <w:webHidden/>
              </w:rPr>
              <w:tab/>
            </w:r>
            <w:r w:rsidR="002D1404">
              <w:rPr>
                <w:noProof/>
                <w:webHidden/>
              </w:rPr>
              <w:fldChar w:fldCharType="begin"/>
            </w:r>
            <w:r w:rsidR="002D1404">
              <w:rPr>
                <w:noProof/>
                <w:webHidden/>
              </w:rPr>
              <w:instrText xml:space="preserve"> PAGEREF _Toc8313370 \h </w:instrText>
            </w:r>
            <w:r w:rsidR="002D1404">
              <w:rPr>
                <w:noProof/>
                <w:webHidden/>
              </w:rPr>
            </w:r>
            <w:r w:rsidR="002D1404">
              <w:rPr>
                <w:noProof/>
                <w:webHidden/>
              </w:rPr>
              <w:fldChar w:fldCharType="separate"/>
            </w:r>
            <w:r w:rsidR="002D1404">
              <w:rPr>
                <w:noProof/>
                <w:webHidden/>
              </w:rPr>
              <w:t>xvii</w:t>
            </w:r>
            <w:r w:rsidR="002D1404">
              <w:rPr>
                <w:noProof/>
                <w:webHidden/>
              </w:rPr>
              <w:fldChar w:fldCharType="end"/>
            </w:r>
          </w:hyperlink>
        </w:p>
        <w:p w14:paraId="603469F9" w14:textId="77777777" w:rsidR="002D1404" w:rsidRDefault="00F51B6B">
          <w:pPr>
            <w:pStyle w:val="TOC1"/>
            <w:tabs>
              <w:tab w:val="left" w:pos="480"/>
              <w:tab w:val="right" w:leader="dot" w:pos="8630"/>
            </w:tabs>
            <w:rPr>
              <w:rFonts w:asciiTheme="minorHAnsi" w:hAnsiTheme="minorHAnsi"/>
              <w:bCs w:val="0"/>
              <w:caps w:val="0"/>
              <w:noProof/>
              <w:sz w:val="22"/>
              <w:szCs w:val="22"/>
              <w:lang w:eastAsia="ko-KR"/>
            </w:rPr>
          </w:pPr>
          <w:hyperlink w:anchor="_Toc8313371" w:history="1">
            <w:r w:rsidR="002D1404" w:rsidRPr="00D17431">
              <w:rPr>
                <w:rStyle w:val="Hyperlink"/>
                <w:noProof/>
              </w:rPr>
              <w:t>1.</w:t>
            </w:r>
            <w:r w:rsidR="002D1404">
              <w:rPr>
                <w:rFonts w:asciiTheme="minorHAnsi" w:hAnsiTheme="minorHAnsi"/>
                <w:bCs w:val="0"/>
                <w:caps w:val="0"/>
                <w:noProof/>
                <w:sz w:val="22"/>
                <w:szCs w:val="22"/>
                <w:lang w:eastAsia="ko-KR"/>
              </w:rPr>
              <w:tab/>
            </w:r>
            <w:r w:rsidR="002D1404" w:rsidRPr="00D17431">
              <w:rPr>
                <w:rStyle w:val="Hyperlink"/>
                <w:noProof/>
              </w:rPr>
              <w:t>CHAPTER ONE</w:t>
            </w:r>
            <w:r w:rsidR="002D1404">
              <w:rPr>
                <w:noProof/>
                <w:webHidden/>
              </w:rPr>
              <w:tab/>
            </w:r>
            <w:r w:rsidR="002D1404">
              <w:rPr>
                <w:noProof/>
                <w:webHidden/>
              </w:rPr>
              <w:fldChar w:fldCharType="begin"/>
            </w:r>
            <w:r w:rsidR="002D1404">
              <w:rPr>
                <w:noProof/>
                <w:webHidden/>
              </w:rPr>
              <w:instrText xml:space="preserve"> PAGEREF _Toc8313371 \h </w:instrText>
            </w:r>
            <w:r w:rsidR="002D1404">
              <w:rPr>
                <w:noProof/>
                <w:webHidden/>
              </w:rPr>
            </w:r>
            <w:r w:rsidR="002D1404">
              <w:rPr>
                <w:noProof/>
                <w:webHidden/>
              </w:rPr>
              <w:fldChar w:fldCharType="separate"/>
            </w:r>
            <w:r w:rsidR="002D1404">
              <w:rPr>
                <w:noProof/>
                <w:webHidden/>
              </w:rPr>
              <w:t>1</w:t>
            </w:r>
            <w:r w:rsidR="002D1404">
              <w:rPr>
                <w:noProof/>
                <w:webHidden/>
              </w:rPr>
              <w:fldChar w:fldCharType="end"/>
            </w:r>
          </w:hyperlink>
        </w:p>
        <w:p w14:paraId="55D26360"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372" w:history="1">
            <w:r w:rsidR="002D1404" w:rsidRPr="00D17431">
              <w:rPr>
                <w:rStyle w:val="Hyperlink"/>
                <w:noProof/>
              </w:rPr>
              <w:t>1.1.</w:t>
            </w:r>
            <w:r w:rsidR="002D1404">
              <w:rPr>
                <w:rFonts w:asciiTheme="minorHAnsi" w:hAnsiTheme="minorHAnsi"/>
                <w:smallCaps w:val="0"/>
                <w:noProof/>
                <w:sz w:val="22"/>
                <w:szCs w:val="22"/>
                <w:lang w:eastAsia="ko-KR"/>
              </w:rPr>
              <w:tab/>
            </w:r>
            <w:r w:rsidR="002D1404" w:rsidRPr="00D17431">
              <w:rPr>
                <w:rStyle w:val="Hyperlink"/>
                <w:noProof/>
              </w:rPr>
              <w:t>Historical considerations of the hippocampal formation and amygdalar complex in learning and memory</w:t>
            </w:r>
            <w:r w:rsidR="002D1404">
              <w:rPr>
                <w:noProof/>
                <w:webHidden/>
              </w:rPr>
              <w:tab/>
            </w:r>
            <w:r w:rsidR="002D1404">
              <w:rPr>
                <w:noProof/>
                <w:webHidden/>
              </w:rPr>
              <w:fldChar w:fldCharType="begin"/>
            </w:r>
            <w:r w:rsidR="002D1404">
              <w:rPr>
                <w:noProof/>
                <w:webHidden/>
              </w:rPr>
              <w:instrText xml:space="preserve"> PAGEREF _Toc8313372 \h </w:instrText>
            </w:r>
            <w:r w:rsidR="002D1404">
              <w:rPr>
                <w:noProof/>
                <w:webHidden/>
              </w:rPr>
            </w:r>
            <w:r w:rsidR="002D1404">
              <w:rPr>
                <w:noProof/>
                <w:webHidden/>
              </w:rPr>
              <w:fldChar w:fldCharType="separate"/>
            </w:r>
            <w:r w:rsidR="002D1404">
              <w:rPr>
                <w:noProof/>
                <w:webHidden/>
              </w:rPr>
              <w:t>1</w:t>
            </w:r>
            <w:r w:rsidR="002D1404">
              <w:rPr>
                <w:noProof/>
                <w:webHidden/>
              </w:rPr>
              <w:fldChar w:fldCharType="end"/>
            </w:r>
          </w:hyperlink>
        </w:p>
        <w:p w14:paraId="033B45A0"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373" w:history="1">
            <w:r w:rsidR="002D1404" w:rsidRPr="00D17431">
              <w:rPr>
                <w:rStyle w:val="Hyperlink"/>
                <w:noProof/>
              </w:rPr>
              <w:t>1.2.</w:t>
            </w:r>
            <w:r w:rsidR="002D1404">
              <w:rPr>
                <w:rFonts w:asciiTheme="minorHAnsi" w:hAnsiTheme="minorHAnsi"/>
                <w:smallCaps w:val="0"/>
                <w:noProof/>
                <w:sz w:val="22"/>
                <w:szCs w:val="22"/>
                <w:lang w:eastAsia="ko-KR"/>
              </w:rPr>
              <w:tab/>
            </w:r>
            <w:r w:rsidR="002D1404" w:rsidRPr="00D17431">
              <w:rPr>
                <w:rStyle w:val="Hyperlink"/>
                <w:noProof/>
              </w:rPr>
              <w:t>Anatomical connections of the hippocampal formation</w:t>
            </w:r>
            <w:r w:rsidR="002D1404">
              <w:rPr>
                <w:noProof/>
                <w:webHidden/>
              </w:rPr>
              <w:tab/>
            </w:r>
            <w:r w:rsidR="002D1404">
              <w:rPr>
                <w:noProof/>
                <w:webHidden/>
              </w:rPr>
              <w:fldChar w:fldCharType="begin"/>
            </w:r>
            <w:r w:rsidR="002D1404">
              <w:rPr>
                <w:noProof/>
                <w:webHidden/>
              </w:rPr>
              <w:instrText xml:space="preserve"> PAGEREF _Toc8313373 \h </w:instrText>
            </w:r>
            <w:r w:rsidR="002D1404">
              <w:rPr>
                <w:noProof/>
                <w:webHidden/>
              </w:rPr>
            </w:r>
            <w:r w:rsidR="002D1404">
              <w:rPr>
                <w:noProof/>
                <w:webHidden/>
              </w:rPr>
              <w:fldChar w:fldCharType="separate"/>
            </w:r>
            <w:r w:rsidR="002D1404">
              <w:rPr>
                <w:noProof/>
                <w:webHidden/>
              </w:rPr>
              <w:t>2</w:t>
            </w:r>
            <w:r w:rsidR="002D1404">
              <w:rPr>
                <w:noProof/>
                <w:webHidden/>
              </w:rPr>
              <w:fldChar w:fldCharType="end"/>
            </w:r>
          </w:hyperlink>
        </w:p>
        <w:p w14:paraId="13EAC63F"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74" w:history="1">
            <w:r w:rsidR="002D1404" w:rsidRPr="00D17431">
              <w:rPr>
                <w:rStyle w:val="Hyperlink"/>
                <w:noProof/>
              </w:rPr>
              <w:t>1.2.1.</w:t>
            </w:r>
            <w:r w:rsidR="002D1404">
              <w:rPr>
                <w:rFonts w:asciiTheme="minorHAnsi" w:hAnsiTheme="minorHAnsi"/>
                <w:i w:val="0"/>
                <w:iCs w:val="0"/>
                <w:noProof/>
                <w:sz w:val="22"/>
                <w:szCs w:val="22"/>
                <w:lang w:eastAsia="ko-KR"/>
              </w:rPr>
              <w:tab/>
            </w:r>
            <w:r w:rsidR="002D1404" w:rsidRPr="00D17431">
              <w:rPr>
                <w:rStyle w:val="Hyperlink"/>
                <w:noProof/>
              </w:rPr>
              <w:t>Dentate gyrus</w:t>
            </w:r>
            <w:r w:rsidR="002D1404">
              <w:rPr>
                <w:noProof/>
                <w:webHidden/>
              </w:rPr>
              <w:tab/>
            </w:r>
            <w:r w:rsidR="002D1404">
              <w:rPr>
                <w:noProof/>
                <w:webHidden/>
              </w:rPr>
              <w:fldChar w:fldCharType="begin"/>
            </w:r>
            <w:r w:rsidR="002D1404">
              <w:rPr>
                <w:noProof/>
                <w:webHidden/>
              </w:rPr>
              <w:instrText xml:space="preserve"> PAGEREF _Toc8313374 \h </w:instrText>
            </w:r>
            <w:r w:rsidR="002D1404">
              <w:rPr>
                <w:noProof/>
                <w:webHidden/>
              </w:rPr>
            </w:r>
            <w:r w:rsidR="002D1404">
              <w:rPr>
                <w:noProof/>
                <w:webHidden/>
              </w:rPr>
              <w:fldChar w:fldCharType="separate"/>
            </w:r>
            <w:r w:rsidR="002D1404">
              <w:rPr>
                <w:noProof/>
                <w:webHidden/>
              </w:rPr>
              <w:t>3</w:t>
            </w:r>
            <w:r w:rsidR="002D1404">
              <w:rPr>
                <w:noProof/>
                <w:webHidden/>
              </w:rPr>
              <w:fldChar w:fldCharType="end"/>
            </w:r>
          </w:hyperlink>
        </w:p>
        <w:p w14:paraId="30C41E6E"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75" w:history="1">
            <w:r w:rsidR="002D1404" w:rsidRPr="00D17431">
              <w:rPr>
                <w:rStyle w:val="Hyperlink"/>
                <w:noProof/>
              </w:rPr>
              <w:t>1.2.2.</w:t>
            </w:r>
            <w:r w:rsidR="002D1404">
              <w:rPr>
                <w:rFonts w:asciiTheme="minorHAnsi" w:hAnsiTheme="minorHAnsi"/>
                <w:i w:val="0"/>
                <w:iCs w:val="0"/>
                <w:noProof/>
                <w:sz w:val="22"/>
                <w:szCs w:val="22"/>
                <w:lang w:eastAsia="ko-KR"/>
              </w:rPr>
              <w:tab/>
            </w:r>
            <w:r w:rsidR="002D1404" w:rsidRPr="00D17431">
              <w:rPr>
                <w:rStyle w:val="Hyperlink"/>
                <w:noProof/>
              </w:rPr>
              <w:t>CA3</w:t>
            </w:r>
            <w:r w:rsidR="002D1404">
              <w:rPr>
                <w:noProof/>
                <w:webHidden/>
              </w:rPr>
              <w:tab/>
            </w:r>
            <w:r w:rsidR="002D1404">
              <w:rPr>
                <w:noProof/>
                <w:webHidden/>
              </w:rPr>
              <w:fldChar w:fldCharType="begin"/>
            </w:r>
            <w:r w:rsidR="002D1404">
              <w:rPr>
                <w:noProof/>
                <w:webHidden/>
              </w:rPr>
              <w:instrText xml:space="preserve"> PAGEREF _Toc8313375 \h </w:instrText>
            </w:r>
            <w:r w:rsidR="002D1404">
              <w:rPr>
                <w:noProof/>
                <w:webHidden/>
              </w:rPr>
            </w:r>
            <w:r w:rsidR="002D1404">
              <w:rPr>
                <w:noProof/>
                <w:webHidden/>
              </w:rPr>
              <w:fldChar w:fldCharType="separate"/>
            </w:r>
            <w:r w:rsidR="002D1404">
              <w:rPr>
                <w:noProof/>
                <w:webHidden/>
              </w:rPr>
              <w:t>4</w:t>
            </w:r>
            <w:r w:rsidR="002D1404">
              <w:rPr>
                <w:noProof/>
                <w:webHidden/>
              </w:rPr>
              <w:fldChar w:fldCharType="end"/>
            </w:r>
          </w:hyperlink>
        </w:p>
        <w:p w14:paraId="6ED02DA3"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76" w:history="1">
            <w:r w:rsidR="002D1404" w:rsidRPr="00D17431">
              <w:rPr>
                <w:rStyle w:val="Hyperlink"/>
                <w:noProof/>
              </w:rPr>
              <w:t>1.2.3.</w:t>
            </w:r>
            <w:r w:rsidR="002D1404">
              <w:rPr>
                <w:rFonts w:asciiTheme="minorHAnsi" w:hAnsiTheme="minorHAnsi"/>
                <w:i w:val="0"/>
                <w:iCs w:val="0"/>
                <w:noProof/>
                <w:sz w:val="22"/>
                <w:szCs w:val="22"/>
                <w:lang w:eastAsia="ko-KR"/>
              </w:rPr>
              <w:tab/>
            </w:r>
            <w:r w:rsidR="002D1404" w:rsidRPr="00D17431">
              <w:rPr>
                <w:rStyle w:val="Hyperlink"/>
                <w:noProof/>
              </w:rPr>
              <w:t>CA1</w:t>
            </w:r>
            <w:r w:rsidR="002D1404">
              <w:rPr>
                <w:noProof/>
                <w:webHidden/>
              </w:rPr>
              <w:tab/>
            </w:r>
            <w:r w:rsidR="002D1404">
              <w:rPr>
                <w:noProof/>
                <w:webHidden/>
              </w:rPr>
              <w:fldChar w:fldCharType="begin"/>
            </w:r>
            <w:r w:rsidR="002D1404">
              <w:rPr>
                <w:noProof/>
                <w:webHidden/>
              </w:rPr>
              <w:instrText xml:space="preserve"> PAGEREF _Toc8313376 \h </w:instrText>
            </w:r>
            <w:r w:rsidR="002D1404">
              <w:rPr>
                <w:noProof/>
                <w:webHidden/>
              </w:rPr>
            </w:r>
            <w:r w:rsidR="002D1404">
              <w:rPr>
                <w:noProof/>
                <w:webHidden/>
              </w:rPr>
              <w:fldChar w:fldCharType="separate"/>
            </w:r>
            <w:r w:rsidR="002D1404">
              <w:rPr>
                <w:noProof/>
                <w:webHidden/>
              </w:rPr>
              <w:t>6</w:t>
            </w:r>
            <w:r w:rsidR="002D1404">
              <w:rPr>
                <w:noProof/>
                <w:webHidden/>
              </w:rPr>
              <w:fldChar w:fldCharType="end"/>
            </w:r>
          </w:hyperlink>
        </w:p>
        <w:p w14:paraId="4373B196"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77" w:history="1">
            <w:r w:rsidR="002D1404" w:rsidRPr="00D17431">
              <w:rPr>
                <w:rStyle w:val="Hyperlink"/>
                <w:noProof/>
              </w:rPr>
              <w:t>1.2.4.</w:t>
            </w:r>
            <w:r w:rsidR="002D1404">
              <w:rPr>
                <w:rFonts w:asciiTheme="minorHAnsi" w:hAnsiTheme="minorHAnsi"/>
                <w:i w:val="0"/>
                <w:iCs w:val="0"/>
                <w:noProof/>
                <w:sz w:val="22"/>
                <w:szCs w:val="22"/>
                <w:lang w:eastAsia="ko-KR"/>
              </w:rPr>
              <w:tab/>
            </w:r>
            <w:r w:rsidR="002D1404" w:rsidRPr="00D17431">
              <w:rPr>
                <w:rStyle w:val="Hyperlink"/>
                <w:noProof/>
              </w:rPr>
              <w:t>Subicular complex</w:t>
            </w:r>
            <w:r w:rsidR="002D1404">
              <w:rPr>
                <w:noProof/>
                <w:webHidden/>
              </w:rPr>
              <w:tab/>
            </w:r>
            <w:r w:rsidR="002D1404">
              <w:rPr>
                <w:noProof/>
                <w:webHidden/>
              </w:rPr>
              <w:fldChar w:fldCharType="begin"/>
            </w:r>
            <w:r w:rsidR="002D1404">
              <w:rPr>
                <w:noProof/>
                <w:webHidden/>
              </w:rPr>
              <w:instrText xml:space="preserve"> PAGEREF _Toc8313377 \h </w:instrText>
            </w:r>
            <w:r w:rsidR="002D1404">
              <w:rPr>
                <w:noProof/>
                <w:webHidden/>
              </w:rPr>
            </w:r>
            <w:r w:rsidR="002D1404">
              <w:rPr>
                <w:noProof/>
                <w:webHidden/>
              </w:rPr>
              <w:fldChar w:fldCharType="separate"/>
            </w:r>
            <w:r w:rsidR="002D1404">
              <w:rPr>
                <w:noProof/>
                <w:webHidden/>
              </w:rPr>
              <w:t>8</w:t>
            </w:r>
            <w:r w:rsidR="002D1404">
              <w:rPr>
                <w:noProof/>
                <w:webHidden/>
              </w:rPr>
              <w:fldChar w:fldCharType="end"/>
            </w:r>
          </w:hyperlink>
        </w:p>
        <w:p w14:paraId="4870AC92"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78" w:history="1">
            <w:r w:rsidR="002D1404" w:rsidRPr="00D17431">
              <w:rPr>
                <w:rStyle w:val="Hyperlink"/>
                <w:noProof/>
              </w:rPr>
              <w:t>1.2.5.</w:t>
            </w:r>
            <w:r w:rsidR="002D1404">
              <w:rPr>
                <w:rFonts w:asciiTheme="minorHAnsi" w:hAnsiTheme="minorHAnsi"/>
                <w:i w:val="0"/>
                <w:iCs w:val="0"/>
                <w:noProof/>
                <w:sz w:val="22"/>
                <w:szCs w:val="22"/>
                <w:lang w:eastAsia="ko-KR"/>
              </w:rPr>
              <w:tab/>
            </w:r>
            <w:r w:rsidR="002D1404" w:rsidRPr="00D17431">
              <w:rPr>
                <w:rStyle w:val="Hyperlink"/>
                <w:noProof/>
              </w:rPr>
              <w:t>CA2</w:t>
            </w:r>
            <w:r w:rsidR="002D1404">
              <w:rPr>
                <w:noProof/>
                <w:webHidden/>
              </w:rPr>
              <w:tab/>
            </w:r>
            <w:r w:rsidR="002D1404">
              <w:rPr>
                <w:noProof/>
                <w:webHidden/>
              </w:rPr>
              <w:fldChar w:fldCharType="begin"/>
            </w:r>
            <w:r w:rsidR="002D1404">
              <w:rPr>
                <w:noProof/>
                <w:webHidden/>
              </w:rPr>
              <w:instrText xml:space="preserve"> PAGEREF _Toc8313378 \h </w:instrText>
            </w:r>
            <w:r w:rsidR="002D1404">
              <w:rPr>
                <w:noProof/>
                <w:webHidden/>
              </w:rPr>
            </w:r>
            <w:r w:rsidR="002D1404">
              <w:rPr>
                <w:noProof/>
                <w:webHidden/>
              </w:rPr>
              <w:fldChar w:fldCharType="separate"/>
            </w:r>
            <w:r w:rsidR="002D1404">
              <w:rPr>
                <w:noProof/>
                <w:webHidden/>
              </w:rPr>
              <w:t>9</w:t>
            </w:r>
            <w:r w:rsidR="002D1404">
              <w:rPr>
                <w:noProof/>
                <w:webHidden/>
              </w:rPr>
              <w:fldChar w:fldCharType="end"/>
            </w:r>
          </w:hyperlink>
        </w:p>
        <w:p w14:paraId="25993827"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79" w:history="1">
            <w:r w:rsidR="002D1404" w:rsidRPr="00D17431">
              <w:rPr>
                <w:rStyle w:val="Hyperlink"/>
                <w:noProof/>
              </w:rPr>
              <w:t>1.2.6.</w:t>
            </w:r>
            <w:r w:rsidR="002D1404">
              <w:rPr>
                <w:rFonts w:asciiTheme="minorHAnsi" w:hAnsiTheme="minorHAnsi"/>
                <w:i w:val="0"/>
                <w:iCs w:val="0"/>
                <w:noProof/>
                <w:sz w:val="22"/>
                <w:szCs w:val="22"/>
                <w:lang w:eastAsia="ko-KR"/>
              </w:rPr>
              <w:tab/>
            </w:r>
            <w:r w:rsidR="002D1404" w:rsidRPr="00D17431">
              <w:rPr>
                <w:rStyle w:val="Hyperlink"/>
                <w:noProof/>
              </w:rPr>
              <w:t>Medial septum</w:t>
            </w:r>
            <w:r w:rsidR="002D1404">
              <w:rPr>
                <w:noProof/>
                <w:webHidden/>
              </w:rPr>
              <w:tab/>
            </w:r>
            <w:r w:rsidR="002D1404">
              <w:rPr>
                <w:noProof/>
                <w:webHidden/>
              </w:rPr>
              <w:fldChar w:fldCharType="begin"/>
            </w:r>
            <w:r w:rsidR="002D1404">
              <w:rPr>
                <w:noProof/>
                <w:webHidden/>
              </w:rPr>
              <w:instrText xml:space="preserve"> PAGEREF _Toc8313379 \h </w:instrText>
            </w:r>
            <w:r w:rsidR="002D1404">
              <w:rPr>
                <w:noProof/>
                <w:webHidden/>
              </w:rPr>
            </w:r>
            <w:r w:rsidR="002D1404">
              <w:rPr>
                <w:noProof/>
                <w:webHidden/>
              </w:rPr>
              <w:fldChar w:fldCharType="separate"/>
            </w:r>
            <w:r w:rsidR="002D1404">
              <w:rPr>
                <w:noProof/>
                <w:webHidden/>
              </w:rPr>
              <w:t>10</w:t>
            </w:r>
            <w:r w:rsidR="002D1404">
              <w:rPr>
                <w:noProof/>
                <w:webHidden/>
              </w:rPr>
              <w:fldChar w:fldCharType="end"/>
            </w:r>
          </w:hyperlink>
        </w:p>
        <w:p w14:paraId="020C0537"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0" w:history="1">
            <w:r w:rsidR="002D1404" w:rsidRPr="00D17431">
              <w:rPr>
                <w:rStyle w:val="Hyperlink"/>
                <w:noProof/>
              </w:rPr>
              <w:t>1.2.7.</w:t>
            </w:r>
            <w:r w:rsidR="002D1404">
              <w:rPr>
                <w:rFonts w:asciiTheme="minorHAnsi" w:hAnsiTheme="minorHAnsi"/>
                <w:i w:val="0"/>
                <w:iCs w:val="0"/>
                <w:noProof/>
                <w:sz w:val="22"/>
                <w:szCs w:val="22"/>
                <w:lang w:eastAsia="ko-KR"/>
              </w:rPr>
              <w:tab/>
            </w:r>
            <w:r w:rsidR="002D1404" w:rsidRPr="00D17431">
              <w:rPr>
                <w:rStyle w:val="Hyperlink"/>
                <w:noProof/>
              </w:rPr>
              <w:t>Lateral entorhinal cortex</w:t>
            </w:r>
            <w:r w:rsidR="002D1404">
              <w:rPr>
                <w:noProof/>
                <w:webHidden/>
              </w:rPr>
              <w:tab/>
            </w:r>
            <w:r w:rsidR="002D1404">
              <w:rPr>
                <w:noProof/>
                <w:webHidden/>
              </w:rPr>
              <w:fldChar w:fldCharType="begin"/>
            </w:r>
            <w:r w:rsidR="002D1404">
              <w:rPr>
                <w:noProof/>
                <w:webHidden/>
              </w:rPr>
              <w:instrText xml:space="preserve"> PAGEREF _Toc8313380 \h </w:instrText>
            </w:r>
            <w:r w:rsidR="002D1404">
              <w:rPr>
                <w:noProof/>
                <w:webHidden/>
              </w:rPr>
            </w:r>
            <w:r w:rsidR="002D1404">
              <w:rPr>
                <w:noProof/>
                <w:webHidden/>
              </w:rPr>
              <w:fldChar w:fldCharType="separate"/>
            </w:r>
            <w:r w:rsidR="002D1404">
              <w:rPr>
                <w:noProof/>
                <w:webHidden/>
              </w:rPr>
              <w:t>11</w:t>
            </w:r>
            <w:r w:rsidR="002D1404">
              <w:rPr>
                <w:noProof/>
                <w:webHidden/>
              </w:rPr>
              <w:fldChar w:fldCharType="end"/>
            </w:r>
          </w:hyperlink>
        </w:p>
        <w:p w14:paraId="2230C8AD"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1" w:history="1">
            <w:r w:rsidR="002D1404" w:rsidRPr="00D17431">
              <w:rPr>
                <w:rStyle w:val="Hyperlink"/>
                <w:noProof/>
              </w:rPr>
              <w:t>1.2.8.</w:t>
            </w:r>
            <w:r w:rsidR="002D1404">
              <w:rPr>
                <w:rFonts w:asciiTheme="minorHAnsi" w:hAnsiTheme="minorHAnsi"/>
                <w:i w:val="0"/>
                <w:iCs w:val="0"/>
                <w:noProof/>
                <w:sz w:val="22"/>
                <w:szCs w:val="22"/>
                <w:lang w:eastAsia="ko-KR"/>
              </w:rPr>
              <w:tab/>
            </w:r>
            <w:r w:rsidR="002D1404" w:rsidRPr="00D17431">
              <w:rPr>
                <w:rStyle w:val="Hyperlink"/>
                <w:noProof/>
              </w:rPr>
              <w:t>Medial entorhinal cortex</w:t>
            </w:r>
            <w:r w:rsidR="002D1404">
              <w:rPr>
                <w:noProof/>
                <w:webHidden/>
              </w:rPr>
              <w:tab/>
            </w:r>
            <w:r w:rsidR="002D1404">
              <w:rPr>
                <w:noProof/>
                <w:webHidden/>
              </w:rPr>
              <w:fldChar w:fldCharType="begin"/>
            </w:r>
            <w:r w:rsidR="002D1404">
              <w:rPr>
                <w:noProof/>
                <w:webHidden/>
              </w:rPr>
              <w:instrText xml:space="preserve"> PAGEREF _Toc8313381 \h </w:instrText>
            </w:r>
            <w:r w:rsidR="002D1404">
              <w:rPr>
                <w:noProof/>
                <w:webHidden/>
              </w:rPr>
            </w:r>
            <w:r w:rsidR="002D1404">
              <w:rPr>
                <w:noProof/>
                <w:webHidden/>
              </w:rPr>
              <w:fldChar w:fldCharType="separate"/>
            </w:r>
            <w:r w:rsidR="002D1404">
              <w:rPr>
                <w:noProof/>
                <w:webHidden/>
              </w:rPr>
              <w:t>12</w:t>
            </w:r>
            <w:r w:rsidR="002D1404">
              <w:rPr>
                <w:noProof/>
                <w:webHidden/>
              </w:rPr>
              <w:fldChar w:fldCharType="end"/>
            </w:r>
          </w:hyperlink>
        </w:p>
        <w:p w14:paraId="448F6972"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2" w:history="1">
            <w:r w:rsidR="002D1404" w:rsidRPr="00D17431">
              <w:rPr>
                <w:rStyle w:val="Hyperlink"/>
                <w:noProof/>
              </w:rPr>
              <w:t>1.2.9.</w:t>
            </w:r>
            <w:r w:rsidR="002D1404">
              <w:rPr>
                <w:rFonts w:asciiTheme="minorHAnsi" w:hAnsiTheme="minorHAnsi"/>
                <w:i w:val="0"/>
                <w:iCs w:val="0"/>
                <w:noProof/>
                <w:sz w:val="22"/>
                <w:szCs w:val="22"/>
                <w:lang w:eastAsia="ko-KR"/>
              </w:rPr>
              <w:tab/>
            </w:r>
            <w:r w:rsidR="002D1404" w:rsidRPr="00D17431">
              <w:rPr>
                <w:rStyle w:val="Hyperlink"/>
                <w:noProof/>
              </w:rPr>
              <w:t>Amygdala</w:t>
            </w:r>
            <w:r w:rsidR="002D1404">
              <w:rPr>
                <w:noProof/>
                <w:webHidden/>
              </w:rPr>
              <w:tab/>
            </w:r>
            <w:r w:rsidR="002D1404">
              <w:rPr>
                <w:noProof/>
                <w:webHidden/>
              </w:rPr>
              <w:fldChar w:fldCharType="begin"/>
            </w:r>
            <w:r w:rsidR="002D1404">
              <w:rPr>
                <w:noProof/>
                <w:webHidden/>
              </w:rPr>
              <w:instrText xml:space="preserve"> PAGEREF _Toc8313382 \h </w:instrText>
            </w:r>
            <w:r w:rsidR="002D1404">
              <w:rPr>
                <w:noProof/>
                <w:webHidden/>
              </w:rPr>
            </w:r>
            <w:r w:rsidR="002D1404">
              <w:rPr>
                <w:noProof/>
                <w:webHidden/>
              </w:rPr>
              <w:fldChar w:fldCharType="separate"/>
            </w:r>
            <w:r w:rsidR="002D1404">
              <w:rPr>
                <w:noProof/>
                <w:webHidden/>
              </w:rPr>
              <w:t>13</w:t>
            </w:r>
            <w:r w:rsidR="002D1404">
              <w:rPr>
                <w:noProof/>
                <w:webHidden/>
              </w:rPr>
              <w:fldChar w:fldCharType="end"/>
            </w:r>
          </w:hyperlink>
        </w:p>
        <w:p w14:paraId="4CCD07AA"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383" w:history="1">
            <w:r w:rsidR="002D1404" w:rsidRPr="00D17431">
              <w:rPr>
                <w:rStyle w:val="Hyperlink"/>
                <w:noProof/>
              </w:rPr>
              <w:t>1.3.</w:t>
            </w:r>
            <w:r w:rsidR="002D1404">
              <w:rPr>
                <w:rFonts w:asciiTheme="minorHAnsi" w:hAnsiTheme="minorHAnsi"/>
                <w:smallCaps w:val="0"/>
                <w:noProof/>
                <w:sz w:val="22"/>
                <w:szCs w:val="22"/>
                <w:lang w:eastAsia="ko-KR"/>
              </w:rPr>
              <w:tab/>
            </w:r>
            <w:r w:rsidR="002D1404" w:rsidRPr="00D17431">
              <w:rPr>
                <w:rStyle w:val="Hyperlink"/>
                <w:noProof/>
              </w:rPr>
              <w:t>Hippocampal function</w:t>
            </w:r>
            <w:r w:rsidR="002D1404">
              <w:rPr>
                <w:noProof/>
                <w:webHidden/>
              </w:rPr>
              <w:tab/>
            </w:r>
            <w:r w:rsidR="002D1404">
              <w:rPr>
                <w:noProof/>
                <w:webHidden/>
              </w:rPr>
              <w:fldChar w:fldCharType="begin"/>
            </w:r>
            <w:r w:rsidR="002D1404">
              <w:rPr>
                <w:noProof/>
                <w:webHidden/>
              </w:rPr>
              <w:instrText xml:space="preserve"> PAGEREF _Toc8313383 \h </w:instrText>
            </w:r>
            <w:r w:rsidR="002D1404">
              <w:rPr>
                <w:noProof/>
                <w:webHidden/>
              </w:rPr>
            </w:r>
            <w:r w:rsidR="002D1404">
              <w:rPr>
                <w:noProof/>
                <w:webHidden/>
              </w:rPr>
              <w:fldChar w:fldCharType="separate"/>
            </w:r>
            <w:r w:rsidR="002D1404">
              <w:rPr>
                <w:noProof/>
                <w:webHidden/>
              </w:rPr>
              <w:t>15</w:t>
            </w:r>
            <w:r w:rsidR="002D1404">
              <w:rPr>
                <w:noProof/>
                <w:webHidden/>
              </w:rPr>
              <w:fldChar w:fldCharType="end"/>
            </w:r>
          </w:hyperlink>
        </w:p>
        <w:p w14:paraId="70ABE902"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4" w:history="1">
            <w:r w:rsidR="002D1404" w:rsidRPr="00D17431">
              <w:rPr>
                <w:rStyle w:val="Hyperlink"/>
                <w:noProof/>
              </w:rPr>
              <w:t>1.3.1.</w:t>
            </w:r>
            <w:r w:rsidR="002D1404">
              <w:rPr>
                <w:rFonts w:asciiTheme="minorHAnsi" w:hAnsiTheme="minorHAnsi"/>
                <w:i w:val="0"/>
                <w:iCs w:val="0"/>
                <w:noProof/>
                <w:sz w:val="22"/>
                <w:szCs w:val="22"/>
                <w:lang w:eastAsia="ko-KR"/>
              </w:rPr>
              <w:tab/>
            </w:r>
            <w:r w:rsidR="002D1404" w:rsidRPr="00D17431">
              <w:rPr>
                <w:rStyle w:val="Hyperlink"/>
                <w:noProof/>
              </w:rPr>
              <w:t>Place cells and allocentric spatial representation</w:t>
            </w:r>
            <w:r w:rsidR="002D1404">
              <w:rPr>
                <w:noProof/>
                <w:webHidden/>
              </w:rPr>
              <w:tab/>
            </w:r>
            <w:r w:rsidR="002D1404">
              <w:rPr>
                <w:noProof/>
                <w:webHidden/>
              </w:rPr>
              <w:fldChar w:fldCharType="begin"/>
            </w:r>
            <w:r w:rsidR="002D1404">
              <w:rPr>
                <w:noProof/>
                <w:webHidden/>
              </w:rPr>
              <w:instrText xml:space="preserve"> PAGEREF _Toc8313384 \h </w:instrText>
            </w:r>
            <w:r w:rsidR="002D1404">
              <w:rPr>
                <w:noProof/>
                <w:webHidden/>
              </w:rPr>
            </w:r>
            <w:r w:rsidR="002D1404">
              <w:rPr>
                <w:noProof/>
                <w:webHidden/>
              </w:rPr>
              <w:fldChar w:fldCharType="separate"/>
            </w:r>
            <w:r w:rsidR="002D1404">
              <w:rPr>
                <w:noProof/>
                <w:webHidden/>
              </w:rPr>
              <w:t>16</w:t>
            </w:r>
            <w:r w:rsidR="002D1404">
              <w:rPr>
                <w:noProof/>
                <w:webHidden/>
              </w:rPr>
              <w:fldChar w:fldCharType="end"/>
            </w:r>
          </w:hyperlink>
        </w:p>
        <w:p w14:paraId="0E16F348"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5" w:history="1">
            <w:r w:rsidR="002D1404" w:rsidRPr="00D17431">
              <w:rPr>
                <w:rStyle w:val="Hyperlink"/>
                <w:noProof/>
              </w:rPr>
              <w:t>1.3.2.</w:t>
            </w:r>
            <w:r w:rsidR="002D1404">
              <w:rPr>
                <w:rFonts w:asciiTheme="minorHAnsi" w:hAnsiTheme="minorHAnsi"/>
                <w:i w:val="0"/>
                <w:iCs w:val="0"/>
                <w:noProof/>
                <w:sz w:val="22"/>
                <w:szCs w:val="22"/>
                <w:lang w:eastAsia="ko-KR"/>
              </w:rPr>
              <w:tab/>
            </w:r>
            <w:r w:rsidR="002D1404" w:rsidRPr="00D17431">
              <w:rPr>
                <w:rStyle w:val="Hyperlink"/>
                <w:noProof/>
              </w:rPr>
              <w:t>Theta sequences</w:t>
            </w:r>
            <w:r w:rsidR="002D1404">
              <w:rPr>
                <w:noProof/>
                <w:webHidden/>
              </w:rPr>
              <w:tab/>
            </w:r>
            <w:r w:rsidR="002D1404">
              <w:rPr>
                <w:noProof/>
                <w:webHidden/>
              </w:rPr>
              <w:fldChar w:fldCharType="begin"/>
            </w:r>
            <w:r w:rsidR="002D1404">
              <w:rPr>
                <w:noProof/>
                <w:webHidden/>
              </w:rPr>
              <w:instrText xml:space="preserve"> PAGEREF _Toc8313385 \h </w:instrText>
            </w:r>
            <w:r w:rsidR="002D1404">
              <w:rPr>
                <w:noProof/>
                <w:webHidden/>
              </w:rPr>
            </w:r>
            <w:r w:rsidR="002D1404">
              <w:rPr>
                <w:noProof/>
                <w:webHidden/>
              </w:rPr>
              <w:fldChar w:fldCharType="separate"/>
            </w:r>
            <w:r w:rsidR="002D1404">
              <w:rPr>
                <w:noProof/>
                <w:webHidden/>
              </w:rPr>
              <w:t>19</w:t>
            </w:r>
            <w:r w:rsidR="002D1404">
              <w:rPr>
                <w:noProof/>
                <w:webHidden/>
              </w:rPr>
              <w:fldChar w:fldCharType="end"/>
            </w:r>
          </w:hyperlink>
        </w:p>
        <w:p w14:paraId="217FC6E2"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6" w:history="1">
            <w:r w:rsidR="002D1404" w:rsidRPr="00D17431">
              <w:rPr>
                <w:rStyle w:val="Hyperlink"/>
                <w:noProof/>
              </w:rPr>
              <w:t>1.3.3.</w:t>
            </w:r>
            <w:r w:rsidR="002D1404">
              <w:rPr>
                <w:rFonts w:asciiTheme="minorHAnsi" w:hAnsiTheme="minorHAnsi"/>
                <w:i w:val="0"/>
                <w:iCs w:val="0"/>
                <w:noProof/>
                <w:sz w:val="22"/>
                <w:szCs w:val="22"/>
                <w:lang w:eastAsia="ko-KR"/>
              </w:rPr>
              <w:tab/>
            </w:r>
            <w:r w:rsidR="002D1404" w:rsidRPr="00D17431">
              <w:rPr>
                <w:rStyle w:val="Hyperlink"/>
                <w:noProof/>
              </w:rPr>
              <w:t>Replay events</w:t>
            </w:r>
            <w:r w:rsidR="002D1404">
              <w:rPr>
                <w:noProof/>
                <w:webHidden/>
              </w:rPr>
              <w:tab/>
            </w:r>
            <w:r w:rsidR="002D1404">
              <w:rPr>
                <w:noProof/>
                <w:webHidden/>
              </w:rPr>
              <w:fldChar w:fldCharType="begin"/>
            </w:r>
            <w:r w:rsidR="002D1404">
              <w:rPr>
                <w:noProof/>
                <w:webHidden/>
              </w:rPr>
              <w:instrText xml:space="preserve"> PAGEREF _Toc8313386 \h </w:instrText>
            </w:r>
            <w:r w:rsidR="002D1404">
              <w:rPr>
                <w:noProof/>
                <w:webHidden/>
              </w:rPr>
            </w:r>
            <w:r w:rsidR="002D1404">
              <w:rPr>
                <w:noProof/>
                <w:webHidden/>
              </w:rPr>
              <w:fldChar w:fldCharType="separate"/>
            </w:r>
            <w:r w:rsidR="002D1404">
              <w:rPr>
                <w:noProof/>
                <w:webHidden/>
              </w:rPr>
              <w:t>21</w:t>
            </w:r>
            <w:r w:rsidR="002D1404">
              <w:rPr>
                <w:noProof/>
                <w:webHidden/>
              </w:rPr>
              <w:fldChar w:fldCharType="end"/>
            </w:r>
          </w:hyperlink>
        </w:p>
        <w:p w14:paraId="3DFD88A5"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7" w:history="1">
            <w:r w:rsidR="002D1404" w:rsidRPr="00D17431">
              <w:rPr>
                <w:rStyle w:val="Hyperlink"/>
                <w:noProof/>
              </w:rPr>
              <w:t>1.3.4.</w:t>
            </w:r>
            <w:r w:rsidR="002D1404">
              <w:rPr>
                <w:rFonts w:asciiTheme="minorHAnsi" w:hAnsiTheme="minorHAnsi"/>
                <w:i w:val="0"/>
                <w:iCs w:val="0"/>
                <w:noProof/>
                <w:sz w:val="22"/>
                <w:szCs w:val="22"/>
                <w:lang w:eastAsia="ko-KR"/>
              </w:rPr>
              <w:tab/>
            </w:r>
            <w:r w:rsidR="002D1404" w:rsidRPr="00D17431">
              <w:rPr>
                <w:rStyle w:val="Hyperlink"/>
                <w:noProof/>
              </w:rPr>
              <w:t>Behavioral-timescale temporal sequences</w:t>
            </w:r>
            <w:r w:rsidR="002D1404">
              <w:rPr>
                <w:noProof/>
                <w:webHidden/>
              </w:rPr>
              <w:tab/>
            </w:r>
            <w:r w:rsidR="002D1404">
              <w:rPr>
                <w:noProof/>
                <w:webHidden/>
              </w:rPr>
              <w:fldChar w:fldCharType="begin"/>
            </w:r>
            <w:r w:rsidR="002D1404">
              <w:rPr>
                <w:noProof/>
                <w:webHidden/>
              </w:rPr>
              <w:instrText xml:space="preserve"> PAGEREF _Toc8313387 \h </w:instrText>
            </w:r>
            <w:r w:rsidR="002D1404">
              <w:rPr>
                <w:noProof/>
                <w:webHidden/>
              </w:rPr>
            </w:r>
            <w:r w:rsidR="002D1404">
              <w:rPr>
                <w:noProof/>
                <w:webHidden/>
              </w:rPr>
              <w:fldChar w:fldCharType="separate"/>
            </w:r>
            <w:r w:rsidR="002D1404">
              <w:rPr>
                <w:noProof/>
                <w:webHidden/>
              </w:rPr>
              <w:t>23</w:t>
            </w:r>
            <w:r w:rsidR="002D1404">
              <w:rPr>
                <w:noProof/>
                <w:webHidden/>
              </w:rPr>
              <w:fldChar w:fldCharType="end"/>
            </w:r>
          </w:hyperlink>
        </w:p>
        <w:p w14:paraId="426FF2CA"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8" w:history="1">
            <w:r w:rsidR="002D1404" w:rsidRPr="00D17431">
              <w:rPr>
                <w:rStyle w:val="Hyperlink"/>
                <w:noProof/>
              </w:rPr>
              <w:t>1.3.5.</w:t>
            </w:r>
            <w:r w:rsidR="002D1404">
              <w:rPr>
                <w:rFonts w:asciiTheme="minorHAnsi" w:hAnsiTheme="minorHAnsi"/>
                <w:i w:val="0"/>
                <w:iCs w:val="0"/>
                <w:noProof/>
                <w:sz w:val="22"/>
                <w:szCs w:val="22"/>
                <w:lang w:eastAsia="ko-KR"/>
              </w:rPr>
              <w:tab/>
            </w:r>
            <w:r w:rsidR="002D1404" w:rsidRPr="00D17431">
              <w:rPr>
                <w:rStyle w:val="Hyperlink"/>
                <w:noProof/>
              </w:rPr>
              <w:t>Population “drift” and instability</w:t>
            </w:r>
            <w:r w:rsidR="002D1404">
              <w:rPr>
                <w:noProof/>
                <w:webHidden/>
              </w:rPr>
              <w:tab/>
            </w:r>
            <w:r w:rsidR="002D1404">
              <w:rPr>
                <w:noProof/>
                <w:webHidden/>
              </w:rPr>
              <w:fldChar w:fldCharType="begin"/>
            </w:r>
            <w:r w:rsidR="002D1404">
              <w:rPr>
                <w:noProof/>
                <w:webHidden/>
              </w:rPr>
              <w:instrText xml:space="preserve"> PAGEREF _Toc8313388 \h </w:instrText>
            </w:r>
            <w:r w:rsidR="002D1404">
              <w:rPr>
                <w:noProof/>
                <w:webHidden/>
              </w:rPr>
            </w:r>
            <w:r w:rsidR="002D1404">
              <w:rPr>
                <w:noProof/>
                <w:webHidden/>
              </w:rPr>
              <w:fldChar w:fldCharType="separate"/>
            </w:r>
            <w:r w:rsidR="002D1404">
              <w:rPr>
                <w:noProof/>
                <w:webHidden/>
              </w:rPr>
              <w:t>27</w:t>
            </w:r>
            <w:r w:rsidR="002D1404">
              <w:rPr>
                <w:noProof/>
                <w:webHidden/>
              </w:rPr>
              <w:fldChar w:fldCharType="end"/>
            </w:r>
          </w:hyperlink>
        </w:p>
        <w:p w14:paraId="5BC208D9"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89" w:history="1">
            <w:r w:rsidR="002D1404" w:rsidRPr="00D17431">
              <w:rPr>
                <w:rStyle w:val="Hyperlink"/>
                <w:noProof/>
              </w:rPr>
              <w:t>1.3.6.</w:t>
            </w:r>
            <w:r w:rsidR="002D1404">
              <w:rPr>
                <w:rFonts w:asciiTheme="minorHAnsi" w:hAnsiTheme="minorHAnsi"/>
                <w:i w:val="0"/>
                <w:iCs w:val="0"/>
                <w:noProof/>
                <w:sz w:val="22"/>
                <w:szCs w:val="22"/>
                <w:lang w:eastAsia="ko-KR"/>
              </w:rPr>
              <w:tab/>
            </w:r>
            <w:r w:rsidR="002D1404" w:rsidRPr="00D17431">
              <w:rPr>
                <w:rStyle w:val="Hyperlink"/>
                <w:noProof/>
              </w:rPr>
              <w:t>“Engrams”</w:t>
            </w:r>
            <w:r w:rsidR="002D1404">
              <w:rPr>
                <w:noProof/>
                <w:webHidden/>
              </w:rPr>
              <w:tab/>
            </w:r>
            <w:r w:rsidR="002D1404">
              <w:rPr>
                <w:noProof/>
                <w:webHidden/>
              </w:rPr>
              <w:fldChar w:fldCharType="begin"/>
            </w:r>
            <w:r w:rsidR="002D1404">
              <w:rPr>
                <w:noProof/>
                <w:webHidden/>
              </w:rPr>
              <w:instrText xml:space="preserve"> PAGEREF _Toc8313389 \h </w:instrText>
            </w:r>
            <w:r w:rsidR="002D1404">
              <w:rPr>
                <w:noProof/>
                <w:webHidden/>
              </w:rPr>
            </w:r>
            <w:r w:rsidR="002D1404">
              <w:rPr>
                <w:noProof/>
                <w:webHidden/>
              </w:rPr>
              <w:fldChar w:fldCharType="separate"/>
            </w:r>
            <w:r w:rsidR="002D1404">
              <w:rPr>
                <w:noProof/>
                <w:webHidden/>
              </w:rPr>
              <w:t>29</w:t>
            </w:r>
            <w:r w:rsidR="002D1404">
              <w:rPr>
                <w:noProof/>
                <w:webHidden/>
              </w:rPr>
              <w:fldChar w:fldCharType="end"/>
            </w:r>
          </w:hyperlink>
        </w:p>
        <w:p w14:paraId="3DDA4207"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0" w:history="1">
            <w:r w:rsidR="002D1404" w:rsidRPr="00D17431">
              <w:rPr>
                <w:rStyle w:val="Hyperlink"/>
                <w:noProof/>
              </w:rPr>
              <w:t>1.3.7.</w:t>
            </w:r>
            <w:r w:rsidR="002D1404">
              <w:rPr>
                <w:rFonts w:asciiTheme="minorHAnsi" w:hAnsiTheme="minorHAnsi"/>
                <w:i w:val="0"/>
                <w:iCs w:val="0"/>
                <w:noProof/>
                <w:sz w:val="22"/>
                <w:szCs w:val="22"/>
                <w:lang w:eastAsia="ko-KR"/>
              </w:rPr>
              <w:tab/>
            </w:r>
            <w:r w:rsidR="002D1404" w:rsidRPr="00D17431">
              <w:rPr>
                <w:rStyle w:val="Hyperlink"/>
                <w:noProof/>
              </w:rPr>
              <w:t>Systems level consolidation</w:t>
            </w:r>
            <w:r w:rsidR="002D1404">
              <w:rPr>
                <w:noProof/>
                <w:webHidden/>
              </w:rPr>
              <w:tab/>
            </w:r>
            <w:r w:rsidR="002D1404">
              <w:rPr>
                <w:noProof/>
                <w:webHidden/>
              </w:rPr>
              <w:fldChar w:fldCharType="begin"/>
            </w:r>
            <w:r w:rsidR="002D1404">
              <w:rPr>
                <w:noProof/>
                <w:webHidden/>
              </w:rPr>
              <w:instrText xml:space="preserve"> PAGEREF _Toc8313390 \h </w:instrText>
            </w:r>
            <w:r w:rsidR="002D1404">
              <w:rPr>
                <w:noProof/>
                <w:webHidden/>
              </w:rPr>
            </w:r>
            <w:r w:rsidR="002D1404">
              <w:rPr>
                <w:noProof/>
                <w:webHidden/>
              </w:rPr>
              <w:fldChar w:fldCharType="separate"/>
            </w:r>
            <w:r w:rsidR="002D1404">
              <w:rPr>
                <w:noProof/>
                <w:webHidden/>
              </w:rPr>
              <w:t>34</w:t>
            </w:r>
            <w:r w:rsidR="002D1404">
              <w:rPr>
                <w:noProof/>
                <w:webHidden/>
              </w:rPr>
              <w:fldChar w:fldCharType="end"/>
            </w:r>
          </w:hyperlink>
        </w:p>
        <w:p w14:paraId="7923CE2C"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1" w:history="1">
            <w:r w:rsidR="002D1404" w:rsidRPr="00D17431">
              <w:rPr>
                <w:rStyle w:val="Hyperlink"/>
                <w:noProof/>
              </w:rPr>
              <w:t>1.3.8.</w:t>
            </w:r>
            <w:r w:rsidR="002D1404">
              <w:rPr>
                <w:rFonts w:asciiTheme="minorHAnsi" w:hAnsiTheme="minorHAnsi"/>
                <w:i w:val="0"/>
                <w:iCs w:val="0"/>
                <w:noProof/>
                <w:sz w:val="22"/>
                <w:szCs w:val="22"/>
                <w:lang w:eastAsia="ko-KR"/>
              </w:rPr>
              <w:tab/>
            </w:r>
            <w:r w:rsidR="002D1404" w:rsidRPr="00D17431">
              <w:rPr>
                <w:rStyle w:val="Hyperlink"/>
                <w:noProof/>
              </w:rPr>
              <w:t>Hippocampal interactions with the amygdala</w:t>
            </w:r>
            <w:r w:rsidR="002D1404">
              <w:rPr>
                <w:noProof/>
                <w:webHidden/>
              </w:rPr>
              <w:tab/>
            </w:r>
            <w:r w:rsidR="002D1404">
              <w:rPr>
                <w:noProof/>
                <w:webHidden/>
              </w:rPr>
              <w:fldChar w:fldCharType="begin"/>
            </w:r>
            <w:r w:rsidR="002D1404">
              <w:rPr>
                <w:noProof/>
                <w:webHidden/>
              </w:rPr>
              <w:instrText xml:space="preserve"> PAGEREF _Toc8313391 \h </w:instrText>
            </w:r>
            <w:r w:rsidR="002D1404">
              <w:rPr>
                <w:noProof/>
                <w:webHidden/>
              </w:rPr>
            </w:r>
            <w:r w:rsidR="002D1404">
              <w:rPr>
                <w:noProof/>
                <w:webHidden/>
              </w:rPr>
              <w:fldChar w:fldCharType="separate"/>
            </w:r>
            <w:r w:rsidR="002D1404">
              <w:rPr>
                <w:noProof/>
                <w:webHidden/>
              </w:rPr>
              <w:t>36</w:t>
            </w:r>
            <w:r w:rsidR="002D1404">
              <w:rPr>
                <w:noProof/>
                <w:webHidden/>
              </w:rPr>
              <w:fldChar w:fldCharType="end"/>
            </w:r>
          </w:hyperlink>
        </w:p>
        <w:p w14:paraId="6DA960B2"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2" w:history="1">
            <w:r w:rsidR="002D1404" w:rsidRPr="00D17431">
              <w:rPr>
                <w:rStyle w:val="Hyperlink"/>
                <w:noProof/>
              </w:rPr>
              <w:t>1.3.9.</w:t>
            </w:r>
            <w:r w:rsidR="002D1404">
              <w:rPr>
                <w:rFonts w:asciiTheme="minorHAnsi" w:hAnsiTheme="minorHAnsi"/>
                <w:i w:val="0"/>
                <w:iCs w:val="0"/>
                <w:noProof/>
                <w:sz w:val="22"/>
                <w:szCs w:val="22"/>
                <w:lang w:eastAsia="ko-KR"/>
              </w:rPr>
              <w:tab/>
            </w:r>
            <w:r w:rsidR="002D1404" w:rsidRPr="00D17431">
              <w:rPr>
                <w:rStyle w:val="Hyperlink"/>
                <w:noProof/>
              </w:rPr>
              <w:t>Integrating hippocampal literature</w:t>
            </w:r>
            <w:r w:rsidR="002D1404">
              <w:rPr>
                <w:noProof/>
                <w:webHidden/>
              </w:rPr>
              <w:tab/>
            </w:r>
            <w:r w:rsidR="002D1404">
              <w:rPr>
                <w:noProof/>
                <w:webHidden/>
              </w:rPr>
              <w:fldChar w:fldCharType="begin"/>
            </w:r>
            <w:r w:rsidR="002D1404">
              <w:rPr>
                <w:noProof/>
                <w:webHidden/>
              </w:rPr>
              <w:instrText xml:space="preserve"> PAGEREF _Toc8313392 \h </w:instrText>
            </w:r>
            <w:r w:rsidR="002D1404">
              <w:rPr>
                <w:noProof/>
                <w:webHidden/>
              </w:rPr>
            </w:r>
            <w:r w:rsidR="002D1404">
              <w:rPr>
                <w:noProof/>
                <w:webHidden/>
              </w:rPr>
              <w:fldChar w:fldCharType="separate"/>
            </w:r>
            <w:r w:rsidR="002D1404">
              <w:rPr>
                <w:noProof/>
                <w:webHidden/>
              </w:rPr>
              <w:t>38</w:t>
            </w:r>
            <w:r w:rsidR="002D1404">
              <w:rPr>
                <w:noProof/>
                <w:webHidden/>
              </w:rPr>
              <w:fldChar w:fldCharType="end"/>
            </w:r>
          </w:hyperlink>
        </w:p>
        <w:p w14:paraId="15EF9077" w14:textId="77777777" w:rsidR="002D1404" w:rsidRDefault="00F51B6B">
          <w:pPr>
            <w:pStyle w:val="TOC1"/>
            <w:tabs>
              <w:tab w:val="left" w:pos="480"/>
              <w:tab w:val="right" w:leader="dot" w:pos="8630"/>
            </w:tabs>
            <w:rPr>
              <w:rFonts w:asciiTheme="minorHAnsi" w:hAnsiTheme="minorHAnsi"/>
              <w:bCs w:val="0"/>
              <w:caps w:val="0"/>
              <w:noProof/>
              <w:sz w:val="22"/>
              <w:szCs w:val="22"/>
              <w:lang w:eastAsia="ko-KR"/>
            </w:rPr>
          </w:pPr>
          <w:hyperlink w:anchor="_Toc8313393" w:history="1">
            <w:r w:rsidR="002D1404" w:rsidRPr="00D17431">
              <w:rPr>
                <w:rStyle w:val="Hyperlink"/>
                <w:noProof/>
              </w:rPr>
              <w:t>2.</w:t>
            </w:r>
            <w:r w:rsidR="002D1404">
              <w:rPr>
                <w:rFonts w:asciiTheme="minorHAnsi" w:hAnsiTheme="minorHAnsi"/>
                <w:bCs w:val="0"/>
                <w:caps w:val="0"/>
                <w:noProof/>
                <w:sz w:val="22"/>
                <w:szCs w:val="22"/>
                <w:lang w:eastAsia="ko-KR"/>
              </w:rPr>
              <w:tab/>
            </w:r>
            <w:r w:rsidR="002D1404" w:rsidRPr="00D17431">
              <w:rPr>
                <w:rStyle w:val="Hyperlink"/>
                <w:noProof/>
              </w:rPr>
              <w:t>CHAPTER TWO</w:t>
            </w:r>
            <w:r w:rsidR="002D1404">
              <w:rPr>
                <w:noProof/>
                <w:webHidden/>
              </w:rPr>
              <w:tab/>
            </w:r>
            <w:r w:rsidR="002D1404">
              <w:rPr>
                <w:noProof/>
                <w:webHidden/>
              </w:rPr>
              <w:fldChar w:fldCharType="begin"/>
            </w:r>
            <w:r w:rsidR="002D1404">
              <w:rPr>
                <w:noProof/>
                <w:webHidden/>
              </w:rPr>
              <w:instrText xml:space="preserve"> PAGEREF _Toc8313393 \h </w:instrText>
            </w:r>
            <w:r w:rsidR="002D1404">
              <w:rPr>
                <w:noProof/>
                <w:webHidden/>
              </w:rPr>
            </w:r>
            <w:r w:rsidR="002D1404">
              <w:rPr>
                <w:noProof/>
                <w:webHidden/>
              </w:rPr>
              <w:fldChar w:fldCharType="separate"/>
            </w:r>
            <w:r w:rsidR="002D1404">
              <w:rPr>
                <w:noProof/>
                <w:webHidden/>
              </w:rPr>
              <w:t>40</w:t>
            </w:r>
            <w:r w:rsidR="002D1404">
              <w:rPr>
                <w:noProof/>
                <w:webHidden/>
              </w:rPr>
              <w:fldChar w:fldCharType="end"/>
            </w:r>
          </w:hyperlink>
        </w:p>
        <w:p w14:paraId="2285EC31"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394" w:history="1">
            <w:r w:rsidR="002D1404" w:rsidRPr="00D17431">
              <w:rPr>
                <w:rStyle w:val="Hyperlink"/>
                <w:noProof/>
              </w:rPr>
              <w:t>2.1.</w:t>
            </w:r>
            <w:r w:rsidR="002D1404">
              <w:rPr>
                <w:rFonts w:asciiTheme="minorHAnsi" w:hAnsiTheme="minorHAnsi"/>
                <w:smallCaps w:val="0"/>
                <w:noProof/>
                <w:sz w:val="22"/>
                <w:szCs w:val="22"/>
                <w:lang w:eastAsia="ko-KR"/>
              </w:rPr>
              <w:tab/>
            </w:r>
            <w:r w:rsidR="002D1404" w:rsidRPr="00D17431">
              <w:rPr>
                <w:rStyle w:val="Hyperlink"/>
                <w:noProof/>
              </w:rPr>
              <w:t>Introduction</w:t>
            </w:r>
            <w:r w:rsidR="002D1404">
              <w:rPr>
                <w:noProof/>
                <w:webHidden/>
              </w:rPr>
              <w:tab/>
            </w:r>
            <w:r w:rsidR="002D1404">
              <w:rPr>
                <w:noProof/>
                <w:webHidden/>
              </w:rPr>
              <w:fldChar w:fldCharType="begin"/>
            </w:r>
            <w:r w:rsidR="002D1404">
              <w:rPr>
                <w:noProof/>
                <w:webHidden/>
              </w:rPr>
              <w:instrText xml:space="preserve"> PAGEREF _Toc8313394 \h </w:instrText>
            </w:r>
            <w:r w:rsidR="002D1404">
              <w:rPr>
                <w:noProof/>
                <w:webHidden/>
              </w:rPr>
            </w:r>
            <w:r w:rsidR="002D1404">
              <w:rPr>
                <w:noProof/>
                <w:webHidden/>
              </w:rPr>
              <w:fldChar w:fldCharType="separate"/>
            </w:r>
            <w:r w:rsidR="002D1404">
              <w:rPr>
                <w:noProof/>
                <w:webHidden/>
              </w:rPr>
              <w:t>40</w:t>
            </w:r>
            <w:r w:rsidR="002D1404">
              <w:rPr>
                <w:noProof/>
                <w:webHidden/>
              </w:rPr>
              <w:fldChar w:fldCharType="end"/>
            </w:r>
          </w:hyperlink>
        </w:p>
        <w:p w14:paraId="06C2C7CE"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395" w:history="1">
            <w:r w:rsidR="002D1404" w:rsidRPr="00D17431">
              <w:rPr>
                <w:rStyle w:val="Hyperlink"/>
                <w:noProof/>
              </w:rPr>
              <w:t>2.2.</w:t>
            </w:r>
            <w:r w:rsidR="002D1404">
              <w:rPr>
                <w:rFonts w:asciiTheme="minorHAnsi" w:hAnsiTheme="minorHAnsi"/>
                <w:smallCaps w:val="0"/>
                <w:noProof/>
                <w:sz w:val="22"/>
                <w:szCs w:val="22"/>
                <w:lang w:eastAsia="ko-KR"/>
              </w:rPr>
              <w:tab/>
            </w:r>
            <w:r w:rsidR="002D1404" w:rsidRPr="00D17431">
              <w:rPr>
                <w:rStyle w:val="Hyperlink"/>
                <w:noProof/>
              </w:rPr>
              <w:t>Methods</w:t>
            </w:r>
            <w:r w:rsidR="002D1404">
              <w:rPr>
                <w:noProof/>
                <w:webHidden/>
              </w:rPr>
              <w:tab/>
            </w:r>
            <w:r w:rsidR="002D1404">
              <w:rPr>
                <w:noProof/>
                <w:webHidden/>
              </w:rPr>
              <w:fldChar w:fldCharType="begin"/>
            </w:r>
            <w:r w:rsidR="002D1404">
              <w:rPr>
                <w:noProof/>
                <w:webHidden/>
              </w:rPr>
              <w:instrText xml:space="preserve"> PAGEREF _Toc8313395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7977DF8E"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6" w:history="1">
            <w:r w:rsidR="002D1404" w:rsidRPr="00D17431">
              <w:rPr>
                <w:rStyle w:val="Hyperlink"/>
                <w:noProof/>
              </w:rPr>
              <w:t>2.2.1.</w:t>
            </w:r>
            <w:r w:rsidR="002D1404">
              <w:rPr>
                <w:rFonts w:asciiTheme="minorHAnsi" w:hAnsiTheme="minorHAnsi"/>
                <w:i w:val="0"/>
                <w:iCs w:val="0"/>
                <w:noProof/>
                <w:sz w:val="22"/>
                <w:szCs w:val="22"/>
                <w:lang w:eastAsia="ko-KR"/>
              </w:rPr>
              <w:tab/>
            </w:r>
            <w:r w:rsidR="002D1404" w:rsidRPr="00D17431">
              <w:rPr>
                <w:rStyle w:val="Hyperlink"/>
                <w:noProof/>
              </w:rPr>
              <w:t>Animal Subjects</w:t>
            </w:r>
            <w:r w:rsidR="002D1404">
              <w:rPr>
                <w:noProof/>
                <w:webHidden/>
              </w:rPr>
              <w:tab/>
            </w:r>
            <w:r w:rsidR="002D1404">
              <w:rPr>
                <w:noProof/>
                <w:webHidden/>
              </w:rPr>
              <w:fldChar w:fldCharType="begin"/>
            </w:r>
            <w:r w:rsidR="002D1404">
              <w:rPr>
                <w:noProof/>
                <w:webHidden/>
              </w:rPr>
              <w:instrText xml:space="preserve"> PAGEREF _Toc8313396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06C853DC"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7" w:history="1">
            <w:r w:rsidR="002D1404" w:rsidRPr="00D17431">
              <w:rPr>
                <w:rStyle w:val="Hyperlink"/>
                <w:noProof/>
              </w:rPr>
              <w:t>2.2.2.</w:t>
            </w:r>
            <w:r w:rsidR="002D1404">
              <w:rPr>
                <w:rFonts w:asciiTheme="minorHAnsi" w:hAnsiTheme="minorHAnsi"/>
                <w:i w:val="0"/>
                <w:iCs w:val="0"/>
                <w:noProof/>
                <w:sz w:val="22"/>
                <w:szCs w:val="22"/>
                <w:lang w:eastAsia="ko-KR"/>
              </w:rPr>
              <w:tab/>
            </w:r>
            <w:r w:rsidR="002D1404" w:rsidRPr="00D17431">
              <w:rPr>
                <w:rStyle w:val="Hyperlink"/>
                <w:noProof/>
              </w:rPr>
              <w:t>Viral Constructs</w:t>
            </w:r>
            <w:r w:rsidR="002D1404">
              <w:rPr>
                <w:noProof/>
                <w:webHidden/>
              </w:rPr>
              <w:tab/>
            </w:r>
            <w:r w:rsidR="002D1404">
              <w:rPr>
                <w:noProof/>
                <w:webHidden/>
              </w:rPr>
              <w:fldChar w:fldCharType="begin"/>
            </w:r>
            <w:r w:rsidR="002D1404">
              <w:rPr>
                <w:noProof/>
                <w:webHidden/>
              </w:rPr>
              <w:instrText xml:space="preserve"> PAGEREF _Toc8313397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4E45C968"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8" w:history="1">
            <w:r w:rsidR="002D1404" w:rsidRPr="00D17431">
              <w:rPr>
                <w:rStyle w:val="Hyperlink"/>
                <w:noProof/>
              </w:rPr>
              <w:t>2.2.3.</w:t>
            </w:r>
            <w:r w:rsidR="002D1404">
              <w:rPr>
                <w:rFonts w:asciiTheme="minorHAnsi" w:hAnsiTheme="minorHAnsi"/>
                <w:i w:val="0"/>
                <w:iCs w:val="0"/>
                <w:noProof/>
                <w:sz w:val="22"/>
                <w:szCs w:val="22"/>
                <w:lang w:eastAsia="ko-KR"/>
              </w:rPr>
              <w:tab/>
            </w:r>
            <w:r w:rsidR="002D1404" w:rsidRPr="00D17431">
              <w:rPr>
                <w:rStyle w:val="Hyperlink"/>
                <w:noProof/>
              </w:rPr>
              <w:t>Stereotactic Surgeries</w:t>
            </w:r>
            <w:r w:rsidR="002D1404">
              <w:rPr>
                <w:noProof/>
                <w:webHidden/>
              </w:rPr>
              <w:tab/>
            </w:r>
            <w:r w:rsidR="002D1404">
              <w:rPr>
                <w:noProof/>
                <w:webHidden/>
              </w:rPr>
              <w:fldChar w:fldCharType="begin"/>
            </w:r>
            <w:r w:rsidR="002D1404">
              <w:rPr>
                <w:noProof/>
                <w:webHidden/>
              </w:rPr>
              <w:instrText xml:space="preserve"> PAGEREF _Toc8313398 \h </w:instrText>
            </w:r>
            <w:r w:rsidR="002D1404">
              <w:rPr>
                <w:noProof/>
                <w:webHidden/>
              </w:rPr>
            </w:r>
            <w:r w:rsidR="002D1404">
              <w:rPr>
                <w:noProof/>
                <w:webHidden/>
              </w:rPr>
              <w:fldChar w:fldCharType="separate"/>
            </w:r>
            <w:r w:rsidR="002D1404">
              <w:rPr>
                <w:noProof/>
                <w:webHidden/>
              </w:rPr>
              <w:t>43</w:t>
            </w:r>
            <w:r w:rsidR="002D1404">
              <w:rPr>
                <w:noProof/>
                <w:webHidden/>
              </w:rPr>
              <w:fldChar w:fldCharType="end"/>
            </w:r>
          </w:hyperlink>
        </w:p>
        <w:p w14:paraId="664C743E"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399" w:history="1">
            <w:r w:rsidR="002D1404" w:rsidRPr="00D17431">
              <w:rPr>
                <w:rStyle w:val="Hyperlink"/>
                <w:noProof/>
              </w:rPr>
              <w:t>2.2.4.</w:t>
            </w:r>
            <w:r w:rsidR="002D1404">
              <w:rPr>
                <w:rFonts w:asciiTheme="minorHAnsi" w:hAnsiTheme="minorHAnsi"/>
                <w:i w:val="0"/>
                <w:iCs w:val="0"/>
                <w:noProof/>
                <w:sz w:val="22"/>
                <w:szCs w:val="22"/>
                <w:lang w:eastAsia="ko-KR"/>
              </w:rPr>
              <w:tab/>
            </w:r>
            <w:r w:rsidR="002D1404" w:rsidRPr="00D17431">
              <w:rPr>
                <w:rStyle w:val="Hyperlink"/>
                <w:noProof/>
              </w:rPr>
              <w:t>Treadmill Running Behavior</w:t>
            </w:r>
            <w:r w:rsidR="002D1404">
              <w:rPr>
                <w:noProof/>
                <w:webHidden/>
              </w:rPr>
              <w:tab/>
            </w:r>
            <w:r w:rsidR="002D1404">
              <w:rPr>
                <w:noProof/>
                <w:webHidden/>
              </w:rPr>
              <w:fldChar w:fldCharType="begin"/>
            </w:r>
            <w:r w:rsidR="002D1404">
              <w:rPr>
                <w:noProof/>
                <w:webHidden/>
              </w:rPr>
              <w:instrText xml:space="preserve"> PAGEREF _Toc8313399 \h </w:instrText>
            </w:r>
            <w:r w:rsidR="002D1404">
              <w:rPr>
                <w:noProof/>
                <w:webHidden/>
              </w:rPr>
            </w:r>
            <w:r w:rsidR="002D1404">
              <w:rPr>
                <w:noProof/>
                <w:webHidden/>
              </w:rPr>
              <w:fldChar w:fldCharType="separate"/>
            </w:r>
            <w:r w:rsidR="002D1404">
              <w:rPr>
                <w:noProof/>
                <w:webHidden/>
              </w:rPr>
              <w:t>45</w:t>
            </w:r>
            <w:r w:rsidR="002D1404">
              <w:rPr>
                <w:noProof/>
                <w:webHidden/>
              </w:rPr>
              <w:fldChar w:fldCharType="end"/>
            </w:r>
          </w:hyperlink>
        </w:p>
        <w:p w14:paraId="1E146A15"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0" w:history="1">
            <w:r w:rsidR="002D1404" w:rsidRPr="00D17431">
              <w:rPr>
                <w:rStyle w:val="Hyperlink"/>
                <w:noProof/>
              </w:rPr>
              <w:t>2.2.5.</w:t>
            </w:r>
            <w:r w:rsidR="002D1404">
              <w:rPr>
                <w:rFonts w:asciiTheme="minorHAnsi" w:hAnsiTheme="minorHAnsi"/>
                <w:i w:val="0"/>
                <w:iCs w:val="0"/>
                <w:noProof/>
                <w:sz w:val="22"/>
                <w:szCs w:val="22"/>
                <w:lang w:eastAsia="ko-KR"/>
              </w:rPr>
              <w:tab/>
            </w:r>
            <w:r w:rsidR="002D1404" w:rsidRPr="00D17431">
              <w:rPr>
                <w:rStyle w:val="Hyperlink"/>
                <w:noProof/>
              </w:rPr>
              <w:t>Freely-Moving Calcium Imaging and Mouse Tracking</w:t>
            </w:r>
            <w:r w:rsidR="002D1404">
              <w:rPr>
                <w:noProof/>
                <w:webHidden/>
              </w:rPr>
              <w:tab/>
            </w:r>
            <w:r w:rsidR="002D1404">
              <w:rPr>
                <w:noProof/>
                <w:webHidden/>
              </w:rPr>
              <w:fldChar w:fldCharType="begin"/>
            </w:r>
            <w:r w:rsidR="002D1404">
              <w:rPr>
                <w:noProof/>
                <w:webHidden/>
              </w:rPr>
              <w:instrText xml:space="preserve"> PAGEREF _Toc8313400 \h </w:instrText>
            </w:r>
            <w:r w:rsidR="002D1404">
              <w:rPr>
                <w:noProof/>
                <w:webHidden/>
              </w:rPr>
            </w:r>
            <w:r w:rsidR="002D1404">
              <w:rPr>
                <w:noProof/>
                <w:webHidden/>
              </w:rPr>
              <w:fldChar w:fldCharType="separate"/>
            </w:r>
            <w:r w:rsidR="002D1404">
              <w:rPr>
                <w:noProof/>
                <w:webHidden/>
              </w:rPr>
              <w:t>45</w:t>
            </w:r>
            <w:r w:rsidR="002D1404">
              <w:rPr>
                <w:noProof/>
                <w:webHidden/>
              </w:rPr>
              <w:fldChar w:fldCharType="end"/>
            </w:r>
          </w:hyperlink>
        </w:p>
        <w:p w14:paraId="10366F43"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1" w:history="1">
            <w:r w:rsidR="002D1404" w:rsidRPr="00D17431">
              <w:rPr>
                <w:rStyle w:val="Hyperlink"/>
                <w:noProof/>
              </w:rPr>
              <w:t>2.2.6.</w:t>
            </w:r>
            <w:r w:rsidR="002D1404">
              <w:rPr>
                <w:rFonts w:asciiTheme="minorHAnsi" w:hAnsiTheme="minorHAnsi"/>
                <w:i w:val="0"/>
                <w:iCs w:val="0"/>
                <w:noProof/>
                <w:sz w:val="22"/>
                <w:szCs w:val="22"/>
                <w:lang w:eastAsia="ko-KR"/>
              </w:rPr>
              <w:tab/>
            </w:r>
            <w:r w:rsidR="002D1404" w:rsidRPr="00D17431">
              <w:rPr>
                <w:rStyle w:val="Hyperlink"/>
                <w:noProof/>
              </w:rPr>
              <w:t>Histology and Epifluorescent Microscopy</w:t>
            </w:r>
            <w:r w:rsidR="002D1404">
              <w:rPr>
                <w:noProof/>
                <w:webHidden/>
              </w:rPr>
              <w:tab/>
            </w:r>
            <w:r w:rsidR="002D1404">
              <w:rPr>
                <w:noProof/>
                <w:webHidden/>
              </w:rPr>
              <w:fldChar w:fldCharType="begin"/>
            </w:r>
            <w:r w:rsidR="002D1404">
              <w:rPr>
                <w:noProof/>
                <w:webHidden/>
              </w:rPr>
              <w:instrText xml:space="preserve"> PAGEREF _Toc8313401 \h </w:instrText>
            </w:r>
            <w:r w:rsidR="002D1404">
              <w:rPr>
                <w:noProof/>
                <w:webHidden/>
              </w:rPr>
            </w:r>
            <w:r w:rsidR="002D1404">
              <w:rPr>
                <w:noProof/>
                <w:webHidden/>
              </w:rPr>
              <w:fldChar w:fldCharType="separate"/>
            </w:r>
            <w:r w:rsidR="002D1404">
              <w:rPr>
                <w:noProof/>
                <w:webHidden/>
              </w:rPr>
              <w:t>48</w:t>
            </w:r>
            <w:r w:rsidR="002D1404">
              <w:rPr>
                <w:noProof/>
                <w:webHidden/>
              </w:rPr>
              <w:fldChar w:fldCharType="end"/>
            </w:r>
          </w:hyperlink>
        </w:p>
        <w:p w14:paraId="135729B2"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2" w:history="1">
            <w:r w:rsidR="002D1404" w:rsidRPr="00D17431">
              <w:rPr>
                <w:rStyle w:val="Hyperlink"/>
                <w:noProof/>
              </w:rPr>
              <w:t>2.2.7.</w:t>
            </w:r>
            <w:r w:rsidR="002D1404">
              <w:rPr>
                <w:rFonts w:asciiTheme="minorHAnsi" w:hAnsiTheme="minorHAnsi"/>
                <w:i w:val="0"/>
                <w:iCs w:val="0"/>
                <w:noProof/>
                <w:sz w:val="22"/>
                <w:szCs w:val="22"/>
                <w:lang w:eastAsia="ko-KR"/>
              </w:rPr>
              <w:tab/>
            </w:r>
            <w:r w:rsidR="002D1404" w:rsidRPr="00D17431">
              <w:rPr>
                <w:rStyle w:val="Hyperlink"/>
                <w:noProof/>
              </w:rPr>
              <w:t>Time Cell Selection</w:t>
            </w:r>
            <w:r w:rsidR="002D1404">
              <w:rPr>
                <w:noProof/>
                <w:webHidden/>
              </w:rPr>
              <w:tab/>
            </w:r>
            <w:r w:rsidR="002D1404">
              <w:rPr>
                <w:noProof/>
                <w:webHidden/>
              </w:rPr>
              <w:fldChar w:fldCharType="begin"/>
            </w:r>
            <w:r w:rsidR="002D1404">
              <w:rPr>
                <w:noProof/>
                <w:webHidden/>
              </w:rPr>
              <w:instrText xml:space="preserve"> PAGEREF _Toc8313402 \h </w:instrText>
            </w:r>
            <w:r w:rsidR="002D1404">
              <w:rPr>
                <w:noProof/>
                <w:webHidden/>
              </w:rPr>
            </w:r>
            <w:r w:rsidR="002D1404">
              <w:rPr>
                <w:noProof/>
                <w:webHidden/>
              </w:rPr>
              <w:fldChar w:fldCharType="separate"/>
            </w:r>
            <w:r w:rsidR="002D1404">
              <w:rPr>
                <w:noProof/>
                <w:webHidden/>
              </w:rPr>
              <w:t>48</w:t>
            </w:r>
            <w:r w:rsidR="002D1404">
              <w:rPr>
                <w:noProof/>
                <w:webHidden/>
              </w:rPr>
              <w:fldChar w:fldCharType="end"/>
            </w:r>
          </w:hyperlink>
        </w:p>
        <w:p w14:paraId="11E748AA"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3" w:history="1">
            <w:r w:rsidR="002D1404" w:rsidRPr="00D17431">
              <w:rPr>
                <w:rStyle w:val="Hyperlink"/>
                <w:noProof/>
              </w:rPr>
              <w:t>2.2.8.</w:t>
            </w:r>
            <w:r w:rsidR="002D1404">
              <w:rPr>
                <w:rFonts w:asciiTheme="minorHAnsi" w:hAnsiTheme="minorHAnsi"/>
                <w:i w:val="0"/>
                <w:iCs w:val="0"/>
                <w:noProof/>
                <w:sz w:val="22"/>
                <w:szCs w:val="22"/>
                <w:lang w:eastAsia="ko-KR"/>
              </w:rPr>
              <w:tab/>
            </w:r>
            <w:r w:rsidR="002D1404" w:rsidRPr="00D17431">
              <w:rPr>
                <w:rStyle w:val="Hyperlink"/>
                <w:noProof/>
              </w:rPr>
              <w:t>Within-Session Trial Bias Score</w:t>
            </w:r>
            <w:r w:rsidR="002D1404">
              <w:rPr>
                <w:noProof/>
                <w:webHidden/>
              </w:rPr>
              <w:tab/>
            </w:r>
            <w:r w:rsidR="002D1404">
              <w:rPr>
                <w:noProof/>
                <w:webHidden/>
              </w:rPr>
              <w:fldChar w:fldCharType="begin"/>
            </w:r>
            <w:r w:rsidR="002D1404">
              <w:rPr>
                <w:noProof/>
                <w:webHidden/>
              </w:rPr>
              <w:instrText xml:space="preserve"> PAGEREF _Toc8313403 \h </w:instrText>
            </w:r>
            <w:r w:rsidR="002D1404">
              <w:rPr>
                <w:noProof/>
                <w:webHidden/>
              </w:rPr>
            </w:r>
            <w:r w:rsidR="002D1404">
              <w:rPr>
                <w:noProof/>
                <w:webHidden/>
              </w:rPr>
              <w:fldChar w:fldCharType="separate"/>
            </w:r>
            <w:r w:rsidR="002D1404">
              <w:rPr>
                <w:noProof/>
                <w:webHidden/>
              </w:rPr>
              <w:t>49</w:t>
            </w:r>
            <w:r w:rsidR="002D1404">
              <w:rPr>
                <w:noProof/>
                <w:webHidden/>
              </w:rPr>
              <w:fldChar w:fldCharType="end"/>
            </w:r>
          </w:hyperlink>
        </w:p>
        <w:p w14:paraId="70DB61AB"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4" w:history="1">
            <w:r w:rsidR="002D1404" w:rsidRPr="00D17431">
              <w:rPr>
                <w:rStyle w:val="Hyperlink"/>
                <w:noProof/>
              </w:rPr>
              <w:t>2.2.9.</w:t>
            </w:r>
            <w:r w:rsidR="002D1404">
              <w:rPr>
                <w:rFonts w:asciiTheme="minorHAnsi" w:hAnsiTheme="minorHAnsi"/>
                <w:i w:val="0"/>
                <w:iCs w:val="0"/>
                <w:noProof/>
                <w:sz w:val="22"/>
                <w:szCs w:val="22"/>
                <w:lang w:eastAsia="ko-KR"/>
              </w:rPr>
              <w:tab/>
            </w:r>
            <w:r w:rsidR="002D1404" w:rsidRPr="00D17431">
              <w:rPr>
                <w:rStyle w:val="Hyperlink"/>
                <w:noProof/>
              </w:rPr>
              <w:t>Population Correlations</w:t>
            </w:r>
            <w:r w:rsidR="002D1404">
              <w:rPr>
                <w:noProof/>
                <w:webHidden/>
              </w:rPr>
              <w:tab/>
            </w:r>
            <w:r w:rsidR="002D1404">
              <w:rPr>
                <w:noProof/>
                <w:webHidden/>
              </w:rPr>
              <w:fldChar w:fldCharType="begin"/>
            </w:r>
            <w:r w:rsidR="002D1404">
              <w:rPr>
                <w:noProof/>
                <w:webHidden/>
              </w:rPr>
              <w:instrText xml:space="preserve"> PAGEREF _Toc8313404 \h </w:instrText>
            </w:r>
            <w:r w:rsidR="002D1404">
              <w:rPr>
                <w:noProof/>
                <w:webHidden/>
              </w:rPr>
            </w:r>
            <w:r w:rsidR="002D1404">
              <w:rPr>
                <w:noProof/>
                <w:webHidden/>
              </w:rPr>
              <w:fldChar w:fldCharType="separate"/>
            </w:r>
            <w:r w:rsidR="002D1404">
              <w:rPr>
                <w:noProof/>
                <w:webHidden/>
              </w:rPr>
              <w:t>50</w:t>
            </w:r>
            <w:r w:rsidR="002D1404">
              <w:rPr>
                <w:noProof/>
                <w:webHidden/>
              </w:rPr>
              <w:fldChar w:fldCharType="end"/>
            </w:r>
          </w:hyperlink>
        </w:p>
        <w:p w14:paraId="2B3EDB01" w14:textId="77777777" w:rsidR="002D1404" w:rsidRDefault="00F51B6B">
          <w:pPr>
            <w:pStyle w:val="TOC3"/>
            <w:tabs>
              <w:tab w:val="left" w:pos="1440"/>
              <w:tab w:val="right" w:leader="dot" w:pos="8630"/>
            </w:tabs>
            <w:rPr>
              <w:rFonts w:asciiTheme="minorHAnsi" w:hAnsiTheme="minorHAnsi"/>
              <w:i w:val="0"/>
              <w:iCs w:val="0"/>
              <w:noProof/>
              <w:sz w:val="22"/>
              <w:szCs w:val="22"/>
              <w:lang w:eastAsia="ko-KR"/>
            </w:rPr>
          </w:pPr>
          <w:hyperlink w:anchor="_Toc8313405" w:history="1">
            <w:r w:rsidR="002D1404" w:rsidRPr="00D17431">
              <w:rPr>
                <w:rStyle w:val="Hyperlink"/>
                <w:noProof/>
              </w:rPr>
              <w:t>2.2.10.</w:t>
            </w:r>
            <w:r w:rsidR="002D1404">
              <w:rPr>
                <w:rFonts w:asciiTheme="minorHAnsi" w:hAnsiTheme="minorHAnsi"/>
                <w:i w:val="0"/>
                <w:iCs w:val="0"/>
                <w:noProof/>
                <w:sz w:val="22"/>
                <w:szCs w:val="22"/>
                <w:lang w:eastAsia="ko-KR"/>
              </w:rPr>
              <w:tab/>
            </w:r>
            <w:r w:rsidR="002D1404" w:rsidRPr="00D17431">
              <w:rPr>
                <w:rStyle w:val="Hyperlink"/>
                <w:noProof/>
              </w:rPr>
              <w:t>Naïve Bayes Classifiers</w:t>
            </w:r>
            <w:r w:rsidR="002D1404">
              <w:rPr>
                <w:noProof/>
                <w:webHidden/>
              </w:rPr>
              <w:tab/>
            </w:r>
            <w:r w:rsidR="002D1404">
              <w:rPr>
                <w:noProof/>
                <w:webHidden/>
              </w:rPr>
              <w:fldChar w:fldCharType="begin"/>
            </w:r>
            <w:r w:rsidR="002D1404">
              <w:rPr>
                <w:noProof/>
                <w:webHidden/>
              </w:rPr>
              <w:instrText xml:space="preserve"> PAGEREF _Toc8313405 \h </w:instrText>
            </w:r>
            <w:r w:rsidR="002D1404">
              <w:rPr>
                <w:noProof/>
                <w:webHidden/>
              </w:rPr>
            </w:r>
            <w:r w:rsidR="002D1404">
              <w:rPr>
                <w:noProof/>
                <w:webHidden/>
              </w:rPr>
              <w:fldChar w:fldCharType="separate"/>
            </w:r>
            <w:r w:rsidR="002D1404">
              <w:rPr>
                <w:noProof/>
                <w:webHidden/>
              </w:rPr>
              <w:t>50</w:t>
            </w:r>
            <w:r w:rsidR="002D1404">
              <w:rPr>
                <w:noProof/>
                <w:webHidden/>
              </w:rPr>
              <w:fldChar w:fldCharType="end"/>
            </w:r>
          </w:hyperlink>
        </w:p>
        <w:p w14:paraId="25646ED6" w14:textId="77777777" w:rsidR="002D1404" w:rsidRDefault="00F51B6B">
          <w:pPr>
            <w:pStyle w:val="TOC3"/>
            <w:tabs>
              <w:tab w:val="left" w:pos="1440"/>
              <w:tab w:val="right" w:leader="dot" w:pos="8630"/>
            </w:tabs>
            <w:rPr>
              <w:rFonts w:asciiTheme="minorHAnsi" w:hAnsiTheme="minorHAnsi"/>
              <w:i w:val="0"/>
              <w:iCs w:val="0"/>
              <w:noProof/>
              <w:sz w:val="22"/>
              <w:szCs w:val="22"/>
              <w:lang w:eastAsia="ko-KR"/>
            </w:rPr>
          </w:pPr>
          <w:hyperlink w:anchor="_Toc8313406" w:history="1">
            <w:r w:rsidR="002D1404" w:rsidRPr="00D17431">
              <w:rPr>
                <w:rStyle w:val="Hyperlink"/>
                <w:noProof/>
              </w:rPr>
              <w:t>2.2.11.</w:t>
            </w:r>
            <w:r w:rsidR="002D1404">
              <w:rPr>
                <w:rFonts w:asciiTheme="minorHAnsi" w:hAnsiTheme="minorHAnsi"/>
                <w:i w:val="0"/>
                <w:iCs w:val="0"/>
                <w:noProof/>
                <w:sz w:val="22"/>
                <w:szCs w:val="22"/>
                <w:lang w:eastAsia="ko-KR"/>
              </w:rPr>
              <w:tab/>
            </w:r>
            <w:r w:rsidR="002D1404" w:rsidRPr="00D17431">
              <w:rPr>
                <w:rStyle w:val="Hyperlink"/>
                <w:noProof/>
              </w:rPr>
              <w:t>Statistical Tests</w:t>
            </w:r>
            <w:r w:rsidR="002D1404">
              <w:rPr>
                <w:noProof/>
                <w:webHidden/>
              </w:rPr>
              <w:tab/>
            </w:r>
            <w:r w:rsidR="002D1404">
              <w:rPr>
                <w:noProof/>
                <w:webHidden/>
              </w:rPr>
              <w:fldChar w:fldCharType="begin"/>
            </w:r>
            <w:r w:rsidR="002D1404">
              <w:rPr>
                <w:noProof/>
                <w:webHidden/>
              </w:rPr>
              <w:instrText xml:space="preserve"> PAGEREF _Toc8313406 \h </w:instrText>
            </w:r>
            <w:r w:rsidR="002D1404">
              <w:rPr>
                <w:noProof/>
                <w:webHidden/>
              </w:rPr>
            </w:r>
            <w:r w:rsidR="002D1404">
              <w:rPr>
                <w:noProof/>
                <w:webHidden/>
              </w:rPr>
              <w:fldChar w:fldCharType="separate"/>
            </w:r>
            <w:r w:rsidR="002D1404">
              <w:rPr>
                <w:noProof/>
                <w:webHidden/>
              </w:rPr>
              <w:t>51</w:t>
            </w:r>
            <w:r w:rsidR="002D1404">
              <w:rPr>
                <w:noProof/>
                <w:webHidden/>
              </w:rPr>
              <w:fldChar w:fldCharType="end"/>
            </w:r>
          </w:hyperlink>
        </w:p>
        <w:p w14:paraId="18FCC76F"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07" w:history="1">
            <w:r w:rsidR="002D1404" w:rsidRPr="00D17431">
              <w:rPr>
                <w:rStyle w:val="Hyperlink"/>
                <w:noProof/>
              </w:rPr>
              <w:t>2.3.</w:t>
            </w:r>
            <w:r w:rsidR="002D1404">
              <w:rPr>
                <w:rFonts w:asciiTheme="minorHAnsi" w:hAnsiTheme="minorHAnsi"/>
                <w:smallCaps w:val="0"/>
                <w:noProof/>
                <w:sz w:val="22"/>
                <w:szCs w:val="22"/>
                <w:lang w:eastAsia="ko-KR"/>
              </w:rPr>
              <w:tab/>
            </w:r>
            <w:r w:rsidR="002D1404" w:rsidRPr="00D17431">
              <w:rPr>
                <w:rStyle w:val="Hyperlink"/>
                <w:noProof/>
              </w:rPr>
              <w:t>Results</w:t>
            </w:r>
            <w:r w:rsidR="002D1404">
              <w:rPr>
                <w:noProof/>
                <w:webHidden/>
              </w:rPr>
              <w:tab/>
            </w:r>
            <w:r w:rsidR="002D1404">
              <w:rPr>
                <w:noProof/>
                <w:webHidden/>
              </w:rPr>
              <w:fldChar w:fldCharType="begin"/>
            </w:r>
            <w:r w:rsidR="002D1404">
              <w:rPr>
                <w:noProof/>
                <w:webHidden/>
              </w:rPr>
              <w:instrText xml:space="preserve"> PAGEREF _Toc8313407 \h </w:instrText>
            </w:r>
            <w:r w:rsidR="002D1404">
              <w:rPr>
                <w:noProof/>
                <w:webHidden/>
              </w:rPr>
            </w:r>
            <w:r w:rsidR="002D1404">
              <w:rPr>
                <w:noProof/>
                <w:webHidden/>
              </w:rPr>
              <w:fldChar w:fldCharType="separate"/>
            </w:r>
            <w:r w:rsidR="002D1404">
              <w:rPr>
                <w:noProof/>
                <w:webHidden/>
              </w:rPr>
              <w:t>52</w:t>
            </w:r>
            <w:r w:rsidR="002D1404">
              <w:rPr>
                <w:noProof/>
                <w:webHidden/>
              </w:rPr>
              <w:fldChar w:fldCharType="end"/>
            </w:r>
          </w:hyperlink>
        </w:p>
        <w:p w14:paraId="347BAFF0"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8" w:history="1">
            <w:r w:rsidR="002D1404" w:rsidRPr="00D17431">
              <w:rPr>
                <w:rStyle w:val="Hyperlink"/>
                <w:noProof/>
              </w:rPr>
              <w:t>2.3.1.</w:t>
            </w:r>
            <w:r w:rsidR="002D1404">
              <w:rPr>
                <w:rFonts w:asciiTheme="minorHAnsi" w:hAnsiTheme="minorHAnsi"/>
                <w:i w:val="0"/>
                <w:iCs w:val="0"/>
                <w:noProof/>
                <w:sz w:val="22"/>
                <w:szCs w:val="22"/>
                <w:lang w:eastAsia="ko-KR"/>
              </w:rPr>
              <w:tab/>
            </w:r>
            <w:r w:rsidR="002D1404" w:rsidRPr="00D17431">
              <w:rPr>
                <w:rStyle w:val="Hyperlink"/>
                <w:noProof/>
              </w:rPr>
              <w:t>Behavioral Task and Epifluorescence Imaging of Calcium Transients</w:t>
            </w:r>
            <w:r w:rsidR="002D1404">
              <w:rPr>
                <w:noProof/>
                <w:webHidden/>
              </w:rPr>
              <w:tab/>
            </w:r>
            <w:r w:rsidR="002D1404">
              <w:rPr>
                <w:noProof/>
                <w:webHidden/>
              </w:rPr>
              <w:fldChar w:fldCharType="begin"/>
            </w:r>
            <w:r w:rsidR="002D1404">
              <w:rPr>
                <w:noProof/>
                <w:webHidden/>
              </w:rPr>
              <w:instrText xml:space="preserve"> PAGEREF _Toc8313408 \h </w:instrText>
            </w:r>
            <w:r w:rsidR="002D1404">
              <w:rPr>
                <w:noProof/>
                <w:webHidden/>
              </w:rPr>
            </w:r>
            <w:r w:rsidR="002D1404">
              <w:rPr>
                <w:noProof/>
                <w:webHidden/>
              </w:rPr>
              <w:fldChar w:fldCharType="separate"/>
            </w:r>
            <w:r w:rsidR="002D1404">
              <w:rPr>
                <w:noProof/>
                <w:webHidden/>
              </w:rPr>
              <w:t>52</w:t>
            </w:r>
            <w:r w:rsidR="002D1404">
              <w:rPr>
                <w:noProof/>
                <w:webHidden/>
              </w:rPr>
              <w:fldChar w:fldCharType="end"/>
            </w:r>
          </w:hyperlink>
        </w:p>
        <w:p w14:paraId="08195006"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09" w:history="1">
            <w:r w:rsidR="002D1404" w:rsidRPr="00D17431">
              <w:rPr>
                <w:rStyle w:val="Hyperlink"/>
                <w:noProof/>
              </w:rPr>
              <w:t>2.3.2.</w:t>
            </w:r>
            <w:r w:rsidR="002D1404">
              <w:rPr>
                <w:rFonts w:asciiTheme="minorHAnsi" w:hAnsiTheme="minorHAnsi"/>
                <w:i w:val="0"/>
                <w:iCs w:val="0"/>
                <w:noProof/>
                <w:sz w:val="22"/>
                <w:szCs w:val="22"/>
                <w:lang w:eastAsia="ko-KR"/>
              </w:rPr>
              <w:tab/>
            </w:r>
            <w:r w:rsidR="002D1404" w:rsidRPr="00D17431">
              <w:rPr>
                <w:rStyle w:val="Hyperlink"/>
                <w:noProof/>
              </w:rPr>
              <w:t>Reconstructing Temporal Information from Ordered Neuronal Firing</w:t>
            </w:r>
            <w:r w:rsidR="002D1404">
              <w:rPr>
                <w:noProof/>
                <w:webHidden/>
              </w:rPr>
              <w:tab/>
            </w:r>
            <w:r w:rsidR="002D1404">
              <w:rPr>
                <w:noProof/>
                <w:webHidden/>
              </w:rPr>
              <w:fldChar w:fldCharType="begin"/>
            </w:r>
            <w:r w:rsidR="002D1404">
              <w:rPr>
                <w:noProof/>
                <w:webHidden/>
              </w:rPr>
              <w:instrText xml:space="preserve"> PAGEREF _Toc8313409 \h </w:instrText>
            </w:r>
            <w:r w:rsidR="002D1404">
              <w:rPr>
                <w:noProof/>
                <w:webHidden/>
              </w:rPr>
            </w:r>
            <w:r w:rsidR="002D1404">
              <w:rPr>
                <w:noProof/>
                <w:webHidden/>
              </w:rPr>
              <w:fldChar w:fldCharType="separate"/>
            </w:r>
            <w:r w:rsidR="002D1404">
              <w:rPr>
                <w:noProof/>
                <w:webHidden/>
              </w:rPr>
              <w:t>53</w:t>
            </w:r>
            <w:r w:rsidR="002D1404">
              <w:rPr>
                <w:noProof/>
                <w:webHidden/>
              </w:rPr>
              <w:fldChar w:fldCharType="end"/>
            </w:r>
          </w:hyperlink>
        </w:p>
        <w:p w14:paraId="4E1FB4BF"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0" w:history="1">
            <w:r w:rsidR="002D1404" w:rsidRPr="00D17431">
              <w:rPr>
                <w:rStyle w:val="Hyperlink"/>
                <w:noProof/>
              </w:rPr>
              <w:t>2.3.3.</w:t>
            </w:r>
            <w:r w:rsidR="002D1404">
              <w:rPr>
                <w:rFonts w:asciiTheme="minorHAnsi" w:hAnsiTheme="minorHAnsi"/>
                <w:i w:val="0"/>
                <w:iCs w:val="0"/>
                <w:noProof/>
                <w:sz w:val="22"/>
                <w:szCs w:val="22"/>
                <w:lang w:eastAsia="ko-KR"/>
              </w:rPr>
              <w:tab/>
            </w:r>
            <w:r w:rsidR="002D1404" w:rsidRPr="00D17431">
              <w:rPr>
                <w:rStyle w:val="Hyperlink"/>
                <w:noProof/>
              </w:rPr>
              <w:t>Evolution of Time Cell Sequences on the Scale of Minutes</w:t>
            </w:r>
            <w:r w:rsidR="002D1404">
              <w:rPr>
                <w:noProof/>
                <w:webHidden/>
              </w:rPr>
              <w:tab/>
            </w:r>
            <w:r w:rsidR="002D1404">
              <w:rPr>
                <w:noProof/>
                <w:webHidden/>
              </w:rPr>
              <w:fldChar w:fldCharType="begin"/>
            </w:r>
            <w:r w:rsidR="002D1404">
              <w:rPr>
                <w:noProof/>
                <w:webHidden/>
              </w:rPr>
              <w:instrText xml:space="preserve"> PAGEREF _Toc8313410 \h </w:instrText>
            </w:r>
            <w:r w:rsidR="002D1404">
              <w:rPr>
                <w:noProof/>
                <w:webHidden/>
              </w:rPr>
            </w:r>
            <w:r w:rsidR="002D1404">
              <w:rPr>
                <w:noProof/>
                <w:webHidden/>
              </w:rPr>
              <w:fldChar w:fldCharType="separate"/>
            </w:r>
            <w:r w:rsidR="002D1404">
              <w:rPr>
                <w:noProof/>
                <w:webHidden/>
              </w:rPr>
              <w:t>54</w:t>
            </w:r>
            <w:r w:rsidR="002D1404">
              <w:rPr>
                <w:noProof/>
                <w:webHidden/>
              </w:rPr>
              <w:fldChar w:fldCharType="end"/>
            </w:r>
          </w:hyperlink>
        </w:p>
        <w:p w14:paraId="3165D090"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1" w:history="1">
            <w:r w:rsidR="002D1404" w:rsidRPr="00D17431">
              <w:rPr>
                <w:rStyle w:val="Hyperlink"/>
                <w:noProof/>
              </w:rPr>
              <w:t>2.3.4.</w:t>
            </w:r>
            <w:r w:rsidR="002D1404">
              <w:rPr>
                <w:rFonts w:asciiTheme="minorHAnsi" w:hAnsiTheme="minorHAnsi"/>
                <w:i w:val="0"/>
                <w:iCs w:val="0"/>
                <w:noProof/>
                <w:sz w:val="22"/>
                <w:szCs w:val="22"/>
                <w:lang w:eastAsia="ko-KR"/>
              </w:rPr>
              <w:tab/>
            </w:r>
            <w:r w:rsidR="002D1404" w:rsidRPr="00D17431">
              <w:rPr>
                <w:rStyle w:val="Hyperlink"/>
                <w:noProof/>
              </w:rPr>
              <w:t>Longitudinal Tracking of Time Cell Sequences</w:t>
            </w:r>
            <w:r w:rsidR="002D1404">
              <w:rPr>
                <w:noProof/>
                <w:webHidden/>
              </w:rPr>
              <w:tab/>
            </w:r>
            <w:r w:rsidR="002D1404">
              <w:rPr>
                <w:noProof/>
                <w:webHidden/>
              </w:rPr>
              <w:fldChar w:fldCharType="begin"/>
            </w:r>
            <w:r w:rsidR="002D1404">
              <w:rPr>
                <w:noProof/>
                <w:webHidden/>
              </w:rPr>
              <w:instrText xml:space="preserve"> PAGEREF _Toc8313411 \h </w:instrText>
            </w:r>
            <w:r w:rsidR="002D1404">
              <w:rPr>
                <w:noProof/>
                <w:webHidden/>
              </w:rPr>
            </w:r>
            <w:r w:rsidR="002D1404">
              <w:rPr>
                <w:noProof/>
                <w:webHidden/>
              </w:rPr>
              <w:fldChar w:fldCharType="separate"/>
            </w:r>
            <w:r w:rsidR="002D1404">
              <w:rPr>
                <w:noProof/>
                <w:webHidden/>
              </w:rPr>
              <w:t>56</w:t>
            </w:r>
            <w:r w:rsidR="002D1404">
              <w:rPr>
                <w:noProof/>
                <w:webHidden/>
              </w:rPr>
              <w:fldChar w:fldCharType="end"/>
            </w:r>
          </w:hyperlink>
        </w:p>
        <w:p w14:paraId="29FF019A"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2" w:history="1">
            <w:r w:rsidR="002D1404" w:rsidRPr="00D17431">
              <w:rPr>
                <w:rStyle w:val="Hyperlink"/>
                <w:noProof/>
              </w:rPr>
              <w:t>2.3.5.</w:t>
            </w:r>
            <w:r w:rsidR="002D1404">
              <w:rPr>
                <w:rFonts w:asciiTheme="minorHAnsi" w:hAnsiTheme="minorHAnsi"/>
                <w:i w:val="0"/>
                <w:iCs w:val="0"/>
                <w:noProof/>
                <w:sz w:val="22"/>
                <w:szCs w:val="22"/>
                <w:lang w:eastAsia="ko-KR"/>
              </w:rPr>
              <w:tab/>
            </w:r>
            <w:r w:rsidR="002D1404" w:rsidRPr="00D17431">
              <w:rPr>
                <w:rStyle w:val="Hyperlink"/>
                <w:noProof/>
              </w:rPr>
              <w:t>Evolution of Time Cell Sequences on the Scale of Days</w:t>
            </w:r>
            <w:r w:rsidR="002D1404">
              <w:rPr>
                <w:noProof/>
                <w:webHidden/>
              </w:rPr>
              <w:tab/>
            </w:r>
            <w:r w:rsidR="002D1404">
              <w:rPr>
                <w:noProof/>
                <w:webHidden/>
              </w:rPr>
              <w:fldChar w:fldCharType="begin"/>
            </w:r>
            <w:r w:rsidR="002D1404">
              <w:rPr>
                <w:noProof/>
                <w:webHidden/>
              </w:rPr>
              <w:instrText xml:space="preserve"> PAGEREF _Toc8313412 \h </w:instrText>
            </w:r>
            <w:r w:rsidR="002D1404">
              <w:rPr>
                <w:noProof/>
                <w:webHidden/>
              </w:rPr>
            </w:r>
            <w:r w:rsidR="002D1404">
              <w:rPr>
                <w:noProof/>
                <w:webHidden/>
              </w:rPr>
              <w:fldChar w:fldCharType="separate"/>
            </w:r>
            <w:r w:rsidR="002D1404">
              <w:rPr>
                <w:noProof/>
                <w:webHidden/>
              </w:rPr>
              <w:t>58</w:t>
            </w:r>
            <w:r w:rsidR="002D1404">
              <w:rPr>
                <w:noProof/>
                <w:webHidden/>
              </w:rPr>
              <w:fldChar w:fldCharType="end"/>
            </w:r>
          </w:hyperlink>
        </w:p>
        <w:p w14:paraId="36ED29E4"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13" w:history="1">
            <w:r w:rsidR="002D1404" w:rsidRPr="00D17431">
              <w:rPr>
                <w:rStyle w:val="Hyperlink"/>
                <w:noProof/>
              </w:rPr>
              <w:t>2.4.</w:t>
            </w:r>
            <w:r w:rsidR="002D1404">
              <w:rPr>
                <w:rFonts w:asciiTheme="minorHAnsi" w:hAnsiTheme="minorHAnsi"/>
                <w:smallCaps w:val="0"/>
                <w:noProof/>
                <w:sz w:val="22"/>
                <w:szCs w:val="22"/>
                <w:lang w:eastAsia="ko-KR"/>
              </w:rPr>
              <w:tab/>
            </w:r>
            <w:r w:rsidR="002D1404" w:rsidRPr="00D17431">
              <w:rPr>
                <w:rStyle w:val="Hyperlink"/>
                <w:noProof/>
              </w:rPr>
              <w:t>Discussion</w:t>
            </w:r>
            <w:r w:rsidR="002D1404">
              <w:rPr>
                <w:noProof/>
                <w:webHidden/>
              </w:rPr>
              <w:tab/>
            </w:r>
            <w:r w:rsidR="002D1404">
              <w:rPr>
                <w:noProof/>
                <w:webHidden/>
              </w:rPr>
              <w:fldChar w:fldCharType="begin"/>
            </w:r>
            <w:r w:rsidR="002D1404">
              <w:rPr>
                <w:noProof/>
                <w:webHidden/>
              </w:rPr>
              <w:instrText xml:space="preserve"> PAGEREF _Toc8313413 \h </w:instrText>
            </w:r>
            <w:r w:rsidR="002D1404">
              <w:rPr>
                <w:noProof/>
                <w:webHidden/>
              </w:rPr>
            </w:r>
            <w:r w:rsidR="002D1404">
              <w:rPr>
                <w:noProof/>
                <w:webHidden/>
              </w:rPr>
              <w:fldChar w:fldCharType="separate"/>
            </w:r>
            <w:r w:rsidR="002D1404">
              <w:rPr>
                <w:noProof/>
                <w:webHidden/>
              </w:rPr>
              <w:t>60</w:t>
            </w:r>
            <w:r w:rsidR="002D1404">
              <w:rPr>
                <w:noProof/>
                <w:webHidden/>
              </w:rPr>
              <w:fldChar w:fldCharType="end"/>
            </w:r>
          </w:hyperlink>
        </w:p>
        <w:p w14:paraId="436CEB77"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4" w:history="1">
            <w:r w:rsidR="002D1404" w:rsidRPr="00D17431">
              <w:rPr>
                <w:rStyle w:val="Hyperlink"/>
                <w:noProof/>
              </w:rPr>
              <w:t>2.4.1.</w:t>
            </w:r>
            <w:r w:rsidR="002D1404">
              <w:rPr>
                <w:rFonts w:asciiTheme="minorHAnsi" w:hAnsiTheme="minorHAnsi"/>
                <w:i w:val="0"/>
                <w:iCs w:val="0"/>
                <w:noProof/>
                <w:sz w:val="22"/>
                <w:szCs w:val="22"/>
                <w:lang w:eastAsia="ko-KR"/>
              </w:rPr>
              <w:tab/>
            </w:r>
            <w:r w:rsidR="002D1404" w:rsidRPr="00D17431">
              <w:rPr>
                <w:rStyle w:val="Hyperlink"/>
                <w:noProof/>
              </w:rPr>
              <w:t>Robustness of Sequential Firing over Days</w:t>
            </w:r>
            <w:r w:rsidR="002D1404">
              <w:rPr>
                <w:noProof/>
                <w:webHidden/>
              </w:rPr>
              <w:tab/>
            </w:r>
            <w:r w:rsidR="002D1404">
              <w:rPr>
                <w:noProof/>
                <w:webHidden/>
              </w:rPr>
              <w:fldChar w:fldCharType="begin"/>
            </w:r>
            <w:r w:rsidR="002D1404">
              <w:rPr>
                <w:noProof/>
                <w:webHidden/>
              </w:rPr>
              <w:instrText xml:space="preserve"> PAGEREF _Toc8313414 \h </w:instrText>
            </w:r>
            <w:r w:rsidR="002D1404">
              <w:rPr>
                <w:noProof/>
                <w:webHidden/>
              </w:rPr>
            </w:r>
            <w:r w:rsidR="002D1404">
              <w:rPr>
                <w:noProof/>
                <w:webHidden/>
              </w:rPr>
              <w:fldChar w:fldCharType="separate"/>
            </w:r>
            <w:r w:rsidR="002D1404">
              <w:rPr>
                <w:noProof/>
                <w:webHidden/>
              </w:rPr>
              <w:t>60</w:t>
            </w:r>
            <w:r w:rsidR="002D1404">
              <w:rPr>
                <w:noProof/>
                <w:webHidden/>
              </w:rPr>
              <w:fldChar w:fldCharType="end"/>
            </w:r>
          </w:hyperlink>
        </w:p>
        <w:p w14:paraId="449213B0"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5" w:history="1">
            <w:r w:rsidR="002D1404" w:rsidRPr="00D17431">
              <w:rPr>
                <w:rStyle w:val="Hyperlink"/>
                <w:noProof/>
              </w:rPr>
              <w:t>2.4.2.</w:t>
            </w:r>
            <w:r w:rsidR="002D1404">
              <w:rPr>
                <w:rFonts w:asciiTheme="minorHAnsi" w:hAnsiTheme="minorHAnsi"/>
                <w:i w:val="0"/>
                <w:iCs w:val="0"/>
                <w:noProof/>
                <w:sz w:val="22"/>
                <w:szCs w:val="22"/>
                <w:lang w:eastAsia="ko-KR"/>
              </w:rPr>
              <w:tab/>
            </w:r>
            <w:r w:rsidR="002D1404" w:rsidRPr="00D17431">
              <w:rPr>
                <w:rStyle w:val="Hyperlink"/>
                <w:noProof/>
              </w:rPr>
              <w:t>Advantages of Neural Instability in an Unstable World: Drift as a Mechanism for Timestamping Events</w:t>
            </w:r>
            <w:r w:rsidR="002D1404">
              <w:rPr>
                <w:noProof/>
                <w:webHidden/>
              </w:rPr>
              <w:tab/>
            </w:r>
            <w:r w:rsidR="002D1404">
              <w:rPr>
                <w:noProof/>
                <w:webHidden/>
              </w:rPr>
              <w:fldChar w:fldCharType="begin"/>
            </w:r>
            <w:r w:rsidR="002D1404">
              <w:rPr>
                <w:noProof/>
                <w:webHidden/>
              </w:rPr>
              <w:instrText xml:space="preserve"> PAGEREF _Toc8313415 \h </w:instrText>
            </w:r>
            <w:r w:rsidR="002D1404">
              <w:rPr>
                <w:noProof/>
                <w:webHidden/>
              </w:rPr>
            </w:r>
            <w:r w:rsidR="002D1404">
              <w:rPr>
                <w:noProof/>
                <w:webHidden/>
              </w:rPr>
              <w:fldChar w:fldCharType="separate"/>
            </w:r>
            <w:r w:rsidR="002D1404">
              <w:rPr>
                <w:noProof/>
                <w:webHidden/>
              </w:rPr>
              <w:t>61</w:t>
            </w:r>
            <w:r w:rsidR="002D1404">
              <w:rPr>
                <w:noProof/>
                <w:webHidden/>
              </w:rPr>
              <w:fldChar w:fldCharType="end"/>
            </w:r>
          </w:hyperlink>
        </w:p>
        <w:p w14:paraId="330A3083"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6" w:history="1">
            <w:r w:rsidR="002D1404" w:rsidRPr="00D17431">
              <w:rPr>
                <w:rStyle w:val="Hyperlink"/>
                <w:noProof/>
              </w:rPr>
              <w:t>2.4.3.</w:t>
            </w:r>
            <w:r w:rsidR="002D1404">
              <w:rPr>
                <w:rFonts w:asciiTheme="minorHAnsi" w:hAnsiTheme="minorHAnsi"/>
                <w:i w:val="0"/>
                <w:iCs w:val="0"/>
                <w:noProof/>
                <w:sz w:val="22"/>
                <w:szCs w:val="22"/>
                <w:lang w:eastAsia="ko-KR"/>
              </w:rPr>
              <w:tab/>
            </w:r>
            <w:r w:rsidR="002D1404" w:rsidRPr="00D17431">
              <w:rPr>
                <w:rStyle w:val="Hyperlink"/>
                <w:noProof/>
              </w:rPr>
              <w:t>A Unified Framework of Event Sequence Coding in Hippocampus over Long Timescales</w:t>
            </w:r>
            <w:r w:rsidR="002D1404">
              <w:rPr>
                <w:noProof/>
                <w:webHidden/>
              </w:rPr>
              <w:tab/>
            </w:r>
            <w:r w:rsidR="002D1404">
              <w:rPr>
                <w:noProof/>
                <w:webHidden/>
              </w:rPr>
              <w:fldChar w:fldCharType="begin"/>
            </w:r>
            <w:r w:rsidR="002D1404">
              <w:rPr>
                <w:noProof/>
                <w:webHidden/>
              </w:rPr>
              <w:instrText xml:space="preserve"> PAGEREF _Toc8313416 \h </w:instrText>
            </w:r>
            <w:r w:rsidR="002D1404">
              <w:rPr>
                <w:noProof/>
                <w:webHidden/>
              </w:rPr>
            </w:r>
            <w:r w:rsidR="002D1404">
              <w:rPr>
                <w:noProof/>
                <w:webHidden/>
              </w:rPr>
              <w:fldChar w:fldCharType="separate"/>
            </w:r>
            <w:r w:rsidR="002D1404">
              <w:rPr>
                <w:noProof/>
                <w:webHidden/>
              </w:rPr>
              <w:t>64</w:t>
            </w:r>
            <w:r w:rsidR="002D1404">
              <w:rPr>
                <w:noProof/>
                <w:webHidden/>
              </w:rPr>
              <w:fldChar w:fldCharType="end"/>
            </w:r>
          </w:hyperlink>
        </w:p>
        <w:p w14:paraId="28F3E8CF"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7" w:history="1">
            <w:r w:rsidR="002D1404" w:rsidRPr="00D17431">
              <w:rPr>
                <w:rStyle w:val="Hyperlink"/>
                <w:noProof/>
              </w:rPr>
              <w:t>2.4.4.</w:t>
            </w:r>
            <w:r w:rsidR="002D1404">
              <w:rPr>
                <w:rFonts w:asciiTheme="minorHAnsi" w:hAnsiTheme="minorHAnsi"/>
                <w:i w:val="0"/>
                <w:iCs w:val="0"/>
                <w:noProof/>
                <w:sz w:val="22"/>
                <w:szCs w:val="22"/>
                <w:lang w:eastAsia="ko-KR"/>
              </w:rPr>
              <w:tab/>
            </w:r>
            <w:r w:rsidR="002D1404" w:rsidRPr="00D17431">
              <w:rPr>
                <w:rStyle w:val="Hyperlink"/>
                <w:noProof/>
              </w:rPr>
              <w:t>Formation of Schemata via Integration of Experiences across Macrotime</w:t>
            </w:r>
            <w:r w:rsidR="002D1404">
              <w:rPr>
                <w:noProof/>
                <w:webHidden/>
              </w:rPr>
              <w:tab/>
            </w:r>
            <w:r w:rsidR="002D1404">
              <w:rPr>
                <w:noProof/>
                <w:webHidden/>
              </w:rPr>
              <w:fldChar w:fldCharType="begin"/>
            </w:r>
            <w:r w:rsidR="002D1404">
              <w:rPr>
                <w:noProof/>
                <w:webHidden/>
              </w:rPr>
              <w:instrText xml:space="preserve"> PAGEREF _Toc8313417 \h </w:instrText>
            </w:r>
            <w:r w:rsidR="002D1404">
              <w:rPr>
                <w:noProof/>
                <w:webHidden/>
              </w:rPr>
            </w:r>
            <w:r w:rsidR="002D1404">
              <w:rPr>
                <w:noProof/>
                <w:webHidden/>
              </w:rPr>
              <w:fldChar w:fldCharType="separate"/>
            </w:r>
            <w:r w:rsidR="002D1404">
              <w:rPr>
                <w:noProof/>
                <w:webHidden/>
              </w:rPr>
              <w:t>65</w:t>
            </w:r>
            <w:r w:rsidR="002D1404">
              <w:rPr>
                <w:noProof/>
                <w:webHidden/>
              </w:rPr>
              <w:fldChar w:fldCharType="end"/>
            </w:r>
          </w:hyperlink>
        </w:p>
        <w:p w14:paraId="30371129"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18" w:history="1">
            <w:r w:rsidR="002D1404" w:rsidRPr="00D17431">
              <w:rPr>
                <w:rStyle w:val="Hyperlink"/>
                <w:noProof/>
              </w:rPr>
              <w:t>2.4.5.</w:t>
            </w:r>
            <w:r w:rsidR="002D1404">
              <w:rPr>
                <w:rFonts w:asciiTheme="minorHAnsi" w:hAnsiTheme="minorHAnsi"/>
                <w:i w:val="0"/>
                <w:iCs w:val="0"/>
                <w:noProof/>
                <w:sz w:val="22"/>
                <w:szCs w:val="22"/>
                <w:lang w:eastAsia="ko-KR"/>
              </w:rPr>
              <w:tab/>
            </w:r>
            <w:r w:rsidR="002D1404" w:rsidRPr="00D17431">
              <w:rPr>
                <w:rStyle w:val="Hyperlink"/>
                <w:noProof/>
              </w:rPr>
              <w:t>Outstanding Questions in Long-Term Sequence Representations</w:t>
            </w:r>
            <w:r w:rsidR="002D1404">
              <w:rPr>
                <w:noProof/>
                <w:webHidden/>
              </w:rPr>
              <w:tab/>
            </w:r>
            <w:r w:rsidR="002D1404">
              <w:rPr>
                <w:noProof/>
                <w:webHidden/>
              </w:rPr>
              <w:fldChar w:fldCharType="begin"/>
            </w:r>
            <w:r w:rsidR="002D1404">
              <w:rPr>
                <w:noProof/>
                <w:webHidden/>
              </w:rPr>
              <w:instrText xml:space="preserve"> PAGEREF _Toc8313418 \h </w:instrText>
            </w:r>
            <w:r w:rsidR="002D1404">
              <w:rPr>
                <w:noProof/>
                <w:webHidden/>
              </w:rPr>
            </w:r>
            <w:r w:rsidR="002D1404">
              <w:rPr>
                <w:noProof/>
                <w:webHidden/>
              </w:rPr>
              <w:fldChar w:fldCharType="separate"/>
            </w:r>
            <w:r w:rsidR="002D1404">
              <w:rPr>
                <w:noProof/>
                <w:webHidden/>
              </w:rPr>
              <w:t>66</w:t>
            </w:r>
            <w:r w:rsidR="002D1404">
              <w:rPr>
                <w:noProof/>
                <w:webHidden/>
              </w:rPr>
              <w:fldChar w:fldCharType="end"/>
            </w:r>
          </w:hyperlink>
        </w:p>
        <w:p w14:paraId="4B9A2211"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19" w:history="1">
            <w:r w:rsidR="002D1404" w:rsidRPr="00D17431">
              <w:rPr>
                <w:rStyle w:val="Hyperlink"/>
                <w:noProof/>
              </w:rPr>
              <w:t>2.5.</w:t>
            </w:r>
            <w:r w:rsidR="002D1404">
              <w:rPr>
                <w:rFonts w:asciiTheme="minorHAnsi" w:hAnsiTheme="minorHAnsi"/>
                <w:smallCaps w:val="0"/>
                <w:noProof/>
                <w:sz w:val="22"/>
                <w:szCs w:val="22"/>
                <w:lang w:eastAsia="ko-KR"/>
              </w:rPr>
              <w:tab/>
            </w:r>
            <w:r w:rsidR="002D1404" w:rsidRPr="00D17431">
              <w:rPr>
                <w:rStyle w:val="Hyperlink"/>
                <w:noProof/>
              </w:rPr>
              <w:t>Chapter Two Figure List</w:t>
            </w:r>
            <w:r w:rsidR="002D1404">
              <w:rPr>
                <w:noProof/>
                <w:webHidden/>
              </w:rPr>
              <w:tab/>
            </w:r>
            <w:r w:rsidR="002D1404">
              <w:rPr>
                <w:noProof/>
                <w:webHidden/>
              </w:rPr>
              <w:fldChar w:fldCharType="begin"/>
            </w:r>
            <w:r w:rsidR="002D1404">
              <w:rPr>
                <w:noProof/>
                <w:webHidden/>
              </w:rPr>
              <w:instrText xml:space="preserve"> PAGEREF _Toc8313419 \h </w:instrText>
            </w:r>
            <w:r w:rsidR="002D1404">
              <w:rPr>
                <w:noProof/>
                <w:webHidden/>
              </w:rPr>
            </w:r>
            <w:r w:rsidR="002D1404">
              <w:rPr>
                <w:noProof/>
                <w:webHidden/>
              </w:rPr>
              <w:fldChar w:fldCharType="separate"/>
            </w:r>
            <w:r w:rsidR="002D1404">
              <w:rPr>
                <w:noProof/>
                <w:webHidden/>
              </w:rPr>
              <w:t>67</w:t>
            </w:r>
            <w:r w:rsidR="002D1404">
              <w:rPr>
                <w:noProof/>
                <w:webHidden/>
              </w:rPr>
              <w:fldChar w:fldCharType="end"/>
            </w:r>
          </w:hyperlink>
        </w:p>
        <w:p w14:paraId="7319CDA6" w14:textId="77777777" w:rsidR="002D1404" w:rsidRDefault="00F51B6B">
          <w:pPr>
            <w:pStyle w:val="TOC1"/>
            <w:tabs>
              <w:tab w:val="left" w:pos="480"/>
              <w:tab w:val="right" w:leader="dot" w:pos="8630"/>
            </w:tabs>
            <w:rPr>
              <w:rFonts w:asciiTheme="minorHAnsi" w:hAnsiTheme="minorHAnsi"/>
              <w:bCs w:val="0"/>
              <w:caps w:val="0"/>
              <w:noProof/>
              <w:sz w:val="22"/>
              <w:szCs w:val="22"/>
              <w:lang w:eastAsia="ko-KR"/>
            </w:rPr>
          </w:pPr>
          <w:hyperlink w:anchor="_Toc8313420" w:history="1">
            <w:r w:rsidR="002D1404" w:rsidRPr="00D17431">
              <w:rPr>
                <w:rStyle w:val="Hyperlink"/>
                <w:noProof/>
              </w:rPr>
              <w:t>3.</w:t>
            </w:r>
            <w:r w:rsidR="002D1404">
              <w:rPr>
                <w:rFonts w:asciiTheme="minorHAnsi" w:hAnsiTheme="minorHAnsi"/>
                <w:bCs w:val="0"/>
                <w:caps w:val="0"/>
                <w:noProof/>
                <w:sz w:val="22"/>
                <w:szCs w:val="22"/>
                <w:lang w:eastAsia="ko-KR"/>
              </w:rPr>
              <w:tab/>
            </w:r>
            <w:r w:rsidR="002D1404" w:rsidRPr="00D17431">
              <w:rPr>
                <w:rStyle w:val="Hyperlink"/>
                <w:noProof/>
              </w:rPr>
              <w:t>CHAPTER THREE</w:t>
            </w:r>
            <w:r w:rsidR="002D1404">
              <w:rPr>
                <w:noProof/>
                <w:webHidden/>
              </w:rPr>
              <w:tab/>
            </w:r>
            <w:r w:rsidR="002D1404">
              <w:rPr>
                <w:noProof/>
                <w:webHidden/>
              </w:rPr>
              <w:fldChar w:fldCharType="begin"/>
            </w:r>
            <w:r w:rsidR="002D1404">
              <w:rPr>
                <w:noProof/>
                <w:webHidden/>
              </w:rPr>
              <w:instrText xml:space="preserve"> PAGEREF _Toc8313420 \h </w:instrText>
            </w:r>
            <w:r w:rsidR="002D1404">
              <w:rPr>
                <w:noProof/>
                <w:webHidden/>
              </w:rPr>
            </w:r>
            <w:r w:rsidR="002D1404">
              <w:rPr>
                <w:noProof/>
                <w:webHidden/>
              </w:rPr>
              <w:fldChar w:fldCharType="separate"/>
            </w:r>
            <w:r w:rsidR="002D1404">
              <w:rPr>
                <w:noProof/>
                <w:webHidden/>
              </w:rPr>
              <w:t>88</w:t>
            </w:r>
            <w:r w:rsidR="002D1404">
              <w:rPr>
                <w:noProof/>
                <w:webHidden/>
              </w:rPr>
              <w:fldChar w:fldCharType="end"/>
            </w:r>
          </w:hyperlink>
        </w:p>
        <w:p w14:paraId="3FF35397"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21" w:history="1">
            <w:r w:rsidR="002D1404" w:rsidRPr="00D17431">
              <w:rPr>
                <w:rStyle w:val="Hyperlink"/>
                <w:noProof/>
              </w:rPr>
              <w:t>3.1.</w:t>
            </w:r>
            <w:r w:rsidR="002D1404">
              <w:rPr>
                <w:rFonts w:asciiTheme="minorHAnsi" w:hAnsiTheme="minorHAnsi"/>
                <w:smallCaps w:val="0"/>
                <w:noProof/>
                <w:sz w:val="22"/>
                <w:szCs w:val="22"/>
                <w:lang w:eastAsia="ko-KR"/>
              </w:rPr>
              <w:tab/>
            </w:r>
            <w:r w:rsidR="002D1404" w:rsidRPr="00D17431">
              <w:rPr>
                <w:rStyle w:val="Hyperlink"/>
                <w:noProof/>
              </w:rPr>
              <w:t>Introduction</w:t>
            </w:r>
            <w:r w:rsidR="002D1404">
              <w:rPr>
                <w:noProof/>
                <w:webHidden/>
              </w:rPr>
              <w:tab/>
            </w:r>
            <w:r w:rsidR="002D1404">
              <w:rPr>
                <w:noProof/>
                <w:webHidden/>
              </w:rPr>
              <w:fldChar w:fldCharType="begin"/>
            </w:r>
            <w:r w:rsidR="002D1404">
              <w:rPr>
                <w:noProof/>
                <w:webHidden/>
              </w:rPr>
              <w:instrText xml:space="preserve"> PAGEREF _Toc8313421 \h </w:instrText>
            </w:r>
            <w:r w:rsidR="002D1404">
              <w:rPr>
                <w:noProof/>
                <w:webHidden/>
              </w:rPr>
            </w:r>
            <w:r w:rsidR="002D1404">
              <w:rPr>
                <w:noProof/>
                <w:webHidden/>
              </w:rPr>
              <w:fldChar w:fldCharType="separate"/>
            </w:r>
            <w:r w:rsidR="002D1404">
              <w:rPr>
                <w:noProof/>
                <w:webHidden/>
              </w:rPr>
              <w:t>88</w:t>
            </w:r>
            <w:r w:rsidR="002D1404">
              <w:rPr>
                <w:noProof/>
                <w:webHidden/>
              </w:rPr>
              <w:fldChar w:fldCharType="end"/>
            </w:r>
          </w:hyperlink>
        </w:p>
        <w:p w14:paraId="74DA8C1D"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22" w:history="1">
            <w:r w:rsidR="002D1404" w:rsidRPr="00D17431">
              <w:rPr>
                <w:rStyle w:val="Hyperlink"/>
                <w:noProof/>
              </w:rPr>
              <w:t>3.2.</w:t>
            </w:r>
            <w:r w:rsidR="002D1404">
              <w:rPr>
                <w:rFonts w:asciiTheme="minorHAnsi" w:hAnsiTheme="minorHAnsi"/>
                <w:smallCaps w:val="0"/>
                <w:noProof/>
                <w:sz w:val="22"/>
                <w:szCs w:val="22"/>
                <w:lang w:eastAsia="ko-KR"/>
              </w:rPr>
              <w:tab/>
            </w:r>
            <w:r w:rsidR="002D1404" w:rsidRPr="00D17431">
              <w:rPr>
                <w:rStyle w:val="Hyperlink"/>
                <w:noProof/>
              </w:rPr>
              <w:t>Methods</w:t>
            </w:r>
            <w:r w:rsidR="002D1404">
              <w:rPr>
                <w:noProof/>
                <w:webHidden/>
              </w:rPr>
              <w:tab/>
            </w:r>
            <w:r w:rsidR="002D1404">
              <w:rPr>
                <w:noProof/>
                <w:webHidden/>
              </w:rPr>
              <w:fldChar w:fldCharType="begin"/>
            </w:r>
            <w:r w:rsidR="002D1404">
              <w:rPr>
                <w:noProof/>
                <w:webHidden/>
              </w:rPr>
              <w:instrText xml:space="preserve"> PAGEREF _Toc8313422 \h </w:instrText>
            </w:r>
            <w:r w:rsidR="002D1404">
              <w:rPr>
                <w:noProof/>
                <w:webHidden/>
              </w:rPr>
            </w:r>
            <w:r w:rsidR="002D1404">
              <w:rPr>
                <w:noProof/>
                <w:webHidden/>
              </w:rPr>
              <w:fldChar w:fldCharType="separate"/>
            </w:r>
            <w:r w:rsidR="002D1404">
              <w:rPr>
                <w:noProof/>
                <w:webHidden/>
              </w:rPr>
              <w:t>89</w:t>
            </w:r>
            <w:r w:rsidR="002D1404">
              <w:rPr>
                <w:noProof/>
                <w:webHidden/>
              </w:rPr>
              <w:fldChar w:fldCharType="end"/>
            </w:r>
          </w:hyperlink>
        </w:p>
        <w:p w14:paraId="7F3E2094"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3" w:history="1">
            <w:r w:rsidR="002D1404" w:rsidRPr="00D17431">
              <w:rPr>
                <w:rStyle w:val="Hyperlink"/>
                <w:noProof/>
              </w:rPr>
              <w:t>3.2.1.</w:t>
            </w:r>
            <w:r w:rsidR="002D1404">
              <w:rPr>
                <w:rFonts w:asciiTheme="minorHAnsi" w:hAnsiTheme="minorHAnsi"/>
                <w:i w:val="0"/>
                <w:iCs w:val="0"/>
                <w:noProof/>
                <w:sz w:val="22"/>
                <w:szCs w:val="22"/>
                <w:lang w:eastAsia="ko-KR"/>
              </w:rPr>
              <w:tab/>
            </w:r>
            <w:r w:rsidR="002D1404" w:rsidRPr="00D17431">
              <w:rPr>
                <w:rStyle w:val="Hyperlink"/>
                <w:noProof/>
              </w:rPr>
              <w:t>Subjects</w:t>
            </w:r>
            <w:r w:rsidR="002D1404">
              <w:rPr>
                <w:noProof/>
                <w:webHidden/>
              </w:rPr>
              <w:tab/>
            </w:r>
            <w:r w:rsidR="002D1404">
              <w:rPr>
                <w:noProof/>
                <w:webHidden/>
              </w:rPr>
              <w:fldChar w:fldCharType="begin"/>
            </w:r>
            <w:r w:rsidR="002D1404">
              <w:rPr>
                <w:noProof/>
                <w:webHidden/>
              </w:rPr>
              <w:instrText xml:space="preserve"> PAGEREF _Toc8313423 \h </w:instrText>
            </w:r>
            <w:r w:rsidR="002D1404">
              <w:rPr>
                <w:noProof/>
                <w:webHidden/>
              </w:rPr>
            </w:r>
            <w:r w:rsidR="002D1404">
              <w:rPr>
                <w:noProof/>
                <w:webHidden/>
              </w:rPr>
              <w:fldChar w:fldCharType="separate"/>
            </w:r>
            <w:r w:rsidR="002D1404">
              <w:rPr>
                <w:noProof/>
                <w:webHidden/>
              </w:rPr>
              <w:t>89</w:t>
            </w:r>
            <w:r w:rsidR="002D1404">
              <w:rPr>
                <w:noProof/>
                <w:webHidden/>
              </w:rPr>
              <w:fldChar w:fldCharType="end"/>
            </w:r>
          </w:hyperlink>
        </w:p>
        <w:p w14:paraId="0D74CB46"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4" w:history="1">
            <w:r w:rsidR="002D1404" w:rsidRPr="00D17431">
              <w:rPr>
                <w:rStyle w:val="Hyperlink"/>
                <w:noProof/>
              </w:rPr>
              <w:t>3.2.2.</w:t>
            </w:r>
            <w:r w:rsidR="002D1404">
              <w:rPr>
                <w:rFonts w:asciiTheme="minorHAnsi" w:hAnsiTheme="minorHAnsi"/>
                <w:i w:val="0"/>
                <w:iCs w:val="0"/>
                <w:noProof/>
                <w:sz w:val="22"/>
                <w:szCs w:val="22"/>
                <w:lang w:eastAsia="ko-KR"/>
              </w:rPr>
              <w:tab/>
            </w:r>
            <w:r w:rsidR="002D1404" w:rsidRPr="00D17431">
              <w:rPr>
                <w:rStyle w:val="Hyperlink"/>
                <w:noProof/>
              </w:rPr>
              <w:t>Activity-dependent viral constructs</w:t>
            </w:r>
            <w:r w:rsidR="002D1404">
              <w:rPr>
                <w:noProof/>
                <w:webHidden/>
              </w:rPr>
              <w:tab/>
            </w:r>
            <w:r w:rsidR="002D1404">
              <w:rPr>
                <w:noProof/>
                <w:webHidden/>
              </w:rPr>
              <w:fldChar w:fldCharType="begin"/>
            </w:r>
            <w:r w:rsidR="002D1404">
              <w:rPr>
                <w:noProof/>
                <w:webHidden/>
              </w:rPr>
              <w:instrText xml:space="preserve"> PAGEREF _Toc8313424 \h </w:instrText>
            </w:r>
            <w:r w:rsidR="002D1404">
              <w:rPr>
                <w:noProof/>
                <w:webHidden/>
              </w:rPr>
            </w:r>
            <w:r w:rsidR="002D1404">
              <w:rPr>
                <w:noProof/>
                <w:webHidden/>
              </w:rPr>
              <w:fldChar w:fldCharType="separate"/>
            </w:r>
            <w:r w:rsidR="002D1404">
              <w:rPr>
                <w:noProof/>
                <w:webHidden/>
              </w:rPr>
              <w:t>90</w:t>
            </w:r>
            <w:r w:rsidR="002D1404">
              <w:rPr>
                <w:noProof/>
                <w:webHidden/>
              </w:rPr>
              <w:fldChar w:fldCharType="end"/>
            </w:r>
          </w:hyperlink>
        </w:p>
        <w:p w14:paraId="54A6F97F"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5" w:history="1">
            <w:r w:rsidR="002D1404" w:rsidRPr="00D17431">
              <w:rPr>
                <w:rStyle w:val="Hyperlink"/>
                <w:noProof/>
              </w:rPr>
              <w:t>3.2.3.</w:t>
            </w:r>
            <w:r w:rsidR="002D1404">
              <w:rPr>
                <w:rFonts w:asciiTheme="minorHAnsi" w:hAnsiTheme="minorHAnsi"/>
                <w:i w:val="0"/>
                <w:iCs w:val="0"/>
                <w:noProof/>
                <w:sz w:val="22"/>
                <w:szCs w:val="22"/>
                <w:lang w:eastAsia="ko-KR"/>
              </w:rPr>
              <w:tab/>
            </w:r>
            <w:r w:rsidR="002D1404" w:rsidRPr="00D17431">
              <w:rPr>
                <w:rStyle w:val="Hyperlink"/>
                <w:noProof/>
              </w:rPr>
              <w:t>Stereotaxic surgeries</w:t>
            </w:r>
            <w:r w:rsidR="002D1404">
              <w:rPr>
                <w:noProof/>
                <w:webHidden/>
              </w:rPr>
              <w:tab/>
            </w:r>
            <w:r w:rsidR="002D1404">
              <w:rPr>
                <w:noProof/>
                <w:webHidden/>
              </w:rPr>
              <w:fldChar w:fldCharType="begin"/>
            </w:r>
            <w:r w:rsidR="002D1404">
              <w:rPr>
                <w:noProof/>
                <w:webHidden/>
              </w:rPr>
              <w:instrText xml:space="preserve"> PAGEREF _Toc8313425 \h </w:instrText>
            </w:r>
            <w:r w:rsidR="002D1404">
              <w:rPr>
                <w:noProof/>
                <w:webHidden/>
              </w:rPr>
            </w:r>
            <w:r w:rsidR="002D1404">
              <w:rPr>
                <w:noProof/>
                <w:webHidden/>
              </w:rPr>
              <w:fldChar w:fldCharType="separate"/>
            </w:r>
            <w:r w:rsidR="002D1404">
              <w:rPr>
                <w:noProof/>
                <w:webHidden/>
              </w:rPr>
              <w:t>90</w:t>
            </w:r>
            <w:r w:rsidR="002D1404">
              <w:rPr>
                <w:noProof/>
                <w:webHidden/>
              </w:rPr>
              <w:fldChar w:fldCharType="end"/>
            </w:r>
          </w:hyperlink>
        </w:p>
        <w:p w14:paraId="24BE5867"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6" w:history="1">
            <w:r w:rsidR="002D1404" w:rsidRPr="00D17431">
              <w:rPr>
                <w:rStyle w:val="Hyperlink"/>
                <w:noProof/>
              </w:rPr>
              <w:t>3.2.4.</w:t>
            </w:r>
            <w:r w:rsidR="002D1404">
              <w:rPr>
                <w:rFonts w:asciiTheme="minorHAnsi" w:hAnsiTheme="minorHAnsi"/>
                <w:i w:val="0"/>
                <w:iCs w:val="0"/>
                <w:noProof/>
                <w:sz w:val="22"/>
                <w:szCs w:val="22"/>
                <w:lang w:eastAsia="ko-KR"/>
              </w:rPr>
              <w:tab/>
            </w:r>
            <w:r w:rsidR="002D1404" w:rsidRPr="00D17431">
              <w:rPr>
                <w:rStyle w:val="Hyperlink"/>
                <w:noProof/>
              </w:rPr>
              <w:t>Optogenetic methods</w:t>
            </w:r>
            <w:r w:rsidR="002D1404">
              <w:rPr>
                <w:noProof/>
                <w:webHidden/>
              </w:rPr>
              <w:tab/>
            </w:r>
            <w:r w:rsidR="002D1404">
              <w:rPr>
                <w:noProof/>
                <w:webHidden/>
              </w:rPr>
              <w:fldChar w:fldCharType="begin"/>
            </w:r>
            <w:r w:rsidR="002D1404">
              <w:rPr>
                <w:noProof/>
                <w:webHidden/>
              </w:rPr>
              <w:instrText xml:space="preserve"> PAGEREF _Toc8313426 \h </w:instrText>
            </w:r>
            <w:r w:rsidR="002D1404">
              <w:rPr>
                <w:noProof/>
                <w:webHidden/>
              </w:rPr>
            </w:r>
            <w:r w:rsidR="002D1404">
              <w:rPr>
                <w:noProof/>
                <w:webHidden/>
              </w:rPr>
              <w:fldChar w:fldCharType="separate"/>
            </w:r>
            <w:r w:rsidR="002D1404">
              <w:rPr>
                <w:noProof/>
                <w:webHidden/>
              </w:rPr>
              <w:t>93</w:t>
            </w:r>
            <w:r w:rsidR="002D1404">
              <w:rPr>
                <w:noProof/>
                <w:webHidden/>
              </w:rPr>
              <w:fldChar w:fldCharType="end"/>
            </w:r>
          </w:hyperlink>
        </w:p>
        <w:p w14:paraId="35522409"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7" w:history="1">
            <w:r w:rsidR="002D1404" w:rsidRPr="00D17431">
              <w:rPr>
                <w:rStyle w:val="Hyperlink"/>
                <w:noProof/>
              </w:rPr>
              <w:t>3.2.5.</w:t>
            </w:r>
            <w:r w:rsidR="002D1404">
              <w:rPr>
                <w:rFonts w:asciiTheme="minorHAnsi" w:hAnsiTheme="minorHAnsi"/>
                <w:i w:val="0"/>
                <w:iCs w:val="0"/>
                <w:noProof/>
                <w:sz w:val="22"/>
                <w:szCs w:val="22"/>
                <w:lang w:eastAsia="ko-KR"/>
              </w:rPr>
              <w:tab/>
            </w:r>
            <w:r w:rsidR="002D1404" w:rsidRPr="00D17431">
              <w:rPr>
                <w:rStyle w:val="Hyperlink"/>
                <w:noProof/>
              </w:rPr>
              <w:t>Behavioral tagging</w:t>
            </w:r>
            <w:r w:rsidR="002D1404">
              <w:rPr>
                <w:noProof/>
                <w:webHidden/>
              </w:rPr>
              <w:tab/>
            </w:r>
            <w:r w:rsidR="002D1404">
              <w:rPr>
                <w:noProof/>
                <w:webHidden/>
              </w:rPr>
              <w:fldChar w:fldCharType="begin"/>
            </w:r>
            <w:r w:rsidR="002D1404">
              <w:rPr>
                <w:noProof/>
                <w:webHidden/>
              </w:rPr>
              <w:instrText xml:space="preserve"> PAGEREF _Toc8313427 \h </w:instrText>
            </w:r>
            <w:r w:rsidR="002D1404">
              <w:rPr>
                <w:noProof/>
                <w:webHidden/>
              </w:rPr>
            </w:r>
            <w:r w:rsidR="002D1404">
              <w:rPr>
                <w:noProof/>
                <w:webHidden/>
              </w:rPr>
              <w:fldChar w:fldCharType="separate"/>
            </w:r>
            <w:r w:rsidR="002D1404">
              <w:rPr>
                <w:noProof/>
                <w:webHidden/>
              </w:rPr>
              <w:t>93</w:t>
            </w:r>
            <w:r w:rsidR="002D1404">
              <w:rPr>
                <w:noProof/>
                <w:webHidden/>
              </w:rPr>
              <w:fldChar w:fldCharType="end"/>
            </w:r>
          </w:hyperlink>
        </w:p>
        <w:p w14:paraId="2B3D4516"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8" w:history="1">
            <w:r w:rsidR="002D1404" w:rsidRPr="00D17431">
              <w:rPr>
                <w:rStyle w:val="Hyperlink"/>
                <w:noProof/>
              </w:rPr>
              <w:t>3.2.6.</w:t>
            </w:r>
            <w:r w:rsidR="002D1404">
              <w:rPr>
                <w:rFonts w:asciiTheme="minorHAnsi" w:hAnsiTheme="minorHAnsi"/>
                <w:i w:val="0"/>
                <w:iCs w:val="0"/>
                <w:noProof/>
                <w:sz w:val="22"/>
                <w:szCs w:val="22"/>
                <w:lang w:eastAsia="ko-KR"/>
              </w:rPr>
              <w:tab/>
            </w:r>
            <w:r w:rsidR="002D1404" w:rsidRPr="00D17431">
              <w:rPr>
                <w:rStyle w:val="Hyperlink"/>
                <w:noProof/>
              </w:rPr>
              <w:t>Behavior</w:t>
            </w:r>
            <w:r w:rsidR="002D1404">
              <w:rPr>
                <w:noProof/>
                <w:webHidden/>
              </w:rPr>
              <w:tab/>
            </w:r>
            <w:r w:rsidR="002D1404">
              <w:rPr>
                <w:noProof/>
                <w:webHidden/>
              </w:rPr>
              <w:fldChar w:fldCharType="begin"/>
            </w:r>
            <w:r w:rsidR="002D1404">
              <w:rPr>
                <w:noProof/>
                <w:webHidden/>
              </w:rPr>
              <w:instrText xml:space="preserve"> PAGEREF _Toc8313428 \h </w:instrText>
            </w:r>
            <w:r w:rsidR="002D1404">
              <w:rPr>
                <w:noProof/>
                <w:webHidden/>
              </w:rPr>
            </w:r>
            <w:r w:rsidR="002D1404">
              <w:rPr>
                <w:noProof/>
                <w:webHidden/>
              </w:rPr>
              <w:fldChar w:fldCharType="separate"/>
            </w:r>
            <w:r w:rsidR="002D1404">
              <w:rPr>
                <w:noProof/>
                <w:webHidden/>
              </w:rPr>
              <w:t>94</w:t>
            </w:r>
            <w:r w:rsidR="002D1404">
              <w:rPr>
                <w:noProof/>
                <w:webHidden/>
              </w:rPr>
              <w:fldChar w:fldCharType="end"/>
            </w:r>
          </w:hyperlink>
        </w:p>
        <w:p w14:paraId="68903255"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29" w:history="1">
            <w:r w:rsidR="002D1404" w:rsidRPr="00D17431">
              <w:rPr>
                <w:rStyle w:val="Hyperlink"/>
                <w:noProof/>
              </w:rPr>
              <w:t>3.2.7.</w:t>
            </w:r>
            <w:r w:rsidR="002D1404">
              <w:rPr>
                <w:rFonts w:asciiTheme="minorHAnsi" w:hAnsiTheme="minorHAnsi"/>
                <w:i w:val="0"/>
                <w:iCs w:val="0"/>
                <w:noProof/>
                <w:sz w:val="22"/>
                <w:szCs w:val="22"/>
                <w:lang w:eastAsia="ko-KR"/>
              </w:rPr>
              <w:tab/>
            </w:r>
            <w:r w:rsidR="002D1404" w:rsidRPr="00D17431">
              <w:rPr>
                <w:rStyle w:val="Hyperlink"/>
                <w:noProof/>
              </w:rPr>
              <w:t>Immunohistochemistry</w:t>
            </w:r>
            <w:r w:rsidR="002D1404">
              <w:rPr>
                <w:noProof/>
                <w:webHidden/>
              </w:rPr>
              <w:tab/>
            </w:r>
            <w:r w:rsidR="002D1404">
              <w:rPr>
                <w:noProof/>
                <w:webHidden/>
              </w:rPr>
              <w:fldChar w:fldCharType="begin"/>
            </w:r>
            <w:r w:rsidR="002D1404">
              <w:rPr>
                <w:noProof/>
                <w:webHidden/>
              </w:rPr>
              <w:instrText xml:space="preserve"> PAGEREF _Toc8313429 \h </w:instrText>
            </w:r>
            <w:r w:rsidR="002D1404">
              <w:rPr>
                <w:noProof/>
                <w:webHidden/>
              </w:rPr>
            </w:r>
            <w:r w:rsidR="002D1404">
              <w:rPr>
                <w:noProof/>
                <w:webHidden/>
              </w:rPr>
              <w:fldChar w:fldCharType="separate"/>
            </w:r>
            <w:r w:rsidR="002D1404">
              <w:rPr>
                <w:noProof/>
                <w:webHidden/>
              </w:rPr>
              <w:t>96</w:t>
            </w:r>
            <w:r w:rsidR="002D1404">
              <w:rPr>
                <w:noProof/>
                <w:webHidden/>
              </w:rPr>
              <w:fldChar w:fldCharType="end"/>
            </w:r>
          </w:hyperlink>
        </w:p>
        <w:p w14:paraId="7EE7E2CF"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30" w:history="1">
            <w:r w:rsidR="002D1404" w:rsidRPr="00D17431">
              <w:rPr>
                <w:rStyle w:val="Hyperlink"/>
                <w:noProof/>
              </w:rPr>
              <w:t>3.2.8.</w:t>
            </w:r>
            <w:r w:rsidR="002D1404">
              <w:rPr>
                <w:rFonts w:asciiTheme="minorHAnsi" w:hAnsiTheme="minorHAnsi"/>
                <w:i w:val="0"/>
                <w:iCs w:val="0"/>
                <w:noProof/>
                <w:sz w:val="22"/>
                <w:szCs w:val="22"/>
                <w:lang w:eastAsia="ko-KR"/>
              </w:rPr>
              <w:tab/>
            </w:r>
            <w:r w:rsidR="002D1404" w:rsidRPr="00D17431">
              <w:rPr>
                <w:rStyle w:val="Hyperlink"/>
                <w:noProof/>
              </w:rPr>
              <w:t>Cell counting</w:t>
            </w:r>
            <w:r w:rsidR="002D1404">
              <w:rPr>
                <w:noProof/>
                <w:webHidden/>
              </w:rPr>
              <w:tab/>
            </w:r>
            <w:r w:rsidR="002D1404">
              <w:rPr>
                <w:noProof/>
                <w:webHidden/>
              </w:rPr>
              <w:fldChar w:fldCharType="begin"/>
            </w:r>
            <w:r w:rsidR="002D1404">
              <w:rPr>
                <w:noProof/>
                <w:webHidden/>
              </w:rPr>
              <w:instrText xml:space="preserve"> PAGEREF _Toc8313430 \h </w:instrText>
            </w:r>
            <w:r w:rsidR="002D1404">
              <w:rPr>
                <w:noProof/>
                <w:webHidden/>
              </w:rPr>
            </w:r>
            <w:r w:rsidR="002D1404">
              <w:rPr>
                <w:noProof/>
                <w:webHidden/>
              </w:rPr>
              <w:fldChar w:fldCharType="separate"/>
            </w:r>
            <w:r w:rsidR="002D1404">
              <w:rPr>
                <w:noProof/>
                <w:webHidden/>
              </w:rPr>
              <w:t>97</w:t>
            </w:r>
            <w:r w:rsidR="002D1404">
              <w:rPr>
                <w:noProof/>
                <w:webHidden/>
              </w:rPr>
              <w:fldChar w:fldCharType="end"/>
            </w:r>
          </w:hyperlink>
        </w:p>
        <w:p w14:paraId="20F509AD"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31" w:history="1">
            <w:r w:rsidR="002D1404" w:rsidRPr="00D17431">
              <w:rPr>
                <w:rStyle w:val="Hyperlink"/>
                <w:noProof/>
              </w:rPr>
              <w:t>3.2.9.</w:t>
            </w:r>
            <w:r w:rsidR="002D1404">
              <w:rPr>
                <w:rFonts w:asciiTheme="minorHAnsi" w:hAnsiTheme="minorHAnsi"/>
                <w:i w:val="0"/>
                <w:iCs w:val="0"/>
                <w:noProof/>
                <w:sz w:val="22"/>
                <w:szCs w:val="22"/>
                <w:lang w:eastAsia="ko-KR"/>
              </w:rPr>
              <w:tab/>
            </w:r>
            <w:r w:rsidR="002D1404" w:rsidRPr="00D17431">
              <w:rPr>
                <w:rStyle w:val="Hyperlink"/>
                <w:noProof/>
              </w:rPr>
              <w:t>In vivo calcium imaging</w:t>
            </w:r>
            <w:r w:rsidR="002D1404">
              <w:rPr>
                <w:noProof/>
                <w:webHidden/>
              </w:rPr>
              <w:tab/>
            </w:r>
            <w:r w:rsidR="002D1404">
              <w:rPr>
                <w:noProof/>
                <w:webHidden/>
              </w:rPr>
              <w:fldChar w:fldCharType="begin"/>
            </w:r>
            <w:r w:rsidR="002D1404">
              <w:rPr>
                <w:noProof/>
                <w:webHidden/>
              </w:rPr>
              <w:instrText xml:space="preserve"> PAGEREF _Toc8313431 \h </w:instrText>
            </w:r>
            <w:r w:rsidR="002D1404">
              <w:rPr>
                <w:noProof/>
                <w:webHidden/>
              </w:rPr>
            </w:r>
            <w:r w:rsidR="002D1404">
              <w:rPr>
                <w:noProof/>
                <w:webHidden/>
              </w:rPr>
              <w:fldChar w:fldCharType="separate"/>
            </w:r>
            <w:r w:rsidR="002D1404">
              <w:rPr>
                <w:noProof/>
                <w:webHidden/>
              </w:rPr>
              <w:t>98</w:t>
            </w:r>
            <w:r w:rsidR="002D1404">
              <w:rPr>
                <w:noProof/>
                <w:webHidden/>
              </w:rPr>
              <w:fldChar w:fldCharType="end"/>
            </w:r>
          </w:hyperlink>
        </w:p>
        <w:p w14:paraId="7380E9AB" w14:textId="77777777" w:rsidR="002D1404" w:rsidRDefault="00F51B6B">
          <w:pPr>
            <w:pStyle w:val="TOC3"/>
            <w:tabs>
              <w:tab w:val="left" w:pos="1440"/>
              <w:tab w:val="right" w:leader="dot" w:pos="8630"/>
            </w:tabs>
            <w:rPr>
              <w:rFonts w:asciiTheme="minorHAnsi" w:hAnsiTheme="minorHAnsi"/>
              <w:i w:val="0"/>
              <w:iCs w:val="0"/>
              <w:noProof/>
              <w:sz w:val="22"/>
              <w:szCs w:val="22"/>
              <w:lang w:eastAsia="ko-KR"/>
            </w:rPr>
          </w:pPr>
          <w:hyperlink w:anchor="_Toc8313432" w:history="1">
            <w:r w:rsidR="002D1404" w:rsidRPr="00D17431">
              <w:rPr>
                <w:rStyle w:val="Hyperlink"/>
                <w:noProof/>
              </w:rPr>
              <w:t>3.2.10.</w:t>
            </w:r>
            <w:r w:rsidR="002D1404">
              <w:rPr>
                <w:rFonts w:asciiTheme="minorHAnsi" w:hAnsiTheme="minorHAnsi"/>
                <w:i w:val="0"/>
                <w:iCs w:val="0"/>
                <w:noProof/>
                <w:sz w:val="22"/>
                <w:szCs w:val="22"/>
                <w:lang w:eastAsia="ko-KR"/>
              </w:rPr>
              <w:tab/>
            </w:r>
            <w:r w:rsidR="002D1404" w:rsidRPr="00D17431">
              <w:rPr>
                <w:rStyle w:val="Hyperlink"/>
                <w:noProof/>
              </w:rPr>
              <w:t>Data Analysis</w:t>
            </w:r>
            <w:r w:rsidR="002D1404">
              <w:rPr>
                <w:noProof/>
                <w:webHidden/>
              </w:rPr>
              <w:tab/>
            </w:r>
            <w:r w:rsidR="002D1404">
              <w:rPr>
                <w:noProof/>
                <w:webHidden/>
              </w:rPr>
              <w:fldChar w:fldCharType="begin"/>
            </w:r>
            <w:r w:rsidR="002D1404">
              <w:rPr>
                <w:noProof/>
                <w:webHidden/>
              </w:rPr>
              <w:instrText xml:space="preserve"> PAGEREF _Toc8313432 \h </w:instrText>
            </w:r>
            <w:r w:rsidR="002D1404">
              <w:rPr>
                <w:noProof/>
                <w:webHidden/>
              </w:rPr>
            </w:r>
            <w:r w:rsidR="002D1404">
              <w:rPr>
                <w:noProof/>
                <w:webHidden/>
              </w:rPr>
              <w:fldChar w:fldCharType="separate"/>
            </w:r>
            <w:r w:rsidR="002D1404">
              <w:rPr>
                <w:noProof/>
                <w:webHidden/>
              </w:rPr>
              <w:t>99</w:t>
            </w:r>
            <w:r w:rsidR="002D1404">
              <w:rPr>
                <w:noProof/>
                <w:webHidden/>
              </w:rPr>
              <w:fldChar w:fldCharType="end"/>
            </w:r>
          </w:hyperlink>
        </w:p>
        <w:p w14:paraId="33912B53"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33" w:history="1">
            <w:r w:rsidR="002D1404" w:rsidRPr="00D17431">
              <w:rPr>
                <w:rStyle w:val="Hyperlink"/>
                <w:noProof/>
              </w:rPr>
              <w:t>3.3.</w:t>
            </w:r>
            <w:r w:rsidR="002D1404">
              <w:rPr>
                <w:rFonts w:asciiTheme="minorHAnsi" w:hAnsiTheme="minorHAnsi"/>
                <w:smallCaps w:val="0"/>
                <w:noProof/>
                <w:sz w:val="22"/>
                <w:szCs w:val="22"/>
                <w:lang w:eastAsia="ko-KR"/>
              </w:rPr>
              <w:tab/>
            </w:r>
            <w:r w:rsidR="002D1404" w:rsidRPr="00D17431">
              <w:rPr>
                <w:rStyle w:val="Hyperlink"/>
                <w:noProof/>
              </w:rPr>
              <w:t>Results</w:t>
            </w:r>
            <w:r w:rsidR="002D1404">
              <w:rPr>
                <w:noProof/>
                <w:webHidden/>
              </w:rPr>
              <w:tab/>
            </w:r>
            <w:r w:rsidR="002D1404">
              <w:rPr>
                <w:noProof/>
                <w:webHidden/>
              </w:rPr>
              <w:fldChar w:fldCharType="begin"/>
            </w:r>
            <w:r w:rsidR="002D1404">
              <w:rPr>
                <w:noProof/>
                <w:webHidden/>
              </w:rPr>
              <w:instrText xml:space="preserve"> PAGEREF _Toc8313433 \h </w:instrText>
            </w:r>
            <w:r w:rsidR="002D1404">
              <w:rPr>
                <w:noProof/>
                <w:webHidden/>
              </w:rPr>
            </w:r>
            <w:r w:rsidR="002D1404">
              <w:rPr>
                <w:noProof/>
                <w:webHidden/>
              </w:rPr>
              <w:fldChar w:fldCharType="separate"/>
            </w:r>
            <w:r w:rsidR="002D1404">
              <w:rPr>
                <w:noProof/>
                <w:webHidden/>
              </w:rPr>
              <w:t>99</w:t>
            </w:r>
            <w:r w:rsidR="002D1404">
              <w:rPr>
                <w:noProof/>
                <w:webHidden/>
              </w:rPr>
              <w:fldChar w:fldCharType="end"/>
            </w:r>
          </w:hyperlink>
        </w:p>
        <w:p w14:paraId="6337DFB3"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34" w:history="1">
            <w:r w:rsidR="002D1404" w:rsidRPr="00D17431">
              <w:rPr>
                <w:rStyle w:val="Hyperlink"/>
                <w:noProof/>
              </w:rPr>
              <w:t>3.3.1.</w:t>
            </w:r>
            <w:r w:rsidR="002D1404">
              <w:rPr>
                <w:rFonts w:asciiTheme="minorHAnsi" w:hAnsiTheme="minorHAnsi"/>
                <w:i w:val="0"/>
                <w:iCs w:val="0"/>
                <w:noProof/>
                <w:sz w:val="22"/>
                <w:szCs w:val="22"/>
                <w:lang w:eastAsia="ko-KR"/>
              </w:rPr>
              <w:tab/>
            </w:r>
            <w:r w:rsidR="002D1404" w:rsidRPr="00D17431">
              <w:rPr>
                <w:rStyle w:val="Hyperlink"/>
                <w:noProof/>
              </w:rPr>
              <w:t>Behavioral Model of Fear Relapse</w:t>
            </w:r>
            <w:r w:rsidR="002D1404">
              <w:rPr>
                <w:noProof/>
                <w:webHidden/>
              </w:rPr>
              <w:tab/>
            </w:r>
            <w:r w:rsidR="002D1404">
              <w:rPr>
                <w:noProof/>
                <w:webHidden/>
              </w:rPr>
              <w:fldChar w:fldCharType="begin"/>
            </w:r>
            <w:r w:rsidR="002D1404">
              <w:rPr>
                <w:noProof/>
                <w:webHidden/>
              </w:rPr>
              <w:instrText xml:space="preserve"> PAGEREF _Toc8313434 \h </w:instrText>
            </w:r>
            <w:r w:rsidR="002D1404">
              <w:rPr>
                <w:noProof/>
                <w:webHidden/>
              </w:rPr>
            </w:r>
            <w:r w:rsidR="002D1404">
              <w:rPr>
                <w:noProof/>
                <w:webHidden/>
              </w:rPr>
              <w:fldChar w:fldCharType="separate"/>
            </w:r>
            <w:r w:rsidR="002D1404">
              <w:rPr>
                <w:noProof/>
                <w:webHidden/>
              </w:rPr>
              <w:t>99</w:t>
            </w:r>
            <w:r w:rsidR="002D1404">
              <w:rPr>
                <w:noProof/>
                <w:webHidden/>
              </w:rPr>
              <w:fldChar w:fldCharType="end"/>
            </w:r>
          </w:hyperlink>
        </w:p>
        <w:p w14:paraId="718DB9FB"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35" w:history="1">
            <w:r w:rsidR="002D1404" w:rsidRPr="00D17431">
              <w:rPr>
                <w:rStyle w:val="Hyperlink"/>
                <w:noProof/>
              </w:rPr>
              <w:t>3.3.2.</w:t>
            </w:r>
            <w:r w:rsidR="002D1404">
              <w:rPr>
                <w:rFonts w:asciiTheme="minorHAnsi" w:hAnsiTheme="minorHAnsi"/>
                <w:i w:val="0"/>
                <w:iCs w:val="0"/>
                <w:noProof/>
                <w:sz w:val="22"/>
                <w:szCs w:val="22"/>
                <w:lang w:eastAsia="ko-KR"/>
              </w:rPr>
              <w:tab/>
            </w:r>
            <w:r w:rsidR="002D1404" w:rsidRPr="00D17431">
              <w:rPr>
                <w:rStyle w:val="Hyperlink"/>
                <w:noProof/>
              </w:rPr>
              <w:t>Reactivation of DG and BLA Ensembles during Fear Relapse</w:t>
            </w:r>
            <w:r w:rsidR="002D1404">
              <w:rPr>
                <w:noProof/>
                <w:webHidden/>
              </w:rPr>
              <w:tab/>
            </w:r>
            <w:r w:rsidR="002D1404">
              <w:rPr>
                <w:noProof/>
                <w:webHidden/>
              </w:rPr>
              <w:fldChar w:fldCharType="begin"/>
            </w:r>
            <w:r w:rsidR="002D1404">
              <w:rPr>
                <w:noProof/>
                <w:webHidden/>
              </w:rPr>
              <w:instrText xml:space="preserve"> PAGEREF _Toc8313435 \h </w:instrText>
            </w:r>
            <w:r w:rsidR="002D1404">
              <w:rPr>
                <w:noProof/>
                <w:webHidden/>
              </w:rPr>
            </w:r>
            <w:r w:rsidR="002D1404">
              <w:rPr>
                <w:noProof/>
                <w:webHidden/>
              </w:rPr>
              <w:fldChar w:fldCharType="separate"/>
            </w:r>
            <w:r w:rsidR="002D1404">
              <w:rPr>
                <w:noProof/>
                <w:webHidden/>
              </w:rPr>
              <w:t>100</w:t>
            </w:r>
            <w:r w:rsidR="002D1404">
              <w:rPr>
                <w:noProof/>
                <w:webHidden/>
              </w:rPr>
              <w:fldChar w:fldCharType="end"/>
            </w:r>
          </w:hyperlink>
        </w:p>
        <w:p w14:paraId="6524B7DC"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36" w:history="1">
            <w:r w:rsidR="002D1404" w:rsidRPr="00D17431">
              <w:rPr>
                <w:rStyle w:val="Hyperlink"/>
                <w:noProof/>
              </w:rPr>
              <w:t>3.3.3.</w:t>
            </w:r>
            <w:r w:rsidR="002D1404">
              <w:rPr>
                <w:rFonts w:asciiTheme="minorHAnsi" w:hAnsiTheme="minorHAnsi"/>
                <w:i w:val="0"/>
                <w:iCs w:val="0"/>
                <w:noProof/>
                <w:sz w:val="22"/>
                <w:szCs w:val="22"/>
                <w:lang w:eastAsia="ko-KR"/>
              </w:rPr>
              <w:tab/>
            </w:r>
            <w:r w:rsidR="002D1404" w:rsidRPr="00D17431">
              <w:rPr>
                <w:rStyle w:val="Hyperlink"/>
                <w:noProof/>
              </w:rPr>
              <w:t>Relapse-Associated Longitudinal Population Dynamics with Calcium Imaging</w:t>
            </w:r>
            <w:r w:rsidR="002D1404">
              <w:rPr>
                <w:noProof/>
                <w:webHidden/>
              </w:rPr>
              <w:tab/>
            </w:r>
            <w:r w:rsidR="002D1404">
              <w:rPr>
                <w:noProof/>
                <w:webHidden/>
              </w:rPr>
              <w:fldChar w:fldCharType="begin"/>
            </w:r>
            <w:r w:rsidR="002D1404">
              <w:rPr>
                <w:noProof/>
                <w:webHidden/>
              </w:rPr>
              <w:instrText xml:space="preserve"> PAGEREF _Toc8313436 \h </w:instrText>
            </w:r>
            <w:r w:rsidR="002D1404">
              <w:rPr>
                <w:noProof/>
                <w:webHidden/>
              </w:rPr>
            </w:r>
            <w:r w:rsidR="002D1404">
              <w:rPr>
                <w:noProof/>
                <w:webHidden/>
              </w:rPr>
              <w:fldChar w:fldCharType="separate"/>
            </w:r>
            <w:r w:rsidR="002D1404">
              <w:rPr>
                <w:noProof/>
                <w:webHidden/>
              </w:rPr>
              <w:t>101</w:t>
            </w:r>
            <w:r w:rsidR="002D1404">
              <w:rPr>
                <w:noProof/>
                <w:webHidden/>
              </w:rPr>
              <w:fldChar w:fldCharType="end"/>
            </w:r>
          </w:hyperlink>
        </w:p>
        <w:p w14:paraId="4CAE5F7E" w14:textId="77777777" w:rsidR="002D1404" w:rsidRDefault="00F51B6B">
          <w:pPr>
            <w:pStyle w:val="TOC3"/>
            <w:tabs>
              <w:tab w:val="left" w:pos="1200"/>
              <w:tab w:val="right" w:leader="dot" w:pos="8630"/>
            </w:tabs>
            <w:rPr>
              <w:rFonts w:asciiTheme="minorHAnsi" w:hAnsiTheme="minorHAnsi"/>
              <w:i w:val="0"/>
              <w:iCs w:val="0"/>
              <w:noProof/>
              <w:sz w:val="22"/>
              <w:szCs w:val="22"/>
              <w:lang w:eastAsia="ko-KR"/>
            </w:rPr>
          </w:pPr>
          <w:hyperlink w:anchor="_Toc8313437" w:history="1">
            <w:r w:rsidR="002D1404" w:rsidRPr="00D17431">
              <w:rPr>
                <w:rStyle w:val="Hyperlink"/>
                <w:noProof/>
              </w:rPr>
              <w:t>3.3.4.</w:t>
            </w:r>
            <w:r w:rsidR="002D1404">
              <w:rPr>
                <w:rFonts w:asciiTheme="minorHAnsi" w:hAnsiTheme="minorHAnsi"/>
                <w:i w:val="0"/>
                <w:iCs w:val="0"/>
                <w:noProof/>
                <w:sz w:val="22"/>
                <w:szCs w:val="22"/>
                <w:lang w:eastAsia="ko-KR"/>
              </w:rPr>
              <w:tab/>
            </w:r>
            <w:r w:rsidR="002D1404" w:rsidRPr="00D17431">
              <w:rPr>
                <w:rStyle w:val="Hyperlink"/>
                <w:noProof/>
              </w:rPr>
              <w:t>Optogenetic Manipulation of Ensembles Controlling Fear Reinstatement and Relapse</w:t>
            </w:r>
            <w:r w:rsidR="002D1404">
              <w:rPr>
                <w:noProof/>
                <w:webHidden/>
              </w:rPr>
              <w:tab/>
            </w:r>
            <w:r w:rsidR="002D1404">
              <w:rPr>
                <w:noProof/>
                <w:webHidden/>
              </w:rPr>
              <w:fldChar w:fldCharType="begin"/>
            </w:r>
            <w:r w:rsidR="002D1404">
              <w:rPr>
                <w:noProof/>
                <w:webHidden/>
              </w:rPr>
              <w:instrText xml:space="preserve"> PAGEREF _Toc8313437 \h </w:instrText>
            </w:r>
            <w:r w:rsidR="002D1404">
              <w:rPr>
                <w:noProof/>
                <w:webHidden/>
              </w:rPr>
            </w:r>
            <w:r w:rsidR="002D1404">
              <w:rPr>
                <w:noProof/>
                <w:webHidden/>
              </w:rPr>
              <w:fldChar w:fldCharType="separate"/>
            </w:r>
            <w:r w:rsidR="002D1404">
              <w:rPr>
                <w:noProof/>
                <w:webHidden/>
              </w:rPr>
              <w:t>103</w:t>
            </w:r>
            <w:r w:rsidR="002D1404">
              <w:rPr>
                <w:noProof/>
                <w:webHidden/>
              </w:rPr>
              <w:fldChar w:fldCharType="end"/>
            </w:r>
          </w:hyperlink>
        </w:p>
        <w:p w14:paraId="5892462E"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38" w:history="1">
            <w:r w:rsidR="002D1404" w:rsidRPr="00D17431">
              <w:rPr>
                <w:rStyle w:val="Hyperlink"/>
                <w:noProof/>
              </w:rPr>
              <w:t>3.4.</w:t>
            </w:r>
            <w:r w:rsidR="002D1404">
              <w:rPr>
                <w:rFonts w:asciiTheme="minorHAnsi" w:hAnsiTheme="minorHAnsi"/>
                <w:smallCaps w:val="0"/>
                <w:noProof/>
                <w:sz w:val="22"/>
                <w:szCs w:val="22"/>
                <w:lang w:eastAsia="ko-KR"/>
              </w:rPr>
              <w:tab/>
            </w:r>
            <w:r w:rsidR="002D1404" w:rsidRPr="00D17431">
              <w:rPr>
                <w:rStyle w:val="Hyperlink"/>
                <w:noProof/>
              </w:rPr>
              <w:t>Discussion</w:t>
            </w:r>
            <w:r w:rsidR="002D1404">
              <w:rPr>
                <w:noProof/>
                <w:webHidden/>
              </w:rPr>
              <w:tab/>
            </w:r>
            <w:r w:rsidR="002D1404">
              <w:rPr>
                <w:noProof/>
                <w:webHidden/>
              </w:rPr>
              <w:fldChar w:fldCharType="begin"/>
            </w:r>
            <w:r w:rsidR="002D1404">
              <w:rPr>
                <w:noProof/>
                <w:webHidden/>
              </w:rPr>
              <w:instrText xml:space="preserve"> PAGEREF _Toc8313438 \h </w:instrText>
            </w:r>
            <w:r w:rsidR="002D1404">
              <w:rPr>
                <w:noProof/>
                <w:webHidden/>
              </w:rPr>
            </w:r>
            <w:r w:rsidR="002D1404">
              <w:rPr>
                <w:noProof/>
                <w:webHidden/>
              </w:rPr>
              <w:fldChar w:fldCharType="separate"/>
            </w:r>
            <w:r w:rsidR="002D1404">
              <w:rPr>
                <w:noProof/>
                <w:webHidden/>
              </w:rPr>
              <w:t>105</w:t>
            </w:r>
            <w:r w:rsidR="002D1404">
              <w:rPr>
                <w:noProof/>
                <w:webHidden/>
              </w:rPr>
              <w:fldChar w:fldCharType="end"/>
            </w:r>
          </w:hyperlink>
        </w:p>
        <w:p w14:paraId="7E9B31A4"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39" w:history="1">
            <w:r w:rsidR="002D1404" w:rsidRPr="00D17431">
              <w:rPr>
                <w:rStyle w:val="Hyperlink"/>
                <w:noProof/>
              </w:rPr>
              <w:t>3.5.</w:t>
            </w:r>
            <w:r w:rsidR="002D1404">
              <w:rPr>
                <w:rFonts w:asciiTheme="minorHAnsi" w:hAnsiTheme="minorHAnsi"/>
                <w:smallCaps w:val="0"/>
                <w:noProof/>
                <w:sz w:val="22"/>
                <w:szCs w:val="22"/>
                <w:lang w:eastAsia="ko-KR"/>
              </w:rPr>
              <w:tab/>
            </w:r>
            <w:r w:rsidR="002D1404" w:rsidRPr="00D17431">
              <w:rPr>
                <w:rStyle w:val="Hyperlink"/>
                <w:noProof/>
              </w:rPr>
              <w:t>Chapter Three Figure List</w:t>
            </w:r>
            <w:r w:rsidR="002D1404">
              <w:rPr>
                <w:noProof/>
                <w:webHidden/>
              </w:rPr>
              <w:tab/>
            </w:r>
            <w:r w:rsidR="002D1404">
              <w:rPr>
                <w:noProof/>
                <w:webHidden/>
              </w:rPr>
              <w:fldChar w:fldCharType="begin"/>
            </w:r>
            <w:r w:rsidR="002D1404">
              <w:rPr>
                <w:noProof/>
                <w:webHidden/>
              </w:rPr>
              <w:instrText xml:space="preserve"> PAGEREF _Toc8313439 \h </w:instrText>
            </w:r>
            <w:r w:rsidR="002D1404">
              <w:rPr>
                <w:noProof/>
                <w:webHidden/>
              </w:rPr>
            </w:r>
            <w:r w:rsidR="002D1404">
              <w:rPr>
                <w:noProof/>
                <w:webHidden/>
              </w:rPr>
              <w:fldChar w:fldCharType="separate"/>
            </w:r>
            <w:r w:rsidR="002D1404">
              <w:rPr>
                <w:noProof/>
                <w:webHidden/>
              </w:rPr>
              <w:t>109</w:t>
            </w:r>
            <w:r w:rsidR="002D1404">
              <w:rPr>
                <w:noProof/>
                <w:webHidden/>
              </w:rPr>
              <w:fldChar w:fldCharType="end"/>
            </w:r>
          </w:hyperlink>
        </w:p>
        <w:p w14:paraId="22CC661A" w14:textId="77777777" w:rsidR="002D1404" w:rsidRDefault="00F51B6B">
          <w:pPr>
            <w:pStyle w:val="TOC1"/>
            <w:tabs>
              <w:tab w:val="left" w:pos="480"/>
              <w:tab w:val="right" w:leader="dot" w:pos="8630"/>
            </w:tabs>
            <w:rPr>
              <w:rFonts w:asciiTheme="minorHAnsi" w:hAnsiTheme="minorHAnsi"/>
              <w:bCs w:val="0"/>
              <w:caps w:val="0"/>
              <w:noProof/>
              <w:sz w:val="22"/>
              <w:szCs w:val="22"/>
              <w:lang w:eastAsia="ko-KR"/>
            </w:rPr>
          </w:pPr>
          <w:hyperlink w:anchor="_Toc8313440" w:history="1">
            <w:r w:rsidR="002D1404" w:rsidRPr="00D17431">
              <w:rPr>
                <w:rStyle w:val="Hyperlink"/>
                <w:noProof/>
              </w:rPr>
              <w:t>4.</w:t>
            </w:r>
            <w:r w:rsidR="002D1404">
              <w:rPr>
                <w:rFonts w:asciiTheme="minorHAnsi" w:hAnsiTheme="minorHAnsi"/>
                <w:bCs w:val="0"/>
                <w:caps w:val="0"/>
                <w:noProof/>
                <w:sz w:val="22"/>
                <w:szCs w:val="22"/>
                <w:lang w:eastAsia="ko-KR"/>
              </w:rPr>
              <w:tab/>
            </w:r>
            <w:r w:rsidR="002D1404" w:rsidRPr="00D17431">
              <w:rPr>
                <w:rStyle w:val="Hyperlink"/>
                <w:noProof/>
              </w:rPr>
              <w:t>CHAPTER 4</w:t>
            </w:r>
            <w:r w:rsidR="002D1404">
              <w:rPr>
                <w:noProof/>
                <w:webHidden/>
              </w:rPr>
              <w:tab/>
            </w:r>
            <w:r w:rsidR="002D1404">
              <w:rPr>
                <w:noProof/>
                <w:webHidden/>
              </w:rPr>
              <w:fldChar w:fldCharType="begin"/>
            </w:r>
            <w:r w:rsidR="002D1404">
              <w:rPr>
                <w:noProof/>
                <w:webHidden/>
              </w:rPr>
              <w:instrText xml:space="preserve"> PAGEREF _Toc8313440 \h </w:instrText>
            </w:r>
            <w:r w:rsidR="002D1404">
              <w:rPr>
                <w:noProof/>
                <w:webHidden/>
              </w:rPr>
            </w:r>
            <w:r w:rsidR="002D1404">
              <w:rPr>
                <w:noProof/>
                <w:webHidden/>
              </w:rPr>
              <w:fldChar w:fldCharType="separate"/>
            </w:r>
            <w:r w:rsidR="002D1404">
              <w:rPr>
                <w:noProof/>
                <w:webHidden/>
              </w:rPr>
              <w:t>133</w:t>
            </w:r>
            <w:r w:rsidR="002D1404">
              <w:rPr>
                <w:noProof/>
                <w:webHidden/>
              </w:rPr>
              <w:fldChar w:fldCharType="end"/>
            </w:r>
          </w:hyperlink>
        </w:p>
        <w:p w14:paraId="1675C14C"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41" w:history="1">
            <w:r w:rsidR="002D1404" w:rsidRPr="00D17431">
              <w:rPr>
                <w:rStyle w:val="Hyperlink"/>
                <w:noProof/>
              </w:rPr>
              <w:t>4.1.</w:t>
            </w:r>
            <w:r w:rsidR="002D1404">
              <w:rPr>
                <w:rFonts w:asciiTheme="minorHAnsi" w:hAnsiTheme="minorHAnsi"/>
                <w:smallCaps w:val="0"/>
                <w:noProof/>
                <w:sz w:val="22"/>
                <w:szCs w:val="22"/>
                <w:lang w:eastAsia="ko-KR"/>
              </w:rPr>
              <w:tab/>
            </w:r>
            <w:r w:rsidR="002D1404" w:rsidRPr="00D17431">
              <w:rPr>
                <w:rStyle w:val="Hyperlink"/>
                <w:noProof/>
              </w:rPr>
              <w:t>Discussion overview</w:t>
            </w:r>
            <w:r w:rsidR="002D1404">
              <w:rPr>
                <w:noProof/>
                <w:webHidden/>
              </w:rPr>
              <w:tab/>
            </w:r>
            <w:r w:rsidR="002D1404">
              <w:rPr>
                <w:noProof/>
                <w:webHidden/>
              </w:rPr>
              <w:fldChar w:fldCharType="begin"/>
            </w:r>
            <w:r w:rsidR="002D1404">
              <w:rPr>
                <w:noProof/>
                <w:webHidden/>
              </w:rPr>
              <w:instrText xml:space="preserve"> PAGEREF _Toc8313441 \h </w:instrText>
            </w:r>
            <w:r w:rsidR="002D1404">
              <w:rPr>
                <w:noProof/>
                <w:webHidden/>
              </w:rPr>
            </w:r>
            <w:r w:rsidR="002D1404">
              <w:rPr>
                <w:noProof/>
                <w:webHidden/>
              </w:rPr>
              <w:fldChar w:fldCharType="separate"/>
            </w:r>
            <w:r w:rsidR="002D1404">
              <w:rPr>
                <w:noProof/>
                <w:webHidden/>
              </w:rPr>
              <w:t>133</w:t>
            </w:r>
            <w:r w:rsidR="002D1404">
              <w:rPr>
                <w:noProof/>
                <w:webHidden/>
              </w:rPr>
              <w:fldChar w:fldCharType="end"/>
            </w:r>
          </w:hyperlink>
        </w:p>
        <w:p w14:paraId="3E854FE2"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42" w:history="1">
            <w:r w:rsidR="002D1404" w:rsidRPr="00D17431">
              <w:rPr>
                <w:rStyle w:val="Hyperlink"/>
                <w:noProof/>
              </w:rPr>
              <w:t>4.2.</w:t>
            </w:r>
            <w:r w:rsidR="002D1404">
              <w:rPr>
                <w:rFonts w:asciiTheme="minorHAnsi" w:hAnsiTheme="minorHAnsi"/>
                <w:smallCaps w:val="0"/>
                <w:noProof/>
                <w:sz w:val="22"/>
                <w:szCs w:val="22"/>
                <w:lang w:eastAsia="ko-KR"/>
              </w:rPr>
              <w:tab/>
            </w:r>
            <w:r w:rsidR="002D1404" w:rsidRPr="00D17431">
              <w:rPr>
                <w:rStyle w:val="Hyperlink"/>
                <w:noProof/>
              </w:rPr>
              <w:t>Behavioral-timescale neural sequences support temporal associations</w:t>
            </w:r>
            <w:r w:rsidR="002D1404">
              <w:rPr>
                <w:noProof/>
                <w:webHidden/>
              </w:rPr>
              <w:tab/>
            </w:r>
            <w:r w:rsidR="002D1404">
              <w:rPr>
                <w:noProof/>
                <w:webHidden/>
              </w:rPr>
              <w:fldChar w:fldCharType="begin"/>
            </w:r>
            <w:r w:rsidR="002D1404">
              <w:rPr>
                <w:noProof/>
                <w:webHidden/>
              </w:rPr>
              <w:instrText xml:space="preserve"> PAGEREF _Toc8313442 \h </w:instrText>
            </w:r>
            <w:r w:rsidR="002D1404">
              <w:rPr>
                <w:noProof/>
                <w:webHidden/>
              </w:rPr>
            </w:r>
            <w:r w:rsidR="002D1404">
              <w:rPr>
                <w:noProof/>
                <w:webHidden/>
              </w:rPr>
              <w:fldChar w:fldCharType="separate"/>
            </w:r>
            <w:r w:rsidR="002D1404">
              <w:rPr>
                <w:noProof/>
                <w:webHidden/>
              </w:rPr>
              <w:t>134</w:t>
            </w:r>
            <w:r w:rsidR="002D1404">
              <w:rPr>
                <w:noProof/>
                <w:webHidden/>
              </w:rPr>
              <w:fldChar w:fldCharType="end"/>
            </w:r>
          </w:hyperlink>
        </w:p>
        <w:p w14:paraId="1B5671B0"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43" w:history="1">
            <w:r w:rsidR="002D1404" w:rsidRPr="00D17431">
              <w:rPr>
                <w:rStyle w:val="Hyperlink"/>
                <w:noProof/>
              </w:rPr>
              <w:t>4.3.</w:t>
            </w:r>
            <w:r w:rsidR="002D1404">
              <w:rPr>
                <w:rFonts w:asciiTheme="minorHAnsi" w:hAnsiTheme="minorHAnsi"/>
                <w:smallCaps w:val="0"/>
                <w:noProof/>
                <w:sz w:val="22"/>
                <w:szCs w:val="22"/>
                <w:lang w:eastAsia="ko-KR"/>
              </w:rPr>
              <w:tab/>
            </w:r>
            <w:r w:rsidR="002D1404" w:rsidRPr="00D17431">
              <w:rPr>
                <w:rStyle w:val="Hyperlink"/>
                <w:noProof/>
              </w:rPr>
              <w:t>Cell excitability supports sequence formation</w:t>
            </w:r>
            <w:r w:rsidR="002D1404">
              <w:rPr>
                <w:noProof/>
                <w:webHidden/>
              </w:rPr>
              <w:tab/>
            </w:r>
            <w:r w:rsidR="002D1404">
              <w:rPr>
                <w:noProof/>
                <w:webHidden/>
              </w:rPr>
              <w:fldChar w:fldCharType="begin"/>
            </w:r>
            <w:r w:rsidR="002D1404">
              <w:rPr>
                <w:noProof/>
                <w:webHidden/>
              </w:rPr>
              <w:instrText xml:space="preserve"> PAGEREF _Toc8313443 \h </w:instrText>
            </w:r>
            <w:r w:rsidR="002D1404">
              <w:rPr>
                <w:noProof/>
                <w:webHidden/>
              </w:rPr>
            </w:r>
            <w:r w:rsidR="002D1404">
              <w:rPr>
                <w:noProof/>
                <w:webHidden/>
              </w:rPr>
              <w:fldChar w:fldCharType="separate"/>
            </w:r>
            <w:r w:rsidR="002D1404">
              <w:rPr>
                <w:noProof/>
                <w:webHidden/>
              </w:rPr>
              <w:t>139</w:t>
            </w:r>
            <w:r w:rsidR="002D1404">
              <w:rPr>
                <w:noProof/>
                <w:webHidden/>
              </w:rPr>
              <w:fldChar w:fldCharType="end"/>
            </w:r>
          </w:hyperlink>
        </w:p>
        <w:p w14:paraId="5E542595"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44" w:history="1">
            <w:r w:rsidR="002D1404" w:rsidRPr="00D17431">
              <w:rPr>
                <w:rStyle w:val="Hyperlink"/>
                <w:noProof/>
              </w:rPr>
              <w:t>4.4.</w:t>
            </w:r>
            <w:r w:rsidR="002D1404">
              <w:rPr>
                <w:rFonts w:asciiTheme="minorHAnsi" w:hAnsiTheme="minorHAnsi"/>
                <w:smallCaps w:val="0"/>
                <w:noProof/>
                <w:sz w:val="22"/>
                <w:szCs w:val="22"/>
                <w:lang w:eastAsia="ko-KR"/>
              </w:rPr>
              <w:tab/>
            </w:r>
            <w:r w:rsidR="002D1404" w:rsidRPr="00D17431">
              <w:rPr>
                <w:rStyle w:val="Hyperlink"/>
                <w:noProof/>
              </w:rPr>
              <w:t>Population “drift” underlies memory linking and sequence evolution</w:t>
            </w:r>
            <w:r w:rsidR="002D1404">
              <w:rPr>
                <w:noProof/>
                <w:webHidden/>
              </w:rPr>
              <w:tab/>
            </w:r>
            <w:r w:rsidR="002D1404">
              <w:rPr>
                <w:noProof/>
                <w:webHidden/>
              </w:rPr>
              <w:fldChar w:fldCharType="begin"/>
            </w:r>
            <w:r w:rsidR="002D1404">
              <w:rPr>
                <w:noProof/>
                <w:webHidden/>
              </w:rPr>
              <w:instrText xml:space="preserve"> PAGEREF _Toc8313444 \h </w:instrText>
            </w:r>
            <w:r w:rsidR="002D1404">
              <w:rPr>
                <w:noProof/>
                <w:webHidden/>
              </w:rPr>
            </w:r>
            <w:r w:rsidR="002D1404">
              <w:rPr>
                <w:noProof/>
                <w:webHidden/>
              </w:rPr>
              <w:fldChar w:fldCharType="separate"/>
            </w:r>
            <w:r w:rsidR="002D1404">
              <w:rPr>
                <w:noProof/>
                <w:webHidden/>
              </w:rPr>
              <w:t>141</w:t>
            </w:r>
            <w:r w:rsidR="002D1404">
              <w:rPr>
                <w:noProof/>
                <w:webHidden/>
              </w:rPr>
              <w:fldChar w:fldCharType="end"/>
            </w:r>
          </w:hyperlink>
        </w:p>
        <w:p w14:paraId="5D32AB41"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45" w:history="1">
            <w:r w:rsidR="002D1404" w:rsidRPr="00D17431">
              <w:rPr>
                <w:rStyle w:val="Hyperlink"/>
                <w:noProof/>
              </w:rPr>
              <w:t>4.5.</w:t>
            </w:r>
            <w:r w:rsidR="002D1404">
              <w:rPr>
                <w:rFonts w:asciiTheme="minorHAnsi" w:hAnsiTheme="minorHAnsi"/>
                <w:smallCaps w:val="0"/>
                <w:noProof/>
                <w:sz w:val="22"/>
                <w:szCs w:val="22"/>
                <w:lang w:eastAsia="ko-KR"/>
              </w:rPr>
              <w:tab/>
            </w:r>
            <w:r w:rsidR="002D1404" w:rsidRPr="00D17431">
              <w:rPr>
                <w:rStyle w:val="Hyperlink"/>
                <w:noProof/>
              </w:rPr>
              <w:t>Theta sequences and replay-associated consolidation maintain behavioral-timescale sequences</w:t>
            </w:r>
            <w:r w:rsidR="002D1404">
              <w:rPr>
                <w:noProof/>
                <w:webHidden/>
              </w:rPr>
              <w:tab/>
            </w:r>
            <w:r w:rsidR="002D1404">
              <w:rPr>
                <w:noProof/>
                <w:webHidden/>
              </w:rPr>
              <w:fldChar w:fldCharType="begin"/>
            </w:r>
            <w:r w:rsidR="002D1404">
              <w:rPr>
                <w:noProof/>
                <w:webHidden/>
              </w:rPr>
              <w:instrText xml:space="preserve"> PAGEREF _Toc8313445 \h </w:instrText>
            </w:r>
            <w:r w:rsidR="002D1404">
              <w:rPr>
                <w:noProof/>
                <w:webHidden/>
              </w:rPr>
            </w:r>
            <w:r w:rsidR="002D1404">
              <w:rPr>
                <w:noProof/>
                <w:webHidden/>
              </w:rPr>
              <w:fldChar w:fldCharType="separate"/>
            </w:r>
            <w:r w:rsidR="002D1404">
              <w:rPr>
                <w:noProof/>
                <w:webHidden/>
              </w:rPr>
              <w:t>146</w:t>
            </w:r>
            <w:r w:rsidR="002D1404">
              <w:rPr>
                <w:noProof/>
                <w:webHidden/>
              </w:rPr>
              <w:fldChar w:fldCharType="end"/>
            </w:r>
          </w:hyperlink>
        </w:p>
        <w:p w14:paraId="7BE0CC8E" w14:textId="77777777" w:rsidR="002D1404" w:rsidRDefault="00F51B6B">
          <w:pPr>
            <w:pStyle w:val="TOC2"/>
            <w:tabs>
              <w:tab w:val="left" w:pos="960"/>
              <w:tab w:val="right" w:leader="dot" w:pos="8630"/>
            </w:tabs>
            <w:rPr>
              <w:rFonts w:asciiTheme="minorHAnsi" w:hAnsiTheme="minorHAnsi"/>
              <w:smallCaps w:val="0"/>
              <w:noProof/>
              <w:sz w:val="22"/>
              <w:szCs w:val="22"/>
              <w:lang w:eastAsia="ko-KR"/>
            </w:rPr>
          </w:pPr>
          <w:hyperlink w:anchor="_Toc8313446" w:history="1">
            <w:r w:rsidR="002D1404" w:rsidRPr="00D17431">
              <w:rPr>
                <w:rStyle w:val="Hyperlink"/>
                <w:noProof/>
              </w:rPr>
              <w:t>4.6.</w:t>
            </w:r>
            <w:r w:rsidR="002D1404">
              <w:rPr>
                <w:rFonts w:asciiTheme="minorHAnsi" w:hAnsiTheme="minorHAnsi"/>
                <w:smallCaps w:val="0"/>
                <w:noProof/>
                <w:sz w:val="22"/>
                <w:szCs w:val="22"/>
                <w:lang w:eastAsia="ko-KR"/>
              </w:rPr>
              <w:tab/>
            </w:r>
            <w:r w:rsidR="002D1404" w:rsidRPr="00D17431">
              <w:rPr>
                <w:rStyle w:val="Hyperlink"/>
                <w:noProof/>
              </w:rPr>
              <w:t>Concluding remarks</w:t>
            </w:r>
            <w:r w:rsidR="002D1404">
              <w:rPr>
                <w:noProof/>
                <w:webHidden/>
              </w:rPr>
              <w:tab/>
            </w:r>
            <w:r w:rsidR="002D1404">
              <w:rPr>
                <w:noProof/>
                <w:webHidden/>
              </w:rPr>
              <w:fldChar w:fldCharType="begin"/>
            </w:r>
            <w:r w:rsidR="002D1404">
              <w:rPr>
                <w:noProof/>
                <w:webHidden/>
              </w:rPr>
              <w:instrText xml:space="preserve"> PAGEREF _Toc8313446 \h </w:instrText>
            </w:r>
            <w:r w:rsidR="002D1404">
              <w:rPr>
                <w:noProof/>
                <w:webHidden/>
              </w:rPr>
            </w:r>
            <w:r w:rsidR="002D1404">
              <w:rPr>
                <w:noProof/>
                <w:webHidden/>
              </w:rPr>
              <w:fldChar w:fldCharType="separate"/>
            </w:r>
            <w:r w:rsidR="002D1404">
              <w:rPr>
                <w:noProof/>
                <w:webHidden/>
              </w:rPr>
              <w:t>150</w:t>
            </w:r>
            <w:r w:rsidR="002D1404">
              <w:rPr>
                <w:noProof/>
                <w:webHidden/>
              </w:rPr>
              <w:fldChar w:fldCharType="end"/>
            </w:r>
          </w:hyperlink>
        </w:p>
        <w:p w14:paraId="7A144BA8"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447" w:history="1">
            <w:r w:rsidR="002D1404" w:rsidRPr="00D17431">
              <w:rPr>
                <w:rStyle w:val="Hyperlink"/>
                <w:noProof/>
              </w:rPr>
              <w:t>BIBLIOGRAPHY</w:t>
            </w:r>
            <w:r w:rsidR="002D1404">
              <w:rPr>
                <w:noProof/>
                <w:webHidden/>
              </w:rPr>
              <w:tab/>
            </w:r>
            <w:r w:rsidR="002D1404">
              <w:rPr>
                <w:noProof/>
                <w:webHidden/>
              </w:rPr>
              <w:fldChar w:fldCharType="begin"/>
            </w:r>
            <w:r w:rsidR="002D1404">
              <w:rPr>
                <w:noProof/>
                <w:webHidden/>
              </w:rPr>
              <w:instrText xml:space="preserve"> PAGEREF _Toc8313447 \h </w:instrText>
            </w:r>
            <w:r w:rsidR="002D1404">
              <w:rPr>
                <w:noProof/>
                <w:webHidden/>
              </w:rPr>
            </w:r>
            <w:r w:rsidR="002D1404">
              <w:rPr>
                <w:noProof/>
                <w:webHidden/>
              </w:rPr>
              <w:fldChar w:fldCharType="separate"/>
            </w:r>
            <w:r w:rsidR="002D1404">
              <w:rPr>
                <w:noProof/>
                <w:webHidden/>
              </w:rPr>
              <w:t>152</w:t>
            </w:r>
            <w:r w:rsidR="002D1404">
              <w:rPr>
                <w:noProof/>
                <w:webHidden/>
              </w:rPr>
              <w:fldChar w:fldCharType="end"/>
            </w:r>
          </w:hyperlink>
        </w:p>
        <w:p w14:paraId="77A777C5" w14:textId="77777777" w:rsidR="002D1404" w:rsidRDefault="00F51B6B">
          <w:pPr>
            <w:pStyle w:val="TOC1"/>
            <w:tabs>
              <w:tab w:val="right" w:leader="dot" w:pos="8630"/>
            </w:tabs>
            <w:rPr>
              <w:rFonts w:asciiTheme="minorHAnsi" w:hAnsiTheme="minorHAnsi"/>
              <w:bCs w:val="0"/>
              <w:caps w:val="0"/>
              <w:noProof/>
              <w:sz w:val="22"/>
              <w:szCs w:val="22"/>
              <w:lang w:eastAsia="ko-KR"/>
            </w:rPr>
          </w:pPr>
          <w:hyperlink w:anchor="_Toc8313448" w:history="1">
            <w:r w:rsidR="002D1404" w:rsidRPr="00D17431">
              <w:rPr>
                <w:rStyle w:val="Hyperlink"/>
                <w:noProof/>
              </w:rPr>
              <w:t>CURRICULUM VITAE</w:t>
            </w:r>
            <w:r w:rsidR="002D1404">
              <w:rPr>
                <w:noProof/>
                <w:webHidden/>
              </w:rPr>
              <w:tab/>
            </w:r>
            <w:r w:rsidR="002D1404">
              <w:rPr>
                <w:noProof/>
                <w:webHidden/>
              </w:rPr>
              <w:fldChar w:fldCharType="begin"/>
            </w:r>
            <w:r w:rsidR="002D1404">
              <w:rPr>
                <w:noProof/>
                <w:webHidden/>
              </w:rPr>
              <w:instrText xml:space="preserve"> PAGEREF _Toc8313448 \h </w:instrText>
            </w:r>
            <w:r w:rsidR="002D1404">
              <w:rPr>
                <w:noProof/>
                <w:webHidden/>
              </w:rPr>
            </w:r>
            <w:r w:rsidR="002D1404">
              <w:rPr>
                <w:noProof/>
                <w:webHidden/>
              </w:rPr>
              <w:fldChar w:fldCharType="separate"/>
            </w:r>
            <w:r w:rsidR="002D1404">
              <w:rPr>
                <w:noProof/>
                <w:webHidden/>
              </w:rPr>
              <w:t>180</w:t>
            </w:r>
            <w:r w:rsidR="002D1404">
              <w:rPr>
                <w:noProof/>
                <w:webHidden/>
              </w:rPr>
              <w:fldChar w:fldCharType="end"/>
            </w:r>
          </w:hyperlink>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5" w:name="_Toc8313369"/>
      <w:r>
        <w:lastRenderedPageBreak/>
        <w:t>LIST OF FIGURES</w:t>
      </w:r>
      <w:bookmarkEnd w:id="5"/>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81C60">
        <w:rPr>
          <w:noProof/>
        </w:rPr>
        <w:t>67</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81C60">
        <w:rPr>
          <w:noProof/>
        </w:rPr>
        <w:t>69</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81C60">
        <w:rPr>
          <w:noProof/>
        </w:rPr>
        <w:t>71</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81C60">
        <w:rPr>
          <w:noProof/>
        </w:rPr>
        <w:t>73</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81C60">
        <w:rPr>
          <w:noProof/>
        </w:rPr>
        <w:t>75</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81C60">
        <w:rPr>
          <w:noProof/>
        </w:rPr>
        <w:t>77</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81C60">
        <w:rPr>
          <w:noProof/>
        </w:rPr>
        <w:t>79</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81C60">
        <w:rPr>
          <w:noProof/>
        </w:rPr>
        <w:t>81</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81C60">
        <w:rPr>
          <w:noProof/>
        </w:rPr>
        <w:t>83</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81C60">
        <w:rPr>
          <w:noProof/>
        </w:rPr>
        <w:t>85</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81C60">
        <w:rPr>
          <w:noProof/>
        </w:rPr>
        <w:t>109</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81C60">
        <w:rPr>
          <w:noProof/>
        </w:rPr>
        <w:t>112</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81C60">
        <w:rPr>
          <w:noProof/>
        </w:rPr>
        <w:t>114</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81C60">
        <w:rPr>
          <w:noProof/>
        </w:rPr>
        <w:t>118</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81C60">
        <w:rPr>
          <w:noProof/>
        </w:rPr>
        <w:t>121</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81C60">
        <w:rPr>
          <w:noProof/>
        </w:rPr>
        <w:t>123</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81C60">
        <w:rPr>
          <w:noProof/>
        </w:rPr>
        <w:t>125</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81C60">
        <w:rPr>
          <w:noProof/>
        </w:rPr>
        <w:t>127</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81C60">
        <w:rPr>
          <w:noProof/>
        </w:rPr>
        <w:t>129</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81C60">
        <w:rPr>
          <w:noProof/>
        </w:rPr>
        <w:t>131</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6" w:name="_Toc8313370"/>
      <w:r>
        <w:lastRenderedPageBreak/>
        <w:t>LIST OF ABBREVIATIONS</w:t>
      </w:r>
      <w:bookmarkEnd w:id="6"/>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7" w:name="_Toc8313371"/>
      <w:r w:rsidRPr="00A66482">
        <w:lastRenderedPageBreak/>
        <w:t>CHAPTER ONE</w:t>
      </w:r>
      <w:bookmarkEnd w:id="7"/>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8" w:name="_Toc8313372"/>
      <w:r w:rsidRPr="00874A20">
        <w:t>Historical considerations of the hippocampal formation and amygdalar complex in learning and memory</w:t>
      </w:r>
      <w:bookmarkEnd w:id="8"/>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9" w:name="_Toc8313373"/>
      <w:r>
        <w:t>Anatomical connections of the hippocampal formation</w:t>
      </w:r>
      <w:bookmarkEnd w:id="9"/>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47D9121D"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w:t>
      </w:r>
      <w:ins w:id="10" w:author="Mau, William" w:date="2019-05-01T13:06:00Z">
        <w:r w:rsidR="008B1F34">
          <w:t>o</w:t>
        </w:r>
      </w:ins>
      <w:r w:rsidR="00874A20">
        <w:t xml:space="preserve">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8313374"/>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8313375"/>
      <w:r>
        <w:t>CA3</w:t>
      </w:r>
      <w:bookmarkEnd w:id="12"/>
    </w:p>
    <w:p w14:paraId="5AFA7D88" w14:textId="0D2917D9"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w:t>
      </w:r>
      <w:del w:id="13" w:author="Mau, William" w:date="2019-05-01T13:06:00Z">
        <w:r w:rsidR="00AC35FD" w:rsidDel="008B1F34">
          <w:delText>an unmitigated</w:delText>
        </w:r>
      </w:del>
      <w:ins w:id="14" w:author="Mau, William" w:date="2019-05-01T13:06:00Z">
        <w:r w:rsidR="008B1F34">
          <w:t>a powerful</w:t>
        </w:r>
      </w:ins>
      <w:r w:rsidR="00AC35FD">
        <w:t xml:space="preserve">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8313376"/>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579DB66"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4D6EED">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theory","type":"article-journal","volume":"32"},"uris":["http://www.mendeley.com/documents/?uuid=cebbe91c-a350-33d2-8323-e82cafb50847"]},{"id":"ITEM-2","itemData":{"ISSN":"0166-4328","PMID":"9475612","abstract":"Free recall and recognition are simulated in a network model of the hippocampal formation, incorporating simplified simulations of neurons, synaptic connections, and the effects of acetylcholine. Simulations focus on modeling the effects of the acetylcholine receptor blocker scopolamine on human memory. Systemic administration of scopolamine is modeled by blockade of the cellular effects of acetylcholine in the model, resulting in memory impairments replicating data from studies on human subjects. This blockade of cholinergic effects impairs the encoding of new input patterns (as measured by delayed free recall), but does not impair the delayed free recall of input patterns learned before the blockade. The impairment is selective to the free recall but not the recognition of items encoded under the influence of scopolamine. In the model, scopolamine blocks strengthening of recurrent connections in region CA3 to form attractor states for new items (encoding impaired) but allows recurrent excitation to drive the network into previously stored attractor states (retrieval spared). Neuron populations representing items (individual words) have weaker recurrent connections than neuron populations representing experimental context. When scopolamine further weakens the strength of recurrent connections it selectively prevents the subsequent reactivation of item attractor states by context input (impaired free recall) without impairing the subsequent reactivation of context attractor states by item input (spared recognition). This asymmetry in the strength of attractor states also allows simulation of the list-strength effect for free recall but not recognition. Simulation of a paired associate learning paradigm predicts that scopolamine should greatly enhance proactive interference due to retrieval of previously encoded associations during storage of new associations.","author":[{"dropping-particle":"","family":"Hasselmo","given":"M E","non-dropping-particle":"","parse-names":false,"suffix":""},{"dropping-particle":"","family":"Wyble","given":"B P","non-dropping-particle":"","parse-names":false,"suffix":""}],"container-title":"Behavioural brain research","id":"ITEM-2","issue":"1-2","issued":{"date-parts":[["1997","12"]]},"page":"1-34","title":"Free recall and recognition in a network model of the hippocampus: simulating effects of scopolamine on human memory function.","type":"article-journal","volume":"89"},"uris":["http://www.mendeley.com/documents/?uuid=862cddd6-821a-34d6-8ed1-872dbaad0ab0"]}],"mendeley":{"formattedCitation":"(Ahmed and Mehta, 2009; Hasselmo and Wyble, 1997)","plainTextFormattedCitation":"(Ahmed and Mehta, 2009; Hasselmo and Wyble, 1997)","previouslyFormattedCitation":"(Ahmed and Mehta, 2009; Hasselmo and Wyble, 1997)"},"properties":{"noteIndex":0},"schema":"https://github.com/citation-style-language/schema/raw/master/csl-citation.json"}</w:instrText>
      </w:r>
      <w:r w:rsidR="00982466">
        <w:fldChar w:fldCharType="separate"/>
      </w:r>
      <w:r w:rsidR="008B1F34" w:rsidRPr="008B1F34">
        <w:rPr>
          <w:noProof/>
        </w:rPr>
        <w:t>(Ahmed and Mehta, 2009; Hasselmo and Wyble, 1997)</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w:t>
      </w:r>
      <w:r w:rsidR="00613838">
        <w:lastRenderedPageBreak/>
        <w:t>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8313377"/>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E1B510F"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w:t>
      </w:r>
      <w:del w:id="17" w:author="Mau, William" w:date="2019-05-09T11:34:00Z">
        <w:r w:rsidRPr="00A31545" w:rsidDel="00237B92">
          <w:delText>Jeffrey Taube</w:delText>
        </w:r>
      </w:del>
      <w:ins w:id="18" w:author="Mau, William" w:date="2019-05-09T11:34:00Z">
        <w:r w:rsidR="00237B92">
          <w:t>Jim Ranck</w:t>
        </w:r>
      </w:ins>
      <w:r w:rsidRPr="00A31545">
        <w:t xml:space="preserve"> in these regions </w:t>
      </w:r>
      <w:r w:rsidRPr="00A31545">
        <w:fldChar w:fldCharType="begin" w:fldLock="1"/>
      </w:r>
      <w:r w:rsidR="0087275F">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manipulations.","type":"article-journal","volume":"10"},"uris":["http://www.mendeley.com/documents/?uuid=8d7a3137-8592-3616-af08-386e831faec6"]},{"id":"ITEM-2","itemData":{"author":[{"dropping-particle":"","family":"Ranck","given":"J.B. Jr.","non-dropping-particle":"","parse-names":false,"suffix":""}],"container-title":"Society for Neuroscience Abstracts","id":"ITEM-2","issued":{"date-parts":[["1984"]]},"page":"10: 599","title":"Head-direction cells in the deep cell layers of dorsal presubiculum in freely moving rats","type":"paper-conference"},"uris":["http://www.mendeley.com/documents/?uuid=14cbbc8a-54d7-4d76-9d7f-add8f7025eba"]}],"mendeley":{"formattedCitation":"(Ranck, 1984; Taube et al., 1990)","plainTextFormattedCitation":"(Ranck, 1984; Taube et al., 1990)","previouslyFormattedCitation":"(Ranck, 1984; Taube et al., 1990)"},"properties":{"noteIndex":0},"schema":"https://github.com/citation-style-language/schema/raw/master/csl-citation.json"}</w:instrText>
      </w:r>
      <w:r w:rsidRPr="00A31545">
        <w:fldChar w:fldCharType="separate"/>
      </w:r>
      <w:r w:rsidR="00237B92" w:rsidRPr="00237B92">
        <w:rPr>
          <w:noProof/>
        </w:rPr>
        <w:t>(Ranck, 1984; 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9" w:name="_Toc8313378"/>
      <w:r>
        <w:t>CA2</w:t>
      </w:r>
      <w:bookmarkEnd w:id="19"/>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20" w:name="_Toc8313379"/>
      <w:r>
        <w:t>Medial septum</w:t>
      </w:r>
      <w:bookmarkEnd w:id="20"/>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056AE07D"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w:t>
      </w:r>
      <w:del w:id="21" w:author="Mau, William" w:date="2019-05-09T11:38:00Z">
        <w:r w:rsidRPr="00F060FB" w:rsidDel="0087275F">
          <w:delText>to inform</w:delText>
        </w:r>
      </w:del>
      <w:ins w:id="22" w:author="Mau, William" w:date="2019-05-09T11:38:00Z">
        <w:r w:rsidR="0087275F">
          <w:t>for encoding</w:t>
        </w:r>
      </w:ins>
      <w:r w:rsidRPr="00F060FB">
        <w:t xml:space="preserve"> previously visited </w:t>
      </w:r>
      <w:del w:id="23" w:author="Mau, William" w:date="2019-05-09T11:39:00Z">
        <w:r w:rsidRPr="00F060FB" w:rsidDel="0087275F">
          <w:delText xml:space="preserve">versus </w:delText>
        </w:r>
      </w:del>
      <w:ins w:id="24" w:author="Mau, William" w:date="2019-05-09T11:39:00Z">
        <w:r w:rsidR="0087275F">
          <w:t>and</w:t>
        </w:r>
        <w:r w:rsidR="0087275F" w:rsidRPr="00F060FB">
          <w:t xml:space="preserve"> </w:t>
        </w:r>
      </w:ins>
      <w:r w:rsidRPr="00F060FB">
        <w:t xml:space="preserve">upcoming locations </w:t>
      </w:r>
      <w:r w:rsidRPr="00F060FB">
        <w:fldChar w:fldCharType="begin" w:fldLock="1"/>
      </w:r>
      <w:r w:rsidR="00833964">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Assemblies","type":"article-journal","volume":"50"},"uris":["http://www.mendeley.com/documents/?uuid=ff49015d-20ab-3e0d-bd4b-013bec21d0bf"]},{"id":"ITEM-6","itemData":{"DOI":"10.1016/j.neuron.2017.02.017","ISSN":"1097-4199","PMID":"28279355","abstract":"Theta-gamma phase coupling and spike timing within theta oscillations are prominent features of the hippocampus and are often related to navigation and memory. However, the mechanisms that give rise to these relationships are not well understood. Using high spatial resolution electrophysiology, we investigated the influence of CA3 and entorhinal inputs on the timing of CA1 neurons. The theta-phase preference and excitatory strength of the afferent CA3 and entorhinal inputs effectively timed the principal neuron activity, as well as regulated distinct CA1 interneuron populations in multiple tasks and behavioral states. Feedback potentiation of distal dendritic inhibition by CA1 place cells attenuated the excitatory entorhinal input at place field entry, coupled with feedback depression of proximal dendritic and perisomatic inhibition, allowing the CA3 input to gain control toward the exit. Thus, upstream inputs interact with local mechanisms to determine theta-phase timing of hippocampal neurons to support memory and spatial navigation.","author":[{"dropping-particle":"","family":"Fernández-Ruiz","given":"Antonio","non-dropping-particle":"","parse-names":false,"suffix":""},{"dropping-particle":"","family":"Oliva","given":"Azahara","non-dropping-particle":"","parse-names":false,"suffix":""},{"dropping-particle":"","family":"Nagy","given":"Gergő A","non-dropping-particle":"","parse-names":false,"suffix":""},{"dropping-particle":"","family":"Maurer","given":"Andrew P","non-dropping-particle":"","parse-names":false,"suffix":""},{"dropping-particle":"","family":"Berényi","given":"Antal","non-dropping-particle":"","parse-names":false,"suffix":""},{"dropping-particle":"","family":"Buzsáki","given":"György","non-dropping-particle":"","parse-names":false,"suffix":""}],"container-title":"Neuron","id":"ITEM-6","issue":"5","issued":{"date-parts":[["2017","3","8"]]},"page":"1213-1226.e5","publisher":"Elsevier","title":"Entorhinal-CA3 Dual-Input Control of Spike Timing in the Hippocampus by Theta-Gamma Coupling.","type":"article-journal","volume":"93"},"uris":["http://www.mendeley.com/documents/?uuid=df02c45d-8ce8-3cd2-9b09-883b2a8ddab5"]}],"mendeley":{"formattedCitation":"(Colgin, 2013; Dragoi and Buzsáki, 2006; Fernández-Ruiz et al., 2017; Foster and Wilson, 2007; Hasselmo, 2005; Lisman and Redish, 2009)","plainTextFormattedCitation":"(Colgin, 2013; Dragoi and Buzsáki, 2006; Fernández-Ruiz et al., 2017; Foster and Wilson, 2007; Hasselmo, 2005; Lisman and Redish, 2009)","previouslyFormattedCitation":"(Colgin, 2013; Dragoi and Buzsáki, 2006; Fernández-Ruiz et al., 2017; Foster and Wilson, 2007; Hasselmo, 2005; Lisman and Redish, 2009)"},"properties":{"noteIndex":0},"schema":"https://github.com/citation-style-language/schema/raw/master/csl-citation.json"}</w:instrText>
      </w:r>
      <w:r w:rsidRPr="00F060FB">
        <w:fldChar w:fldCharType="separate"/>
      </w:r>
      <w:r w:rsidR="0087275F" w:rsidRPr="0087275F">
        <w:rPr>
          <w:noProof/>
        </w:rPr>
        <w:t>(Colgin, 2013; Dragoi and Buzsáki, 2006; Fernández-Ruiz et al., 2017;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25" w:name="_Toc8313380"/>
      <w:r>
        <w:t>Lateral entorhinal cortex</w:t>
      </w:r>
      <w:bookmarkEnd w:id="25"/>
    </w:p>
    <w:p w14:paraId="231E6069" w14:textId="13BDEA6D"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w:t>
      </w:r>
      <w:r w:rsidRPr="00415D46">
        <w:lastRenderedPageBreak/>
        <w:t xml:space="preserve">subicular complex, and CA1, as well as </w:t>
      </w:r>
      <w:del w:id="26" w:author="Mau, William" w:date="2019-05-03T11:23:00Z">
        <w:r w:rsidRPr="00415D46" w:rsidDel="0009092F">
          <w:delText xml:space="preserve">afferents </w:delText>
        </w:r>
      </w:del>
      <w:ins w:id="27" w:author="Mau, William" w:date="2019-05-03T11:23:00Z">
        <w:r w:rsidR="0009092F">
          <w:t>e</w:t>
        </w:r>
        <w:r w:rsidR="0009092F" w:rsidRPr="00415D46">
          <w:t xml:space="preserve">fferents </w:t>
        </w:r>
      </w:ins>
      <w:r w:rsidRPr="00415D46">
        <w:t xml:space="preserve">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8" w:name="_Toc8313381"/>
      <w:r>
        <w:t>Medial entorhinal cortex</w:t>
      </w:r>
      <w:bookmarkEnd w:id="2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7BEF6CDC" w:rsidR="002719A8" w:rsidRPr="002719A8" w:rsidRDefault="002719A8" w:rsidP="002719A8">
      <w:r>
        <w:tab/>
      </w:r>
      <w:r w:rsidRPr="002719A8">
        <w:t xml:space="preserve">The MEC is perhaps most well-known for being the home of “grid cells”, which are (mostly pyramidal) neurons that fire in a hexagonal-lattice pattern tiling the </w:t>
      </w:r>
      <w:r w:rsidRPr="002719A8">
        <w:lastRenderedPageBreak/>
        <w:t xml:space="preserve">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90857">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id":"ITEM-6","itemData":{"DOI":"10.1016/J.NEURON.2014.04.013","PMID":"24853939","author":[{"dropping-particle":"","family":"Brandon","given":"Mark P.","non-dropping-particle":"","parse-names":false,"suffix":""},{"dropping-particle":"","family":"Koenig","given":"Julie","non-dropping-particle":"","parse-names":false,"suffix":""},{"dropping-particle":"","family":"Leutgeb","given":"Jill K.","non-dropping-particle":"","parse-names":false,"suffix":""},{"dropping-particle":"","family":"Leutgeb","given":"Stefan","non-dropping-particle":"","parse-names":false,"suffix":""}],"container-title":"Neuron","id":"ITEM-6","issue":"4","issued":{"date-parts":[["2014"]]},"page":"789","publisher":"NIH Public Access","title":"New and distinct hippocampal place codes are generated in a new environment during septal inactivation","type":"article-journal","volume":"82"},"uris":["http://www.mendeley.com/documents/?uuid=cbdbc997-9d41-3eee-acb6-24f0f00295a2"]}],"mendeley":{"formattedCitation":"(Brandon et al., 2014; Hales et al., 2014; Kanter et al., 2017; Miao et al., 2015; Rueckemann et al., 2016; Schlesiger et al., 2015)","plainTextFormattedCitation":"(Brandon et al., 2014; Hales et al., 2014; Kanter et al., 2017; Miao et al., 2015; Rueckemann et al., 2016; Schlesiger et al., 2015)","previouslyFormattedCitation":"(Brandon et al., 2014; Hales et al., 2014; Kanter et al., 2017; Miao et al., 2015; Rueckemann et al., 2016; Schlesiger et al., 2015)"},"properties":{"noteIndex":0},"schema":"https://github.com/citation-style-language/schema/raw/master/csl-citation.json"}</w:instrText>
      </w:r>
      <w:r w:rsidRPr="002719A8">
        <w:fldChar w:fldCharType="separate"/>
      </w:r>
      <w:r w:rsidR="00833964" w:rsidRPr="00833964">
        <w:rPr>
          <w:noProof/>
        </w:rPr>
        <w:t>(Brandon et al., 2014; 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9" w:name="_Toc8313382"/>
      <w:r>
        <w:t>Amygdala</w:t>
      </w:r>
      <w:bookmarkEnd w:id="29"/>
    </w:p>
    <w:p w14:paraId="1CB91E6A" w14:textId="09AC462E"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w:t>
      </w:r>
      <w:ins w:id="30" w:author="Mau, William" w:date="2019-05-09T12:27:00Z">
        <w:r w:rsidR="00FE6A4E">
          <w:t xml:space="preserve">in the basolateral nucleus </w:t>
        </w:r>
      </w:ins>
      <w:r w:rsidRPr="00DC17D7">
        <w:t xml:space="preserve">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w:t>
      </w:r>
      <w:r w:rsidRPr="00DC17D7">
        <w:lastRenderedPageBreak/>
        <w:t xml:space="preserve">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w:t>
      </w:r>
      <w:r w:rsidR="00DC17D7" w:rsidRPr="00DC17D7">
        <w:lastRenderedPageBreak/>
        <w:t xml:space="preserve">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31" w:name="_Toc8313383"/>
      <w:r>
        <w:t>Hippocampal function</w:t>
      </w:r>
      <w:bookmarkEnd w:id="31"/>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w:t>
      </w:r>
      <w:r w:rsidR="002D68BF">
        <w:lastRenderedPageBreak/>
        <w:t xml:space="preserve">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32" w:name="_Toc8313384"/>
      <w:r>
        <w:t>Place cells and allocentric spatial representation</w:t>
      </w:r>
      <w:bookmarkEnd w:id="32"/>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6CF783EB" w:rsidR="00B2291A" w:rsidRPr="00B2291A" w:rsidRDefault="00B2291A" w:rsidP="00B2291A">
      <w:r>
        <w:tab/>
      </w:r>
      <w:r w:rsidRPr="00B2291A">
        <w:t xml:space="preserve">Place cells are intimately involved in spatial memory. </w:t>
      </w:r>
      <w:del w:id="33" w:author="Mau, William" w:date="2019-05-09T12:47:00Z">
        <w:r w:rsidRPr="00B2291A" w:rsidDel="00990857">
          <w:delText xml:space="preserve">Place </w:delText>
        </w:r>
      </w:del>
      <w:ins w:id="34" w:author="Mau, William" w:date="2019-05-09T12:47:00Z">
        <w:r w:rsidR="00990857">
          <w:t>At least 15% of p</w:t>
        </w:r>
        <w:r w:rsidR="00990857" w:rsidRPr="00B2291A">
          <w:t xml:space="preserve">lace </w:t>
        </w:r>
      </w:ins>
      <w:r w:rsidRPr="00B2291A">
        <w:t xml:space="preserve">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 xml:space="preserve">(Louie </w:t>
      </w:r>
      <w:r w:rsidRPr="00B2291A">
        <w:rPr>
          <w:noProof/>
        </w:rPr>
        <w:lastRenderedPageBreak/>
        <w:t>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6E8220F9" w:rsidR="008D49D8" w:rsidRDefault="00B2291A" w:rsidP="00B2291A">
      <w:r>
        <w:lastRenderedPageBreak/>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-3","issue":"1","issued":{"date-parts":[["2000","7"]]},"page":"169-78","title":"Trajectory encoding in the hippocampus and entorhinal cortex.","type":"article-journal","volume":"27"},"uris":["http://www.mendeley.com/documents/?uuid=36d09916-fdc0-3772-b2a0-0e4f26af99ad"]}],"mendeley":{"formattedCitation":"(Ferbinteanu and Shapiro, 2003; Frank et al., 2000; Wood et al., 2000)","plainTextFormattedCitation":"(Ferbinteanu and Shapiro, 2003; Frank et al., 2000; Wood et al., 2000)","previouslyFormattedCitation":"(Ferbinteanu and Shapiro, 2003; Frank et al., 2000; Wood et al., 2000)"},"properties":{"noteIndex":0},"schema":"https://github.com/citation-style-language/schema/raw/master/csl-citation.json"}</w:instrText>
      </w:r>
      <w:r w:rsidRPr="00B2291A">
        <w:fldChar w:fldCharType="separate"/>
      </w:r>
      <w:r w:rsidR="004D6EED" w:rsidRPr="004D6EED">
        <w:rPr>
          <w:noProof/>
        </w:rPr>
        <w:t>(Ferbinteanu and Shapiro, 2003; Frank et al., 2000;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59B492A7"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306FC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Integration","type":"article-journal","volume":"78"},"uris":["http://www.mendeley.com/documents/?uuid=c0e2aa60-bcf4-430b-bd65-0c02f2566176"]}],"mendeley":{"formattedCitation":"(Kraus et al., 2013; MacDonald et al., 2011; Mau et al., 2018; Modi et al., 2014; Pastalkova et al., 2008; Terada et al., 2017)","plainTextFormattedCitation":"(Kraus et al., 2013; MacDonald et al., 2011; Mau et al., 2018; Modi et al., 2014; Pastalkova et al., 2008; Terada et al., 2017)","previouslyFormattedCitation":"(Kraus et al., 2013; MacDonald et al., 2011; Mau et al., 2018; Modi et al., 2014; Pastalkova et al., 2008; Terada et al., 2017)"},"properties":{"noteIndex":0},"schema":"https://github.com/citation-style-language/schema/raw/master/csl-citation.json"}</w:instrText>
      </w:r>
      <w:r w:rsidR="0009134A">
        <w:fldChar w:fldCharType="separate"/>
      </w:r>
      <w:r w:rsidR="00990857" w:rsidRPr="00990857">
        <w:rPr>
          <w:noProof/>
        </w:rPr>
        <w:t>(Kraus et al., 2013; 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35" w:name="_Toc8313385"/>
      <w:r>
        <w:lastRenderedPageBreak/>
        <w:t>Theta sequences</w:t>
      </w:r>
      <w:bookmarkEnd w:id="35"/>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4E5FEC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w:t>
      </w:r>
      <w:r w:rsidR="003E2A0C">
        <w:lastRenderedPageBreak/>
        <w:t xml:space="preserve">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306FC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neurons.","type":"article-journal","volume":"275"},"uris":["http://www.mendeley.com/documents/?uuid=aa735045-d0e8-3c3c-8928-ebd73e0e9a3e"]},{"id":"ITEM-5","itemData":{"DOI":"10.1016/j.tins.2004.12.001","ISSN":"01662236","PMID":"15667928","abstract":"Encoding and recall of memory sequences is an important process. Memory encoding is thought to occur by long-term potentiation (LTP) in the hippocampus; however, it remains unclear how LTP, which has a time window for induction of approximately 100 ms, could encode the linkage between sequential items that arrive with a temporal separation &gt;100 ms. Here, we argue that LTP can underlie the learning of such memory sequences, provided the input to the hippocampus is from a cortical multi-item working memory buffer in which theta and gamma oscillations have an important role. In such a buffer, memory items that occurred seconds apart are represented with a temporal separation of 20-30 ms, thereby bringing them within the LTP window. The physiological and behavioral evidence for such a buffer will be reviewed.","author":[{"dropping-particle":"","family":"Jensen","given":"Ole","non-dropping-particle":"","parse-names":false,"suffix":""},{"dropping-particle":"","family":"Lisman","given":"John E.","non-dropping-particle":"","parse-names":false,"suffix":""}],"container-title":"Trends in Neurosciences","id":"ITEM-5","issue":"2","issued":{"date-parts":[["2005","2"]]},"page":"67-72","title":"Hippocampal sequence-encoding driven by a cortical multi-item working memory buffer","type":"article-journal","volume":"28"},"uris":["http://www.mendeley.com/documents/?uuid=55cecbe2-31ac-3a9f-aa8e-3bb0ffcdcf91"]},{"id":"ITEM-6","itemData":{"ISSN":"1072-0502","PMID":"10456094","abstract":"Recordings from brain regions involved in memory function show dual oscillations in which each cycle of a low-frequency theta oscillation (5-8 Hz) is subdivided into about seven subcycles by high frequency gamma oscillations (20-60 Hz). It has been proposed (Lisman and Idiart 1995) that such networks are a multiplexed short-term memory (STM) buffer that can actively maintain about seven memories, a capability of human STM. A memory is encoded by a subset of principal neurons that fire synchronously in a particular gamma subcycle. Firing is maintained by a membrane process intrinsic to each cell. We now extend this model by incorporating recurrent connections with modifiable synapses to store long-term memory (LTM). The repetition provided by STM gradually modifies synapses in a physiologically realistic way. Because different memories are active in different gamma subcycles, the formation of autoassociative LTM requires that synaptic modification depend on N-methyl-D-aspartate (NMDA) channels having a time constant of deactivation that is of the same order as the duration of a gamma subcycle (15-50 msec). Many types of NMDA channels have longer time constants (150 msec), as for instance those found in the hippocampus, but both fast and slow NMDA channels are present in cortex. This is the first proposal for the special role of these fast NMDA channels. The STM for novel items must depend on activity-dependent changes intrinsic to neurons rather than recurrent connections, which have not developed the required selectivity. Because these intrinsic mechanisms are not error-correcting, STM will become slowly corrupted by noise. This limits the accuracy with which LTM can become encoded after a single presentation. Accurate encoding of items in LTM can be achieved by multiple presentations, provided different memory items are presented in a varied interleaved order. Our results indicate that a limited memory-capacity STM model can be integrated in the same network with a high-capacity LTM model.","author":[{"dropping-particle":"","family":"Jensen","given":"O","non-dropping-particle":"","parse-names":false,"suffix":""},{"dropping-particle":"","family":"Idiart","given":"M A","non-dropping-particle":"","parse-names":false,"suffix":""},{"dropping-particle":"","family":"Lisman","given":"J E","non-dropping-particle":"","parse-names":false,"suffix":""}],"container-title":"Learning &amp; memory (Cold Spring Harbor, N.Y.)","id":"ITEM-6","issue":"2-3","issued":{"date-parts":[["1996"]]},"page":"243-56","title":"Physiologically realistic formation of autoassociative memory in networks with theta/gamma oscillations: role of fast NMDA channels.","type":"article-journal","volume":"3"},"uris":["http://www.mendeley.com/documents/?uuid=398f5b6b-fa1f-3910-8c07-a4dcb0e293b4"]}],"mendeley":{"formattedCitation":"(Bi and Poo, 1998; Bliss and Collingridge, 1993; Jensen and Lisman, 2005; Jensen et al., 1996; Magee and Johnston, 1997; Mehta et al., 2002)","plainTextFormattedCitation":"(Bi and Poo, 1998; Bliss and Collingridge, 1993; Jensen and Lisman, 2005; Jensen et al., 1996; Magee and Johnston, 1997; Mehta et al., 2002)","previouslyFormattedCitation":"(Bi and Poo, 1998; Bliss and Collingridge, 1993; Jensen and Lisman, 2005; Jensen et al., 1996; Magee and Johnston, 1997; Mehta et al., 2002)"},"properties":{"noteIndex":0},"schema":"https://github.com/citation-style-language/schema/raw/master/csl-citation.json"}</w:instrText>
      </w:r>
      <w:r w:rsidRPr="00071A04">
        <w:fldChar w:fldCharType="separate"/>
      </w:r>
      <w:r w:rsidR="00990857" w:rsidRPr="00990857">
        <w:rPr>
          <w:noProof/>
        </w:rPr>
        <w:t>(Bi and Poo, 1998; Bliss and Collingridge, 1993; Jensen and Lisman, 2005; Jensen et al., 1996;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w:t>
      </w:r>
      <w:r w:rsidRPr="00071A04">
        <w:lastRenderedPageBreak/>
        <w:t xml:space="preserve">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36" w:name="_Toc8313386"/>
      <w:r>
        <w:t>Replay events</w:t>
      </w:r>
      <w:bookmarkEnd w:id="36"/>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w:t>
      </w:r>
      <w:r w:rsidRPr="00071A04">
        <w:lastRenderedPageBreak/>
        <w:t xml:space="preserve">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w:t>
      </w:r>
      <w:r w:rsidRPr="00071A04">
        <w:lastRenderedPageBreak/>
        <w:t xml:space="preserve">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37" w:name="_Toc8313387"/>
      <w:r>
        <w:t>Behavioral-timescale temporal sequences</w:t>
      </w:r>
      <w:bookmarkEnd w:id="37"/>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xml:space="preserve">, CA1 pyramidal cells were found to reliably </w:t>
      </w:r>
      <w:r w:rsidR="00DD2109">
        <w:lastRenderedPageBreak/>
        <w:t>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 xml:space="preserve">They </w:t>
      </w:r>
      <w:r w:rsidR="00DA58D6">
        <w:lastRenderedPageBreak/>
        <w:t>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38" w:name="_Toc8313388"/>
      <w:r>
        <w:t>Population “drift” and instability</w:t>
      </w:r>
      <w:bookmarkEnd w:id="38"/>
    </w:p>
    <w:p w14:paraId="6622B125" w14:textId="1026E61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306FC2">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lastRenderedPageBreak/>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69D5F1A2"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306FC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Biology","id":"ITEM-4","issue":"10","issued":{"date-parts":[["2018"]]},"page":"1499-1508","title":"The Same Hippocampal CA1 Population Simultaneously Codes Temporal Information over Multiple Timescales","type":"article-journal","volume":"28"},"uris":["http://www.mendeley.com/documents/?uuid=f64d6ef3-6f17-311a-ac5d-54b276e0e9af"]}],"mendeley":{"formattedCitation":"(Mankin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 xml:space="preserve">via </w:t>
      </w:r>
      <w:r w:rsidR="008E1172">
        <w:lastRenderedPageBreak/>
        <w:t>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39" w:name="_Toc8313389"/>
      <w:r>
        <w:t>“Engrams”</w:t>
      </w:r>
      <w:bookmarkEnd w:id="39"/>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 xml:space="preserve">(Bliss and Collingridge, 1993; </w:t>
      </w:r>
      <w:r w:rsidR="000F3D7C" w:rsidRPr="000F3D7C">
        <w:rPr>
          <w:noProof/>
        </w:rPr>
        <w:lastRenderedPageBreak/>
        <w:t>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w:t>
      </w:r>
      <w:r w:rsidR="00107735">
        <w:lastRenderedPageBreak/>
        <w:t xml:space="preserve">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w:t>
      </w:r>
      <w:r w:rsidR="000D4165">
        <w:lastRenderedPageBreak/>
        <w:t xml:space="preserve">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r w:rsidR="00B33478">
        <w:rPr>
          <w:i/>
        </w:rPr>
        <w:lastRenderedPageBreak/>
        <w:t>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2EAEB321"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33363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Mice.","type":"article-journal","volume":"23"},"uris":["http://www.mendeley.com/documents/?uuid=5ed95cb8-b4c9-38f9-be50-c42c949250b0"]},{"id":"ITEM-3","itemData":{"DOI":"10.1126/science.1221489","ISSN":"0036-8075","PMID":"22904011","abstract":"The origin of the spatial receptive fields of hippocampal place cells has not been established. A hippocampal CA1 pyramidal cell receives thousands of synaptic inputs, mostly from other spatially tuned neurons; however, how the postsynaptic neuron's cellular properties determine the response to these inputs during behavior is unknown. We discovered that, contrary to expectations from basic models of place cells and neuronal integration, a small, spatially uniform depolarization of the spatially untuned somatic membrane potential of a silent cell leads to the sudden and reversible emergence of a spatially tuned subthreshold response and place-field spiking. Such gating of inputs by postsynaptic neuronal excitability reveals a cellular mechanism for receptive field origin and may be critical for the formation of hippocampal memory representations.","author":[{"dropping-particle":"","family":"Lee","given":"D.","non-dropping-particle":"","parse-names":false,"suffix":""},{"dropping-particle":"","family":"Lin","given":"B.-J.","non-dropping-particle":"","parse-names":false,"suffix":""},{"dropping-particle":"","family":"Lee","given":"A. K.","non-dropping-particle":"","parse-names":false,"suffix":""}],"container-title":"Science","id":"ITEM-3","issue":"6096","issued":{"date-parts":[["2012","8","17"]]},"page":"849-853","title":"Hippocampal Place Fields Emerge upon Single-Cell Manipulation of Excitability During Behavior","type":"article-journal","volume":"337"},"uris":["http://www.mendeley.com/documents/?uuid=7b5cf10f-ef85-3fa2-82dd-64560c1ea4d4"]}],"mendeley":{"formattedCitation":"(Bittner et al., 2015; Diamantaki et al., 2018; Lee et al., 2012)","plainTextFormattedCitation":"(Bittner et al., 2015; Diamantaki et al., 2018; Lee et al., 2012)","previouslyFormattedCitation":"(Bittner et al., 2015; Diamantaki et al., 2018; Lee et al., 2012)"},"properties":{"noteIndex":0},"schema":"https://github.com/citation-style-language/schema/raw/master/csl-citation.json"}</w:instrText>
      </w:r>
      <w:r w:rsidR="001B013D">
        <w:fldChar w:fldCharType="separate"/>
      </w:r>
      <w:r w:rsidR="00306FC2" w:rsidRPr="00306FC2">
        <w:rPr>
          <w:noProof/>
        </w:rPr>
        <w:t>(Bittner et al., 2015; Diamantaki et al., 2018; Lee et al., 2012)</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40" w:name="_Toc8313390"/>
      <w:r>
        <w:t>Systems level consolidation</w:t>
      </w:r>
      <w:bookmarkEnd w:id="40"/>
    </w:p>
    <w:p w14:paraId="4D8FDA39" w14:textId="3DA8A0B0"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w:t>
      </w:r>
      <w:r w:rsidR="007E20E0">
        <w:lastRenderedPageBreak/>
        <w:t xml:space="preserve">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 xml:space="preserve">(McKenzie et </w:t>
      </w:r>
      <w:r w:rsidR="00DD0A3C" w:rsidRPr="005A0732">
        <w:rPr>
          <w:noProof/>
        </w:rPr>
        <w:lastRenderedPageBreak/>
        <w:t>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41" w:name="_Toc8313391"/>
      <w:r>
        <w:t>Hippocampal interactions with the amygdala</w:t>
      </w:r>
      <w:bookmarkEnd w:id="41"/>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 xml:space="preserve">(Bliss and Collingridge, 1993; Nabavi et al., 2014; Rogan et al., 1997; Schafe and LeDoux, </w:t>
      </w:r>
      <w:r w:rsidR="00861B5C" w:rsidRPr="00861B5C">
        <w:rPr>
          <w:noProof/>
        </w:rPr>
        <w:lastRenderedPageBreak/>
        <w:t>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 xml:space="preserve">(Davis et </w:t>
      </w:r>
      <w:r w:rsidR="001868B2" w:rsidRPr="001868B2">
        <w:rPr>
          <w:noProof/>
        </w:rPr>
        <w:lastRenderedPageBreak/>
        <w:t>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42" w:name="_Toc8313392"/>
      <w:r>
        <w:t>Integrating hippocampal literature</w:t>
      </w:r>
      <w:bookmarkEnd w:id="42"/>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lastRenderedPageBreak/>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0693833B" w:rsidR="00AA4070" w:rsidRPr="00A42588" w:rsidRDefault="00F3373D" w:rsidP="00E76B5C">
      <w:pPr>
        <w:pStyle w:val="Heading1"/>
        <w:numPr>
          <w:ilvl w:val="0"/>
          <w:numId w:val="1"/>
        </w:numPr>
      </w:pPr>
      <w:bookmarkStart w:id="43" w:name="_Toc8313393"/>
      <w:r>
        <w:lastRenderedPageBreak/>
        <w:t>CHAPTER TWO</w:t>
      </w:r>
      <w:bookmarkStart w:id="44" w:name="_Toc536008428"/>
      <w:bookmarkStart w:id="45" w:name="_Toc536008501"/>
      <w:bookmarkStart w:id="46" w:name="_Toc536008568"/>
      <w:bookmarkStart w:id="47" w:name="_Toc536022342"/>
      <w:bookmarkStart w:id="48" w:name="_Toc536022834"/>
      <w:bookmarkStart w:id="49" w:name="_Toc536185415"/>
      <w:bookmarkEnd w:id="44"/>
      <w:bookmarkEnd w:id="45"/>
      <w:bookmarkEnd w:id="46"/>
      <w:bookmarkEnd w:id="47"/>
      <w:bookmarkEnd w:id="48"/>
      <w:bookmarkEnd w:id="49"/>
      <w:ins w:id="50" w:author="Mau, William" w:date="2019-05-09T12:56:00Z">
        <w:r w:rsidR="00A9043A">
          <w:rPr>
            <w:rStyle w:val="FootnoteReference"/>
          </w:rPr>
          <w:footnoteReference w:id="1"/>
        </w:r>
      </w:ins>
      <w:bookmarkEnd w:id="43"/>
    </w:p>
    <w:p w14:paraId="055A80C4" w14:textId="0D1AF4ED" w:rsidR="00AA4070" w:rsidRPr="00AA4070" w:rsidRDefault="00AA4070" w:rsidP="00AA4070">
      <w:pPr>
        <w:pStyle w:val="Heading2"/>
      </w:pPr>
      <w:bookmarkStart w:id="54" w:name="_Toc8313394"/>
      <w:r>
        <w:t>Introduction</w:t>
      </w:r>
      <w:bookmarkEnd w:id="54"/>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w:t>
      </w:r>
      <w:r w:rsidRPr="00AA4070">
        <w:rPr>
          <w:rFonts w:cs="Times New Roman"/>
        </w:rPr>
        <w:lastRenderedPageBreak/>
        <w:t xml:space="preserve">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 Manns et al., 2007; 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w:t>
      </w:r>
      <w:r w:rsidRPr="00AA4070">
        <w:rPr>
          <w:rFonts w:cs="Times New Roman"/>
        </w:rPr>
        <w:lastRenderedPageBreak/>
        <w:t xml:space="preserve">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(Howard and Eichenbaum, 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55" w:name="_Toc8313395"/>
      <w:r>
        <w:lastRenderedPageBreak/>
        <w:t>Methods</w:t>
      </w:r>
      <w:bookmarkEnd w:id="55"/>
    </w:p>
    <w:p w14:paraId="1002683D" w14:textId="2296AF1F" w:rsidR="00301A99" w:rsidRPr="00301A99" w:rsidRDefault="00301A99" w:rsidP="00301A99">
      <w:pPr>
        <w:pStyle w:val="Heading3"/>
      </w:pPr>
      <w:bookmarkStart w:id="56" w:name="_Toc8313396"/>
      <w:r w:rsidRPr="00301A99">
        <w:t>Animal Subjects</w:t>
      </w:r>
      <w:bookmarkEnd w:id="56"/>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57" w:name="_Toc8313397"/>
      <w:r w:rsidRPr="00301A99">
        <w:t>Viral Constructs</w:t>
      </w:r>
      <w:bookmarkEnd w:id="57"/>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58" w:name="_Toc8313398"/>
      <w:r w:rsidRPr="00301A99">
        <w:t>Stereotactic Surgeries</w:t>
      </w:r>
      <w:bookmarkEnd w:id="58"/>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59" w:name="OLE_LINK39"/>
      <w:bookmarkStart w:id="60" w:name="OLE_LINK40"/>
      <w:r w:rsidRPr="00301A99">
        <w:t xml:space="preserve">Flow-It ALC Flowable Composite </w:t>
      </w:r>
      <w:bookmarkEnd w:id="59"/>
      <w:bookmarkEnd w:id="60"/>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61" w:name="_Toc8313399"/>
      <w:r w:rsidRPr="00301A99">
        <w:t>Treadmill Running Behavior</w:t>
      </w:r>
      <w:bookmarkEnd w:id="61"/>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62" w:name="_Toc8313400"/>
      <w:r w:rsidRPr="00301A99">
        <w:t>Freely-Moving Calcium Imaging and Mouse Tracking</w:t>
      </w:r>
      <w:bookmarkEnd w:id="62"/>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63" w:name="_Toc8313401"/>
      <w:r w:rsidRPr="00301A99">
        <w:t xml:space="preserve">Histology and </w:t>
      </w:r>
      <w:bookmarkStart w:id="64" w:name="OLE_LINK48"/>
      <w:bookmarkStart w:id="65" w:name="OLE_LINK49"/>
      <w:r w:rsidRPr="00301A99">
        <w:t xml:space="preserve">Epifluorescent </w:t>
      </w:r>
      <w:bookmarkEnd w:id="64"/>
      <w:bookmarkEnd w:id="65"/>
      <w:r w:rsidRPr="00301A99">
        <w:t>Microscopy</w:t>
      </w:r>
      <w:bookmarkEnd w:id="63"/>
    </w:p>
    <w:p w14:paraId="56A4918D" w14:textId="77777777" w:rsidR="00301A99" w:rsidRDefault="00301A99" w:rsidP="00301A99">
      <w:r w:rsidRPr="00301A99">
        <w:rPr>
          <w:b/>
        </w:rPr>
        <w:tab/>
      </w:r>
      <w:r w:rsidRPr="00301A99">
        <w:t xml:space="preserve">After data collection, mice were perfused transcardially with </w:t>
      </w:r>
      <w:bookmarkStart w:id="66" w:name="OLE_LINK55"/>
      <w:bookmarkStart w:id="67" w:name="OLE_LINK56"/>
      <w:r w:rsidRPr="00301A99">
        <w:t>10% phosphate buffered formalin</w:t>
      </w:r>
      <w:bookmarkEnd w:id="66"/>
      <w:bookmarkEnd w:id="67"/>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68" w:name="_Toc8313402"/>
      <w:r w:rsidRPr="00B953FA">
        <w:t>Time Cell Selection</w:t>
      </w:r>
      <w:bookmarkEnd w:id="68"/>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69" w:name="OLE_LINK20"/>
              <w:bookmarkStart w:id="70" w:name="OLE_LINK21"/>
              <w:bookmarkStart w:id="71" w:name="OLE_LINK22"/>
              <w:bookmarkStart w:id="72" w:name="OLE_LINK23"/>
              <w:bookmarkStart w:id="73"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69"/>
              <w:bookmarkEnd w:id="70"/>
              <w:bookmarkEnd w:id="71"/>
              <w:bookmarkEnd w:id="72"/>
              <w:bookmarkEnd w:id="73"/>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74" w:name="OLE_LINK28"/>
      <w:bookmarkStart w:id="75" w:name="OLE_LINK29"/>
      <w:r w:rsidRPr="00B953FA">
        <w:t>λ</w:t>
      </w:r>
      <w:bookmarkEnd w:id="74"/>
      <w:bookmarkEnd w:id="75"/>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76" w:name="OLE_LINK30"/>
      <w:bookmarkStart w:id="77" w:name="OLE_LINK31"/>
      <w:bookmarkStart w:id="78" w:name="OLE_LINK32"/>
      <w:r w:rsidRPr="00B953FA">
        <w:t>.</w:t>
      </w:r>
      <w:bookmarkEnd w:id="76"/>
      <w:bookmarkEnd w:id="77"/>
      <w:bookmarkEnd w:id="78"/>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79" w:name="_Toc8313403"/>
      <w:r w:rsidRPr="005876B0">
        <w:t>Within-Session Trial Bias Score</w:t>
      </w:r>
      <w:bookmarkEnd w:id="79"/>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80" w:name="_Toc8313404"/>
      <w:r w:rsidRPr="005876B0">
        <w:t>Population Correlations</w:t>
      </w:r>
      <w:bookmarkEnd w:id="80"/>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81" w:name="_Toc8313405"/>
      <w:r w:rsidRPr="005876B0">
        <w:t>Naïve Bayes Classifiers</w:t>
      </w:r>
      <w:bookmarkEnd w:id="81"/>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82" w:name="_Toc8313406"/>
      <w:r w:rsidRPr="005876B0">
        <w:t>Statistical Tests</w:t>
      </w:r>
      <w:bookmarkEnd w:id="82"/>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83" w:name="_Toc8313407"/>
      <w:r>
        <w:lastRenderedPageBreak/>
        <w:t>Results</w:t>
      </w:r>
      <w:bookmarkEnd w:id="83"/>
    </w:p>
    <w:p w14:paraId="370D0888" w14:textId="79ACB922" w:rsidR="006E4994" w:rsidRDefault="006E4994" w:rsidP="006E4994">
      <w:pPr>
        <w:pStyle w:val="Heading3"/>
      </w:pPr>
      <w:bookmarkStart w:id="84" w:name="_Toc8313408"/>
      <w:r>
        <w:t>Behavioral Task and Epifluorescence Imaging of Calcium Transients</w:t>
      </w:r>
      <w:bookmarkEnd w:id="84"/>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85" w:name="_Toc8313409"/>
      <w:r>
        <w:t>Reconstructing Temporal Information from Ordered Neuronal Firing</w:t>
      </w:r>
      <w:bookmarkEnd w:id="85"/>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86" w:name="_Toc8313410"/>
      <w:r>
        <w:t>Evolution of Time Cell Sequences on the Scale of Minutes</w:t>
      </w:r>
      <w:bookmarkEnd w:id="86"/>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87" w:name="OLE_LINK17"/>
      <w:bookmarkStart w:id="88" w:name="OLE_LINK18"/>
      <w:bookmarkStart w:id="89" w:name="OLE_LINK19"/>
      <w:r w:rsidRPr="006E2631">
        <w:t>±</w:t>
      </w:r>
      <w:bookmarkEnd w:id="87"/>
      <w:bookmarkEnd w:id="88"/>
      <w:bookmarkEnd w:id="89"/>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90" w:name="_Toc8313411"/>
      <w:r>
        <w:t>Longitudinal Tracking of Time Cell Sequences</w:t>
      </w:r>
      <w:bookmarkEnd w:id="90"/>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91" w:name="OLE_LINK1"/>
      <w:bookmarkStart w:id="92"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91"/>
      <w:bookmarkEnd w:id="92"/>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93" w:name="OLE_LINK3"/>
      <w:bookmarkStart w:id="94" w:name="OLE_LINK4"/>
      <w:r w:rsidRPr="00AD34AA">
        <w:t xml:space="preserve">; </w:t>
      </w:r>
      <w:bookmarkStart w:id="95" w:name="OLE_LINK5"/>
      <w:bookmarkStart w:id="96"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95"/>
      <w:bookmarkEnd w:id="96"/>
      <w:r w:rsidRPr="00AD34AA">
        <w:t xml:space="preserve">; </w:t>
      </w:r>
      <w:bookmarkEnd w:id="93"/>
      <w:bookmarkEnd w:id="94"/>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97" w:name="_Toc8313412"/>
      <w:r>
        <w:t>Evolution of Time Cell Sequences on the Scale of Days</w:t>
      </w:r>
      <w:bookmarkEnd w:id="97"/>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98" w:name="_Toc8313413"/>
      <w:r>
        <w:t>Discussion</w:t>
      </w:r>
      <w:bookmarkEnd w:id="98"/>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99" w:name="_Toc8313414"/>
      <w:r>
        <w:t>Robustness of Sequential Firing over Days</w:t>
      </w:r>
      <w:bookmarkEnd w:id="99"/>
    </w:p>
    <w:p w14:paraId="6F42D54A" w14:textId="17B75E86" w:rsidR="00220B3B" w:rsidRPr="00220B3B" w:rsidRDefault="00220B3B" w:rsidP="00220B3B">
      <w:bookmarkStart w:id="100" w:name="OLE_LINK14"/>
      <w:bookmarkStart w:id="101" w:name="OLE_LINK15"/>
      <w:bookmarkStart w:id="102"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100"/>
      <w:bookmarkEnd w:id="101"/>
      <w:bookmarkEnd w:id="102"/>
    </w:p>
    <w:p w14:paraId="02705887" w14:textId="77777777" w:rsidR="00220B3B" w:rsidRDefault="00220B3B" w:rsidP="00220B3B"/>
    <w:p w14:paraId="133DD28A" w14:textId="55A98CE8" w:rsidR="00220B3B" w:rsidRDefault="00220B3B" w:rsidP="00DB6842">
      <w:pPr>
        <w:pStyle w:val="Heading3"/>
      </w:pPr>
      <w:bookmarkStart w:id="103" w:name="_Toc8313415"/>
      <w:r>
        <w:t>Advantages of Neural Instability in an Unstable World: Drift as a Mechanism for Timestamping Events</w:t>
      </w:r>
      <w:bookmarkEnd w:id="103"/>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104" w:name="OLE_LINK37"/>
      <w:bookmarkStart w:id="105" w:name="OLE_LINK38"/>
      <w:bookmarkStart w:id="106" w:name="OLE_LINK41"/>
      <w:bookmarkStart w:id="107"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104"/>
    <w:bookmarkEnd w:id="105"/>
    <w:bookmarkEnd w:id="106"/>
    <w:bookmarkEnd w:id="107"/>
    <w:p w14:paraId="45C2B14E" w14:textId="77777777" w:rsidR="00220B3B" w:rsidRDefault="00220B3B" w:rsidP="00220B3B"/>
    <w:p w14:paraId="03D8BA0C" w14:textId="57A76881" w:rsidR="00220B3B" w:rsidRDefault="00220B3B" w:rsidP="00220B3B">
      <w:pPr>
        <w:pStyle w:val="Heading3"/>
      </w:pPr>
      <w:bookmarkStart w:id="108" w:name="_Toc8313416"/>
      <w:r>
        <w:t>A Unified Framework of Event Sequence Coding in Hippocampus over Long Timescales</w:t>
      </w:r>
      <w:bookmarkEnd w:id="108"/>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109" w:name="_Toc8313417"/>
      <w:r w:rsidRPr="00220B3B">
        <w:t>Formation of Schemata via Integration of Experiences across Macrotime</w:t>
      </w:r>
      <w:bookmarkEnd w:id="109"/>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110" w:name="_Toc8313418"/>
      <w:r w:rsidRPr="00220B3B">
        <w:t>Outstanding Questions in Long-Term Sequence Representations</w:t>
      </w:r>
      <w:bookmarkEnd w:id="110"/>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111" w:name="_Toc8313419"/>
      <w:r>
        <w:lastRenderedPageBreak/>
        <w:t>Chapter Two Figure List</w:t>
      </w:r>
      <w:bookmarkEnd w:id="111"/>
    </w:p>
    <w:p w14:paraId="45AFB380" w14:textId="18EAE0BE" w:rsidR="00334C88" w:rsidRDefault="00334C88" w:rsidP="00E60BD2">
      <w:pPr>
        <w:pStyle w:val="BUFigureCaption"/>
      </w:pPr>
      <w:bookmarkStart w:id="112"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112"/>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113"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113"/>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114"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114"/>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115"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115"/>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16"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16"/>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17" w:name="OLE_LINK9"/>
      <w:bookmarkStart w:id="118" w:name="OLE_LINK10"/>
      <w:r w:rsidRPr="00912332">
        <w:t>Data are represented as means ± S.E.M.</w:t>
      </w:r>
      <w:bookmarkEnd w:id="117"/>
      <w:bookmarkEnd w:id="118"/>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19"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19"/>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3EFC0A3B" w:rsidR="00EB3675" w:rsidRPr="005B6101" w:rsidRDefault="00EB3675" w:rsidP="00EB3675">
      <w:pPr>
        <w:pStyle w:val="BUFigureCaption"/>
      </w:pPr>
      <w:bookmarkStart w:id="120" w:name="_Toc410040893"/>
      <w:r w:rsidRPr="005B6101">
        <w:lastRenderedPageBreak/>
        <w:t>Figure S2.</w:t>
      </w:r>
      <w:r>
        <w:t>2.</w:t>
      </w:r>
      <w:r w:rsidRPr="005B6101">
        <w:t xml:space="preserve"> Example time cell with </w:t>
      </w:r>
      <w:del w:id="121" w:author="Mau, William" w:date="2019-05-09T12:53:00Z">
        <w:r w:rsidRPr="005B6101" w:rsidDel="00990857">
          <w:delText xml:space="preserve">place </w:delText>
        </w:r>
      </w:del>
      <w:r w:rsidRPr="005B6101">
        <w:t xml:space="preserve">co-occurring place field. Related to Figure </w:t>
      </w:r>
      <w:r>
        <w:t>2.</w:t>
      </w:r>
      <w:r w:rsidRPr="005B6101">
        <w:t>1.</w:t>
      </w:r>
      <w:bookmarkEnd w:id="120"/>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22" w:name="_Toc410040894"/>
      <w:r w:rsidRPr="005B6101">
        <w:lastRenderedPageBreak/>
        <w:t>Figure S</w:t>
      </w:r>
      <w:r>
        <w:t>2.</w:t>
      </w:r>
      <w:r w:rsidRPr="005B6101">
        <w:t>3. Classifier dependence on cell count in training set. Related to Figure 2.</w:t>
      </w:r>
      <w:r>
        <w:t>2.</w:t>
      </w:r>
      <w:bookmarkEnd w:id="122"/>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4595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23" w:name="_Hlk508355810"/>
      <w:bookmarkStart w:id="124" w:name="OLE_LINK43"/>
      <w:bookmarkStart w:id="125" w:name="OLE_LINK44"/>
      <w:bookmarkStart w:id="126" w:name="_Hlk508355812"/>
      <w:r w:rsidRPr="005B6101">
        <w:t xml:space="preserve">means </w:t>
      </w:r>
      <w:bookmarkStart w:id="127" w:name="OLE_LINK45"/>
      <w:bookmarkStart w:id="128" w:name="OLE_LINK46"/>
      <w:bookmarkStart w:id="129" w:name="OLE_LINK47"/>
      <w:r w:rsidRPr="005B6101">
        <w:t>± S.E.M.</w:t>
      </w:r>
      <w:bookmarkEnd w:id="123"/>
      <w:bookmarkEnd w:id="124"/>
      <w:bookmarkEnd w:id="125"/>
      <w:bookmarkEnd w:id="126"/>
      <w:bookmarkEnd w:id="127"/>
      <w:bookmarkEnd w:id="128"/>
      <w:bookmarkEnd w:id="129"/>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30" w:name="_Toc410040895"/>
      <w:r w:rsidRPr="00845D11">
        <w:lastRenderedPageBreak/>
        <w:t>Figure S</w:t>
      </w:r>
      <w:r>
        <w:t>2.</w:t>
      </w:r>
      <w:r w:rsidRPr="00845D11">
        <w:t xml:space="preserve">4. Distribution of within-session trial bias scores. Related to Figure </w:t>
      </w:r>
      <w:r>
        <w:t>2.</w:t>
      </w:r>
      <w:r w:rsidRPr="00845D11">
        <w:t>3.</w:t>
      </w:r>
      <w:bookmarkEnd w:id="130"/>
    </w:p>
    <w:p w14:paraId="69B22593" w14:textId="1CC87B46" w:rsidR="005B6101" w:rsidRDefault="00845D11" w:rsidP="00220B3B">
      <w:r>
        <w:rPr>
          <w:noProof/>
          <w:lang w:eastAsia="ko-KR"/>
        </w:rPr>
        <w:drawing>
          <wp:anchor distT="0" distB="0" distL="114300" distR="114300" simplePos="0" relativeHeight="251666432"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31"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31"/>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86912"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0D5871A6" w:rsidR="00A42588" w:rsidRPr="00A42588" w:rsidRDefault="00C87F94" w:rsidP="00E76B5C">
      <w:pPr>
        <w:pStyle w:val="Heading1"/>
        <w:numPr>
          <w:ilvl w:val="0"/>
          <w:numId w:val="1"/>
        </w:numPr>
      </w:pPr>
      <w:bookmarkStart w:id="132" w:name="_Toc8313420"/>
      <w:r>
        <w:lastRenderedPageBreak/>
        <w:t>CHAPTER THREE</w:t>
      </w:r>
      <w:bookmarkStart w:id="133" w:name="_Toc536022369"/>
      <w:bookmarkStart w:id="134" w:name="_Toc536022861"/>
      <w:bookmarkEnd w:id="133"/>
      <w:bookmarkEnd w:id="134"/>
      <w:ins w:id="135" w:author="Mau, William" w:date="2019-05-09T13:22:00Z">
        <w:r w:rsidR="00306FC2">
          <w:rPr>
            <w:rStyle w:val="FootnoteReference"/>
          </w:rPr>
          <w:footnoteReference w:id="2"/>
        </w:r>
      </w:ins>
      <w:bookmarkEnd w:id="132"/>
    </w:p>
    <w:p w14:paraId="5FB3D7F6" w14:textId="0E76D89E" w:rsidR="0044199E" w:rsidRDefault="0044199E" w:rsidP="00A42588">
      <w:pPr>
        <w:pStyle w:val="Heading2"/>
      </w:pPr>
      <w:bookmarkStart w:id="138" w:name="_Toc8313421"/>
      <w:r>
        <w:t>Introduction</w:t>
      </w:r>
      <w:bookmarkEnd w:id="138"/>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lastRenderedPageBreak/>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39" w:name="_Toc8313422"/>
      <w:r>
        <w:t>Methods</w:t>
      </w:r>
      <w:bookmarkEnd w:id="139"/>
    </w:p>
    <w:p w14:paraId="17282988" w14:textId="27211D98" w:rsidR="00E55496" w:rsidRPr="00E55496" w:rsidRDefault="00E55496" w:rsidP="00425644">
      <w:pPr>
        <w:pStyle w:val="Heading3"/>
      </w:pPr>
      <w:bookmarkStart w:id="140" w:name="_Toc8313423"/>
      <w:r w:rsidRPr="00E55496">
        <w:t>Subjects</w:t>
      </w:r>
      <w:bookmarkEnd w:id="140"/>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 xml:space="preserve">-containing diet was replaced with standard </w:t>
      </w:r>
      <w:r w:rsidR="00E55496" w:rsidRPr="00E55496">
        <w:lastRenderedPageBreak/>
        <w:t>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41" w:name="_Toc8313424"/>
      <w:r w:rsidRPr="00E55496">
        <w:t>Activity-dependent viral constructs</w:t>
      </w:r>
      <w:bookmarkEnd w:id="141"/>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42" w:name="_Toc8313425"/>
      <w:r w:rsidRPr="00E55496">
        <w:t>Stereotaxic surgeries</w:t>
      </w:r>
      <w:bookmarkEnd w:id="142"/>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w:t>
      </w:r>
      <w:r w:rsidR="00E55496" w:rsidRPr="00E55496">
        <w:lastRenderedPageBreak/>
        <w:t xml:space="preserve">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lastRenderedPageBreak/>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43" w:name="_Toc8313426"/>
      <w:r w:rsidRPr="00E55496">
        <w:lastRenderedPageBreak/>
        <w:t>Optogenetic methods</w:t>
      </w:r>
      <w:bookmarkEnd w:id="143"/>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44" w:name="_Toc8313427"/>
      <w:r w:rsidRPr="00E55496">
        <w:t>Behavioral tagging</w:t>
      </w:r>
      <w:bookmarkEnd w:id="144"/>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45" w:name="_Toc8313428"/>
      <w:r w:rsidRPr="00E55496">
        <w:lastRenderedPageBreak/>
        <w:t>Behavior</w:t>
      </w:r>
      <w:bookmarkEnd w:id="145"/>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1A7B7795"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w:t>
      </w:r>
      <w:r w:rsidRPr="00E55496">
        <w:lastRenderedPageBreak/>
        <w:t xml:space="preserve">spaced ~ 3 cm apart obscuring the front and rear walls, black inserts placed </w:t>
      </w:r>
      <w:del w:id="146" w:author="Mau, William" w:date="2019-05-01T13:15:00Z">
        <w:r w:rsidRPr="00E55496" w:rsidDel="00B679AC">
          <w:delText>between grids</w:delText>
        </w:r>
      </w:del>
      <w:ins w:id="147" w:author="Mau, William" w:date="2019-05-01T13:15:00Z">
        <w:r w:rsidR="00B679AC">
          <w:t>around the walls</w:t>
        </w:r>
      </w:ins>
      <w:r w:rsidRPr="00E55496">
        <w:t xml:space="preserve">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 xml:space="preserve">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w:t>
      </w:r>
      <w:r w:rsidR="00E55496" w:rsidRPr="00E55496">
        <w:lastRenderedPageBreak/>
        <w:t>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32D84C60"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 xml:space="preserve">.5mA, 2-second foot shock 1-second into the trial. Mice were left in the chamber for another 60-seconds before being removed. </w:t>
      </w:r>
      <w:del w:id="148" w:author="Mau, William" w:date="2019-05-01T13:16:00Z">
        <w:r w:rsidRPr="00E55496" w:rsidDel="00B679AC">
          <w:delText>As opposed to being run four mice simultaneously as in fear conditioning and extinction, each mouse in a cage was run individually for reinstatement.</w:delText>
        </w:r>
      </w:del>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49" w:name="_Toc8313429"/>
      <w:r>
        <w:lastRenderedPageBreak/>
        <w:t>Immunohistochemistry</w:t>
      </w:r>
      <w:bookmarkEnd w:id="149"/>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50" w:name="_Toc8313430"/>
      <w:r w:rsidRPr="00E55496">
        <w:t>Cell counting</w:t>
      </w:r>
      <w:bookmarkEnd w:id="150"/>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w:t>
      </w:r>
      <w:r w:rsidR="00E55496" w:rsidRPr="00E55496">
        <w:lastRenderedPageBreak/>
        <w:t>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51" w:name="_Toc8313431"/>
      <w:r w:rsidRPr="00E55496">
        <w:t>In vivo calcium imaging</w:t>
      </w:r>
      <w:bookmarkEnd w:id="151"/>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w:t>
      </w:r>
      <w:r w:rsidRPr="00E55496">
        <w:lastRenderedPageBreak/>
        <w:t>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4D80016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52" w:name="_Toc8313432"/>
      <w:r>
        <w:t>Data Analysis</w:t>
      </w:r>
      <w:bookmarkEnd w:id="152"/>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53" w:name="_Toc8313433"/>
      <w:r>
        <w:lastRenderedPageBreak/>
        <w:t>Results</w:t>
      </w:r>
      <w:bookmarkEnd w:id="153"/>
      <w:r>
        <w:tab/>
      </w:r>
      <w:r>
        <w:tab/>
      </w:r>
    </w:p>
    <w:p w14:paraId="4426C2BD" w14:textId="4D34B429" w:rsidR="00833823" w:rsidRPr="00833823" w:rsidRDefault="00833823" w:rsidP="00833823">
      <w:pPr>
        <w:pStyle w:val="Heading3"/>
      </w:pPr>
      <w:bookmarkStart w:id="154" w:name="_Toc8313434"/>
      <w:r>
        <w:t>Behavioral Model of Fear Relapse</w:t>
      </w:r>
      <w:bookmarkEnd w:id="154"/>
    </w:p>
    <w:p w14:paraId="4CD19049" w14:textId="205D2251"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w:t>
      </w:r>
      <w:ins w:id="155" w:author="Mau, William" w:date="2019-05-01T13:24:00Z">
        <w:r w:rsidR="00B679AC">
          <w:t>contextual fear conditioning (</w:t>
        </w:r>
      </w:ins>
      <w:r w:rsidR="00582824" w:rsidRPr="00582824">
        <w:t>CFC</w:t>
      </w:r>
      <w:ins w:id="156" w:author="Mau, William" w:date="2019-05-01T13:24:00Z">
        <w:r w:rsidR="00B679AC">
          <w:t>)</w:t>
        </w:r>
      </w:ins>
      <w:r w:rsidR="00582824" w:rsidRPr="00582824">
        <w:t xml:space="preserve"> and </w:t>
      </w:r>
      <w:r w:rsidR="006B2779">
        <w:t>two subsequent</w:t>
      </w:r>
      <w:del w:id="157" w:author="Mau, William" w:date="2019-05-01T13:25:00Z">
        <w:r w:rsidR="006B2779" w:rsidDel="00B62116">
          <w:delText>ly</w:delText>
        </w:r>
      </w:del>
      <w:r w:rsidR="006B2779">
        <w:t xml:space="preserve">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w:t>
      </w:r>
      <w:del w:id="158" w:author="Mau, William" w:date="2019-05-01T14:47:00Z">
        <w:r w:rsidR="00582824" w:rsidRPr="003E05E6" w:rsidDel="0079126C">
          <w:rPr>
            <w:b/>
          </w:rPr>
          <w:delText>h</w:delText>
        </w:r>
      </w:del>
      <w:ins w:id="159" w:author="Mau, William" w:date="2019-05-01T14:47:00Z">
        <w:r w:rsidR="0079126C">
          <w:rPr>
            <w:b/>
          </w:rPr>
          <w:t>g</w:t>
        </w:r>
      </w:ins>
      <w:r w:rsidR="00582824" w:rsidRPr="00582824">
        <w:t>).</w:t>
      </w:r>
    </w:p>
    <w:p w14:paraId="39BB0D2D" w14:textId="77777777" w:rsidR="00E04C2E" w:rsidRDefault="00E04C2E" w:rsidP="00582824"/>
    <w:p w14:paraId="4845ED6E" w14:textId="486BB39E" w:rsidR="00915838" w:rsidRDefault="00915838" w:rsidP="00915838">
      <w:pPr>
        <w:pStyle w:val="Heading3"/>
      </w:pPr>
      <w:bookmarkStart w:id="160" w:name="_Toc8313435"/>
      <w:r>
        <w:t xml:space="preserve">Reactivation of DG and BLA Ensembles </w:t>
      </w:r>
      <w:r w:rsidR="00F95172">
        <w:t>d</w:t>
      </w:r>
      <w:r>
        <w:t>uring Fear Relapse</w:t>
      </w:r>
      <w:bookmarkEnd w:id="160"/>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 xml:space="preserve">We then measured c-Fos immunoreactivity and calculated overlap between the set of cells active during CFC </w:t>
      </w:r>
      <w:r w:rsidRPr="00582824">
        <w:lastRenderedPageBreak/>
        <w:t>(eYFP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w:t>
      </w:r>
      <w:r w:rsidR="00072274">
        <w:lastRenderedPageBreak/>
        <w:t xml:space="preserve">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61" w:name="_Toc8313436"/>
      <w:r>
        <w:t xml:space="preserve">Relapse-Associated </w:t>
      </w:r>
      <w:r w:rsidR="00F95172">
        <w:t xml:space="preserve">Longitudinal Population Dynamics </w:t>
      </w:r>
      <w:r w:rsidR="002E1076">
        <w:t>with Calcium Imaging</w:t>
      </w:r>
      <w:bookmarkEnd w:id="161"/>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w:t>
      </w:r>
      <w:r w:rsidRPr="00582824">
        <w:lastRenderedPageBreak/>
        <w:t>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62" w:name="_Toc8313437"/>
      <w:r>
        <w:t>Optogenetic Manipulation of Ensembles Controlling Fear Reinstatement and Relapse</w:t>
      </w:r>
      <w:bookmarkEnd w:id="162"/>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w:t>
      </w:r>
      <w:r w:rsidR="00582824" w:rsidRPr="00582824">
        <w:lastRenderedPageBreak/>
        <w:t>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lastRenderedPageBreak/>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63" w:name="_Toc8313438"/>
      <w:r>
        <w:t>Discussion</w:t>
      </w:r>
      <w:bookmarkEnd w:id="163"/>
    </w:p>
    <w:p w14:paraId="62EE22D6" w14:textId="2F4AE4C5" w:rsidR="008952D3" w:rsidRDefault="00097DF6" w:rsidP="00097DF6">
      <w:r>
        <w:tab/>
      </w:r>
      <w:r w:rsidR="008952D3">
        <w:t xml:space="preserve">The dynamic nature of fear memory expression constitutes a difficult problem for mitigating fear in the clinic: patients with fear-related disorders who have undergone </w:t>
      </w:r>
      <w:r w:rsidR="008952D3">
        <w:lastRenderedPageBreak/>
        <w:t>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7405C06B"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w:t>
      </w:r>
      <w:r>
        <w:lastRenderedPageBreak/>
        <w:t xml:space="preserve">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xml:space="preserve">, </w:t>
      </w:r>
      <w:r w:rsidR="006207FA">
        <w:lastRenderedPageBreak/>
        <w:t>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64" w:name="_Toc8313439"/>
      <w:bookmarkStart w:id="165" w:name="_Toc410040897"/>
      <w:r>
        <w:lastRenderedPageBreak/>
        <w:t>Chapter Three Figure List</w:t>
      </w:r>
      <w:bookmarkEnd w:id="164"/>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65"/>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6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66"/>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67" w:name="_Toc410040899"/>
      <w:r w:rsidRPr="007E52F4">
        <w:lastRenderedPageBreak/>
        <w:t xml:space="preserve">Figure </w:t>
      </w:r>
      <w:r>
        <w:t>3.</w:t>
      </w:r>
      <w:r w:rsidRPr="007E52F4">
        <w:t>3. Optical inhibition of the DG or BLA fear ensemble disrupts reinstated fear.</w:t>
      </w:r>
      <w:bookmarkEnd w:id="167"/>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68" w:name="_Toc410040900"/>
      <w:r w:rsidRPr="005F4F2D">
        <w:lastRenderedPageBreak/>
        <w:t xml:space="preserve">Figure </w:t>
      </w:r>
      <w:r>
        <w:t>S3.</w:t>
      </w:r>
      <w:r w:rsidRPr="005F4F2D">
        <w:t>1. Behavior in reinstatement paradigm.</w:t>
      </w:r>
      <w:bookmarkEnd w:id="168"/>
    </w:p>
    <w:p w14:paraId="454DEF5B" w14:textId="1D09A286" w:rsidR="005F4F2D" w:rsidRDefault="00FE513C" w:rsidP="00D159EB">
      <w:pPr>
        <w:tabs>
          <w:tab w:val="clear" w:pos="720"/>
        </w:tabs>
        <w:spacing w:line="240" w:lineRule="auto"/>
        <w:rPr>
          <w:rFonts w:eastAsiaTheme="majorEastAsia" w:cs="Times New Roman"/>
          <w:b/>
          <w:bCs/>
        </w:rPr>
      </w:pPr>
      <w:r>
        <w:rPr>
          <w:noProof/>
          <w:lang w:eastAsia="ko-KR"/>
        </w:rPr>
        <w:drawing>
          <wp:inline distT="0" distB="0" distL="0" distR="0" wp14:anchorId="15ACBCFC" wp14:editId="112D66E7">
            <wp:extent cx="4925497" cy="68865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1260" cy="6894632"/>
                    </a:xfrm>
                    <a:prstGeom prst="rect">
                      <a:avLst/>
                    </a:prstGeom>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lastRenderedPageBreak/>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6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69"/>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70" w:name="_Toc410040902"/>
      <w:r w:rsidRPr="00476B3B">
        <w:lastRenderedPageBreak/>
        <w:t xml:space="preserve">Figure </w:t>
      </w:r>
      <w:r>
        <w:t>S3.3</w:t>
      </w:r>
      <w:r w:rsidRPr="00476B3B">
        <w:t>. Cell registration examples.</w:t>
      </w:r>
      <w:bookmarkEnd w:id="170"/>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7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71"/>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72" w:name="_Toc410040904"/>
      <w:r w:rsidRPr="00476B3B">
        <w:lastRenderedPageBreak/>
        <w:t xml:space="preserve">Figure </w:t>
      </w:r>
      <w:r w:rsidR="00B307F0">
        <w:t>S3.</w:t>
      </w:r>
      <w:r>
        <w:t>5</w:t>
      </w:r>
      <w:r w:rsidRPr="00476B3B">
        <w:t>. Inhibition of BLA fear ensemble does not prevent reinstatement.</w:t>
      </w:r>
      <w:bookmarkEnd w:id="172"/>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73" w:name="_Toc410040905"/>
      <w:r>
        <w:lastRenderedPageBreak/>
        <w:t>Figure S3.6. Stimulation of BLA fear ensemble does not mimic reinstatement.</w:t>
      </w:r>
      <w:bookmarkEnd w:id="173"/>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74" w:name="_Toc410040906"/>
      <w:r w:rsidRPr="00476B3B">
        <w:lastRenderedPageBreak/>
        <w:t xml:space="preserve">Figure </w:t>
      </w:r>
      <w:r>
        <w:t>S3.7</w:t>
      </w:r>
      <w:r w:rsidRPr="00476B3B">
        <w:t>. Inhibition of the fear ensemble after extinction does not alter freezing behavior.</w:t>
      </w:r>
      <w:bookmarkEnd w:id="174"/>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75" w:name="_Toc8313440"/>
      <w:r w:rsidRPr="00AF478F">
        <w:lastRenderedPageBreak/>
        <w:t>CHAPTER 4</w:t>
      </w:r>
      <w:bookmarkEnd w:id="175"/>
    </w:p>
    <w:p w14:paraId="34D49938" w14:textId="4035A2F2" w:rsidR="00A32C6B" w:rsidRPr="00B82025" w:rsidRDefault="00BB6205" w:rsidP="00872A2C">
      <w:pPr>
        <w:pStyle w:val="Heading2"/>
      </w:pPr>
      <w:bookmarkStart w:id="176" w:name="_Toc8313441"/>
      <w:r w:rsidRPr="00B82025">
        <w:t xml:space="preserve">Discussion </w:t>
      </w:r>
      <w:r w:rsidR="00D30693">
        <w:t>overview</w:t>
      </w:r>
      <w:bookmarkEnd w:id="17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5D50CF67" w:rsidR="00C9148F" w:rsidRDefault="006A79DF" w:rsidP="00B82025">
      <w:pPr>
        <w:pStyle w:val="BUMainText"/>
      </w:pPr>
      <w:r>
        <w:tab/>
        <w:t xml:space="preserve">In Chapter One, I </w:t>
      </w:r>
      <w:r w:rsidR="00C17AE3">
        <w:t xml:space="preserve">described a handful of research </w:t>
      </w:r>
      <w:del w:id="177" w:author="Mau, William" w:date="2019-05-01T14:44:00Z">
        <w:r w:rsidR="00C17AE3" w:rsidDel="0079126C">
          <w:delText xml:space="preserve">focuses </w:delText>
        </w:r>
      </w:del>
      <w:ins w:id="178" w:author="Mau, William" w:date="2019-05-01T14:44:00Z">
        <w:r w:rsidR="0079126C">
          <w:t xml:space="preserve">topics </w:t>
        </w:r>
      </w:ins>
      <w:r w:rsidR="00C17AE3">
        <w:t xml:space="preserve">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79" w:name="_Toc8313442"/>
      <w:r>
        <w:t>Behavioral-timescale neural sequences support temporal associations</w:t>
      </w:r>
      <w:bookmarkEnd w:id="179"/>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715FF325" w:rsidR="009406DB" w:rsidRDefault="00D619B5" w:rsidP="00B82025">
      <w:pPr>
        <w:pStyle w:val="BUMainText"/>
      </w:pPr>
      <w:r>
        <w:lastRenderedPageBreak/>
        <w:tab/>
      </w:r>
      <w:r w:rsidR="009F3A8E">
        <w:t xml:space="preserve">Early work from his laboratory showed that the hippocampus is necessary for </w:t>
      </w:r>
      <w:del w:id="180" w:author="Mau, William" w:date="2019-05-01T14:44:00Z">
        <w:r w:rsidR="009F3A8E" w:rsidDel="0079126C">
          <w:delText>transitive inference</w:delText>
        </w:r>
      </w:del>
      <w:ins w:id="181" w:author="Mau, William" w:date="2019-05-01T14:44:00Z">
        <w:r w:rsidR="0079126C">
          <w:t>transitivity</w:t>
        </w:r>
      </w:ins>
      <w:r w:rsidR="009F3A8E">
        <w:t xml:space="preserv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w:t>
      </w:r>
      <w:del w:id="182" w:author="Mau, William" w:date="2019-05-01T14:44:00Z">
        <w:r w:rsidDel="0079126C">
          <w:delText>Transitive inference</w:delText>
        </w:r>
      </w:del>
      <w:ins w:id="183" w:author="Mau, William" w:date="2019-05-01T14:44:00Z">
        <w:r w:rsidR="0079126C">
          <w:t>Transitivity</w:t>
        </w:r>
      </w:ins>
      <w:r>
        <w:t xml:space="preserv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349B87C1"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06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Biology","id":"ITEM-3","issue":"10","issued":{"date-parts":[["2018"]]},"page":"1499-1508","title":"The Same Hippocampal CA1 Population Simultaneously Codes Temporal Information over Multiple Timescales","type":"article-journal","volume":"28"},"uris":["http://www.mendeley.com/documents/?uuid=f64d6ef3-6f17-311a-ac5d-54b276e0e9af"]},{"id":"ITEM-4","itemData":{"DOI":"10.7554/eLife.01982","ISSN":"2050-084X","PMID":"24668171","abstract":"Animals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8B1F34" w:rsidRPr="008B1F34">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E75CBBF"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rsidR="004D6EED">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Processing","type":"article-journal","volume":"26"},"uris":["http://www.mendeley.com/documents/?uuid=fe365e35-965d-4a7d-80e6-8321f1a7a161"]},{"id":"ITEM-4","itemData":{"ISSN":"0896-6273","PMID":"10939340","abstract":"We recorded from single neurons in the hippocampus and entorhinal cortex (EC) of rats to investigate the role of these structures in navigation and memory representation. Our results revealed two novel phenomena: first, many cells in CA1 and the EC fired at significantly different rates when the animal was in the same position depending on where the animal had come from or where it was going. Second, cells in deep layers of the EC, the targets of hippocampal outputs, appeared to represent the similarities between locations on spatially distinct trajectories through the environment. Our findings suggest that the hippocampus represents the animal's position in the context of a trajectory through space and that the EC represents regularities across different trajectories that could allow for generalization across experiences.","author":[{"dropping-particle":"","family":"Frank","given":"L M","non-dropping-particle":"","parse-names":false,"suffix":""},{"dropping-particle":"","family":"Brown","given":"E N","non-dropping-particle":"","parse-names":false,"suffix":""},{"dropping-particle":"","family":"Wilson","given":"M","non-dropping-particle":"","parse-names":false,"suffix":""}],"container-title":"Neuron","id":"ITEM-4","issue":"1","issued":{"date-parts":[["2000","7"]]},"page":"169-78","title":"Trajectory encoding in the hippocampus and entorhinal cortex.","type":"article-journal","volume":"27"},"uris":["http://www.mendeley.com/documents/?uuid=36d09916-fdc0-3772-b2a0-0e4f26af99ad"]}],"mendeley":{"formattedCitation":"(Ferbinteanu and Shapiro, 2003; Frank et al., 2000; Smith and Mizumori, 2006; Wood et al., 2000)","plainTextFormattedCitation":"(Ferbinteanu and Shapiro, 2003; Frank et al., 2000; Smith and Mizumori, 2006; Wood et al., 2000)","previouslyFormattedCitation":"(Ferbinteanu and Shapiro, 2003; Frank et al., 2000; Smith and Mizumori, 2006; Wood et al., 2000)"},"properties":{"noteIndex":0},"schema":"https://github.com/citation-style-language/schema/raw/master/csl-citation.json"}</w:instrText>
      </w:r>
      <w:r>
        <w:fldChar w:fldCharType="separate"/>
      </w:r>
      <w:r w:rsidR="004D6EED" w:rsidRPr="004D6EED">
        <w:rPr>
          <w:noProof/>
        </w:rPr>
        <w:t>(Ferbinteanu and Shapiro, 2003; Frank et al., 2000;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w:t>
      </w:r>
      <w:r w:rsidR="00FE39EE">
        <w:lastRenderedPageBreak/>
        <w:t xml:space="preserve">choices 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05691496"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84" w:name="_Toc8313443"/>
      <w:r>
        <w:t xml:space="preserve">Cell excitability </w:t>
      </w:r>
      <w:r w:rsidR="00EB6637">
        <w:t>support</w:t>
      </w:r>
      <w:r w:rsidR="004C64DF">
        <w:t>s</w:t>
      </w:r>
      <w:r w:rsidR="00C3423C">
        <w:t xml:space="preserve"> sequence formation</w:t>
      </w:r>
      <w:bookmarkEnd w:id="184"/>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subthreshold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88149B0"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85" w:name="_Toc8313444"/>
      <w:r>
        <w:t>Population “drift” underlies memory linking and sequence evolution</w:t>
      </w:r>
      <w:bookmarkEnd w:id="185"/>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9C6B135" w:rsidR="005F6957" w:rsidRDefault="005F6957" w:rsidP="007259ED">
      <w:pPr>
        <w:pStyle w:val="BUMainText"/>
      </w:pPr>
      <w:r>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306FC2">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Biology","id":"ITEM-2","issue":"10","issued":{"date-parts":[["2018"]]},"page":"1499-1508","title":"The Same Hippocampal CA1 Population Simultaneously Codes Temporal Information over Multiple Timescales","type":"article-journal","volume":"28"},"uris":["http://www.mendeley.com/documents/?uuid=f64d6ef3-6f17-311a-ac5d-54b276e0e9af"]},{"id":"ITEM-3","itemData":{"DOI":"10.7554/eLife.12247","ISSN":"2050-084X","PMID":"26682652","abstract":"The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306FC2">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306FC2">
        <w:rPr>
          <w:rFonts w:ascii="Cambria Math" w:hAnsi="Cambria Math" w:cs="Cambria Math"/>
        </w:rPr>
        <w:instrText>∼</w:instrText>
      </w:r>
      <w:r w:rsidR="00306FC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3258E13E"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8B1F3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ins w:id="186" w:author="Mau, William" w:date="2019-05-09T14:49:00Z">
        <w:r w:rsidR="00333636">
          <w:t>Regions that specialize in pattern separation through synaptic divergence (such as the dentate gyrus</w:t>
        </w:r>
      </w:ins>
      <w:ins w:id="187" w:author="Mau, William" w:date="2019-05-09T14:55:00Z">
        <w:r w:rsidR="00333636">
          <w:t>;</w:t>
        </w:r>
      </w:ins>
      <w:ins w:id="188" w:author="Mau, William" w:date="2019-05-09T14:50:00Z">
        <w:r w:rsidR="00333636">
          <w:t xml:space="preserve"> </w:t>
        </w:r>
      </w:ins>
      <w:ins w:id="189" w:author="Mau, William" w:date="2019-05-09T14:55:00Z">
        <w:r w:rsidR="00333636">
          <w:fldChar w:fldCharType="begin" w:fldLock="1"/>
        </w:r>
      </w:ins>
      <w:r w:rsidR="001D0D24">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Neurosciences","id":"ITEM-2","issue":"10","issued":{"date-parts":[["2011","10","1"]]},"page":"515-525","publisher":"Elsevier Current Trends","title":"Pattern separation in the hippocampus","type":"article-journal","volume":"34"},"uris":["http://www.mendeley.com/documents/?uuid=43a5fef0-d429-314b-92a4-ca13c56765a5"]}],"mendeley":{"formattedCitation":"(Treves and Rolls, 1994; Yassa and Stark, 2011)","manualFormatting":"Treves and Rolls, 1994; Yassa and Stark, 2011)","plainTextFormattedCitation":"(Treves and Rolls, 1994; Yassa and Stark, 2011)","previouslyFormattedCitation":"(Treves and Rolls, 1994; Yassa and Stark, 2011)"},"properties":{"noteIndex":0},"schema":"https://github.com/citation-style-language/schema/raw/master/csl-citation.json"}</w:instrText>
      </w:r>
      <w:r w:rsidR="00333636">
        <w:fldChar w:fldCharType="separate"/>
      </w:r>
      <w:del w:id="190" w:author="Mau, William" w:date="2019-05-09T14:55:00Z">
        <w:r w:rsidR="00333636" w:rsidRPr="00333636" w:rsidDel="00333636">
          <w:rPr>
            <w:noProof/>
          </w:rPr>
          <w:delText>(</w:delText>
        </w:r>
      </w:del>
      <w:r w:rsidR="00333636" w:rsidRPr="00333636">
        <w:rPr>
          <w:noProof/>
        </w:rPr>
        <w:t>Treves and Rolls, 1994; Yassa and Stark, 2011)</w:t>
      </w:r>
      <w:ins w:id="191" w:author="Mau, William" w:date="2019-05-09T14:55:00Z">
        <w:r w:rsidR="00333636">
          <w:fldChar w:fldCharType="end"/>
        </w:r>
      </w:ins>
      <w:r w:rsidR="005C185C">
        <w:t xml:space="preserve"> </w:t>
      </w:r>
      <w:ins w:id="192" w:author="Mau, William" w:date="2019-05-09T14:56:00Z">
        <w:r w:rsidR="00EF5ACB">
          <w:t xml:space="preserve">may </w:t>
        </w:r>
      </w:ins>
      <w:ins w:id="193" w:author="Mau, William" w:date="2019-05-09T16:17:00Z">
        <w:r w:rsidR="001D0D24">
          <w:t xml:space="preserve">be the underlying cause of population segregation </w:t>
        </w:r>
      </w:ins>
      <w:ins w:id="194" w:author="Mau, William" w:date="2019-05-09T16:19:00Z">
        <w:r w:rsidR="001D0D24">
          <w:t>in downstream regions such as CA1 and BLA</w:t>
        </w:r>
      </w:ins>
      <w:ins w:id="195" w:author="Mau, William" w:date="2019-05-09T16:21:00Z">
        <w:r w:rsidR="001D0D24">
          <w:t xml:space="preserve"> </w:t>
        </w:r>
        <w:r w:rsidR="001D0D24">
          <w:fldChar w:fldCharType="begin" w:fldLock="1"/>
        </w:r>
      </w:ins>
      <w:r w:rsidR="008313F0">
        <w:instrText>ADDIN CSL_CITATION {"citationItems":[{"id":"ITEM-1","itemData":{"DOI":"10.1038/ncomms4181","ISSN":"2041-1723","PMID":"24518986","abstract":"A recent model of the hippocampus predicts that the unique properties of the dentate gyrus allow for temporal separation of events. This temporal separation is accomplished in part through the continual generation of new neurons, which, due to a transient window of hyperexcitability, could allow for preferential encoding of information present during their development. Here we obtain in vivo electrophysiological recordings and identify a cell population exhibiting activity that is selective to single contexts when rats experience a long temporal separation between context exposures during training. This selectivity is attenuated as the temporal separation between context exposures is shortened and is further attenuated when neurogenesis is reduced. Our data reveal the existence of a temporal orthogonalizing neuronal code within the dentate gyrus, a hallmark feature of episodic memory.","author":[{"dropping-particle":"","family":"Rangel","given":"L.M.","non-dropping-particle":"","parse-names":false,"suffix":""},{"dropping-particle":"","family":"Alexander","given":"A.S.","non-dropping-particle":"","parse-names":false,"suffix":""},{"dropping-particle":"","family":"Aimone","given":"J.B.","non-dropping-particle":"","parse-names":false,"suffix":""},{"dropping-particle":"","family":"Wiles","given":"J.","non-dropping-particle":"","parse-names":false,"suffix":""},{"dropping-particle":"","family":"Gage","given":"F.H.","non-dropping-particle":"","parse-names":false,"suffix":""},{"dropping-particle":"","family":"Chiba","given":"A.A.","non-dropping-particle":"","parse-names":false,"suffix":""},{"dropping-particle":"","family":"Quinn","given":"L.K.","non-dropping-particle":"","parse-names":false,"suffix":""}],"container-title":"Nature Communications","id":"ITEM-1","issue":"1","issued":{"date-parts":[["2014","12","12"]]},"page":"3181","title":"Temporally selective contextual encoding in the dentate gyrus of the hippocampus","type":"article-journal","volume":"5"},"uris":["http://www.mendeley.com/documents/?uuid=9eaee84c-5b8a-344b-aaa2-28538dc5a301"]}],"mendeley":{"formattedCitation":"(Rangel et al., 2014)","plainTextFormattedCitation":"(Rangel et al., 2014)","previouslyFormattedCitation":"(Rangel et al., 2014)"},"properties":{"noteIndex":0},"schema":"https://github.com/citation-style-language/schema/raw/master/csl-citation.json"}</w:instrText>
      </w:r>
      <w:r w:rsidR="001D0D24">
        <w:fldChar w:fldCharType="separate"/>
      </w:r>
      <w:r w:rsidR="001D0D24" w:rsidRPr="001D0D24">
        <w:rPr>
          <w:noProof/>
        </w:rPr>
        <w:t>(Rangel et al., 2014)</w:t>
      </w:r>
      <w:ins w:id="196" w:author="Mau, William" w:date="2019-05-09T16:21:00Z">
        <w:r w:rsidR="001D0D24">
          <w:fldChar w:fldCharType="end"/>
        </w:r>
      </w:ins>
      <w:ins w:id="197" w:author="Mau, William" w:date="2019-05-09T16:19:00Z">
        <w:r w:rsidR="001D0D24">
          <w:t xml:space="preserve">. </w:t>
        </w:r>
      </w:ins>
    </w:p>
    <w:p w14:paraId="60C1B555" w14:textId="37F47B42"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w:t>
      </w:r>
      <w:r w:rsidR="003B08E0">
        <w:lastRenderedPageBreak/>
        <w:t xml:space="preserve">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w:t>
      </w:r>
      <w:del w:id="198" w:author="Mau, William" w:date="2019-05-01T14:46:00Z">
        <w:r w:rsidR="006412ED" w:rsidDel="0079126C">
          <w:delText xml:space="preserve">gains </w:delText>
        </w:r>
      </w:del>
      <w:ins w:id="199" w:author="Mau, William" w:date="2019-05-01T14:46:00Z">
        <w:r w:rsidR="0079126C">
          <w:t xml:space="preserve">increases </w:t>
        </w:r>
      </w:ins>
      <w:r w:rsidR="006412ED">
        <w:t xml:space="preserve">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1D0442F4" w14:textId="77777777" w:rsidR="008313F0"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lastRenderedPageBreak/>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p>
    <w:p w14:paraId="4A2A2805" w14:textId="0D392EC6" w:rsidR="00BF34BD" w:rsidRPr="00C3423C" w:rsidRDefault="008313F0" w:rsidP="00280E42">
      <w:pPr>
        <w:pStyle w:val="BUMainText"/>
      </w:pPr>
      <w:r>
        <w:tab/>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w:t>
      </w:r>
      <w:ins w:id="200" w:author="Mau, William" w:date="2019-05-09T16:51:00Z">
        <w:r w:rsidR="00CB6B4E">
          <w:t xml:space="preserve">In CA3, nicotinic receptors could modulate plasticity by enhancing incoming information from upstream regions </w:t>
        </w:r>
        <w:r w:rsidR="00CB6B4E">
          <w:fldChar w:fldCharType="begin" w:fldLock="1"/>
        </w:r>
        <w:r w:rsidR="00CB6B4E">
          <w:instrText>ADDIN CSL_CITATION {"citationItems":[{"id":"ITEM-1","itemData":{"DOI":"10.1111/j.1460-9568.2005.04316.x","ISSN":"0953816X","author":[{"dropping-particle":"","family":"Giocomo","given":"Lisa M.","non-dropping-particle":"","parse-names":false,"suffix":""},{"dropping-particle":"","family":"Hasselmo","given":"Michael E.","non-dropping-particle":"","parse-names":false,"suffix":""}],"container-title":"European Journal of Neuroscience","id":"ITEM-1","issue":"6","issued":{"date-parts":[["2005","9","27"]]},"page":"1349-1356","publisher":"John Wiley &amp; Sons, Ltd (10.1111)","title":"Nicotinic modulation of glutamatergic synaptic transmission in region CA3 of the hippocampus","type":"article-journal","volume":"22"},"uris":["http://www.mendeley.com/documents/?uuid=038d2624-c106-3448-b933-f52402af2f61"]}],"mendeley":{"formattedCitation":"(Giocomo and Hasselmo, 2005)","plainTextFormattedCitation":"(Giocomo and Hasselmo, 2005)","previouslyFormattedCitation":"(Giocomo and Hasselmo, 2005)"},"properties":{"noteIndex":0},"schema":"https://github.com/citation-style-language/schema/raw/master/csl-citation.json"}</w:instrText>
        </w:r>
        <w:r w:rsidR="00CB6B4E">
          <w:fldChar w:fldCharType="separate"/>
        </w:r>
        <w:r w:rsidR="00CB6B4E" w:rsidRPr="008313F0">
          <w:rPr>
            <w:noProof/>
          </w:rPr>
          <w:t>(Giocomo and Hasselmo, 2005)</w:t>
        </w:r>
        <w:r w:rsidR="00CB6B4E">
          <w:fldChar w:fldCharType="end"/>
        </w:r>
        <w:r w:rsidR="00CB6B4E">
          <w:t>. Acetylcholine, through pacing the hippocampal theta rhythm, could temporally regulate intrinsic (CA3) and extrinsic (entorhinal) at different phases of theta for subsequent synaptic potentiation</w:t>
        </w:r>
      </w:ins>
      <w:ins w:id="201" w:author="Mau, William" w:date="2019-05-09T16:52:00Z">
        <w:r w:rsidR="00CB6B4E">
          <w:t xml:space="preserve"> in CA1</w:t>
        </w:r>
      </w:ins>
      <w:ins w:id="202" w:author="Mau, William" w:date="2019-05-09T16:51:00Z">
        <w:r w:rsidR="00CB6B4E">
          <w:t xml:space="preserve"> </w:t>
        </w:r>
        <w:r w:rsidR="00CB6B4E">
          <w:fldChar w:fldCharType="begin" w:fldLock="1"/>
        </w:r>
        <w:r w:rsidR="00CB6B4E">
          <w:instrText>ADDIN CSL_CITATION {"citationItems":[{"id":"ITEM-1","itemData":{"DOI":"10.1016/J.CONB.2006.09.002","ISSN":"0959-4388","abstract":"Pharmacological data clearly indicate that both muscarinic and nicotinic acetylcholine receptors have a role in the encoding of new memories. Localized lesions and antagonist infusions demonstrate the anatomical locus of these cholinergic effects, and computational modeling links the function of cholinergic modulation to specific cellular effects within these regions. Acetylcholine has been shown to increase the strength of afferent input relative to feedback, to contribute to theta rhythm oscillations, activate intrinsic mechanisms for persistent spiking, and increase the modification of synapses. These effects might enhance different types of encoding in different cortical structures. In particular, the effects in entorhinal and perirhinal cortex and hippocampus might be important for encoding new episodic memories.","author":[{"dropping-particle":"","family":"Hasselmo","given":"Michael E","non-dropping-particle":"","parse-names":false,"suffix":""}],"container-title":"Current Opinion in Neurobiology","id":"ITEM-1","issue":"6","issued":{"date-parts":[["2006","12","1"]]},"page":"710-715","publisher":"Elsevier Current Trends","title":"The role of acetylcholine in learning and memory","type":"article-journal","volume":"16"},"uris":["http://www.mendeley.com/documents/?uuid=c8ae370d-87c2-32d4-a55e-6e81906f4712"]}],"mendeley":{"formattedCitation":"(Hasselmo, 2006)","plainTextFormattedCitation":"(Hasselmo, 2006)"},"properties":{"noteIndex":0},"schema":"https://github.com/citation-style-language/schema/raw/master/csl-citation.json"}</w:instrText>
        </w:r>
        <w:r w:rsidR="00CB6B4E">
          <w:fldChar w:fldCharType="separate"/>
        </w:r>
        <w:r w:rsidR="00CB6B4E" w:rsidRPr="00CB6B4E">
          <w:rPr>
            <w:noProof/>
          </w:rPr>
          <w:t>(Hasselmo, 2006)</w:t>
        </w:r>
        <w:r w:rsidR="00CB6B4E">
          <w:fldChar w:fldCharType="end"/>
        </w:r>
        <w:r w:rsidR="00CB6B4E">
          <w:t xml:space="preserve">. </w:t>
        </w:r>
      </w:ins>
      <w:r w:rsidR="00B44A94">
        <w:t xml:space="preserve">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w:t>
      </w:r>
      <w:r w:rsidR="00FA183A">
        <w:lastRenderedPageBreak/>
        <w:t xml:space="preserve">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203" w:name="_Toc8313445"/>
      <w:r>
        <w:t xml:space="preserve">Theta sequences and replay-associated consolidation </w:t>
      </w:r>
      <w:r w:rsidR="00C3423C">
        <w:t>maintain</w:t>
      </w:r>
      <w:r>
        <w:t xml:space="preserve"> behavioral-timescale sequences</w:t>
      </w:r>
      <w:bookmarkEnd w:id="203"/>
      <w:r w:rsidR="006F1E25">
        <w:tab/>
      </w:r>
    </w:p>
    <w:p w14:paraId="6A1A53DC" w14:textId="0FF266C4"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w:t>
      </w:r>
      <w:r w:rsidR="00B215E4">
        <w:lastRenderedPageBreak/>
        <w:t xml:space="preserve">situations devoid of spatial cues that nevertheless persisted across days </w:t>
      </w:r>
      <w:r w:rsidR="00B215E4">
        <w:fldChar w:fldCharType="begin" w:fldLock="1"/>
      </w:r>
      <w:r w:rsidR="00306FC2">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Biology","id":"ITEM-1","issue":"10","issued":{"date-parts":[["2018"]]},"page":"1499-1508","title":"The Same Hippocampal CA1 Population Simultaneously Codes Temporal Information over Multiple Timescales","type":"article-journal","volume":"28"},"uris":["http://www.mendeley.com/documents/?uuid=f64d6ef3-6f17-311a-ac5d-54b276e0e9af"]}],"mendeley":{"formattedCitation":"(Mau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w:t>
      </w:r>
      <w:r w:rsidR="00ED438C">
        <w:lastRenderedPageBreak/>
        <w:t xml:space="preserve">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 xml:space="preserve">(Farooq and Dragoi, </w:t>
      </w:r>
      <w:r w:rsidR="00A11411" w:rsidRPr="00A11411">
        <w:rPr>
          <w:noProof/>
        </w:rPr>
        <w:lastRenderedPageBreak/>
        <w:t>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w:t>
      </w:r>
      <w:r w:rsidR="00C00B85">
        <w:lastRenderedPageBreak/>
        <w:t xml:space="preserve">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204" w:name="_Toc8313446"/>
      <w:r>
        <w:t>Concluding remarks</w:t>
      </w:r>
      <w:bookmarkEnd w:id="204"/>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w:t>
      </w:r>
      <w:r w:rsidR="00412410">
        <w:lastRenderedPageBreak/>
        <w:t xml:space="preserve">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205" w:name="_Toc8313447"/>
      <w:r>
        <w:lastRenderedPageBreak/>
        <w:t>BIBLIOGRAPHY</w:t>
      </w:r>
      <w:bookmarkEnd w:id="205"/>
    </w:p>
    <w:p w14:paraId="2DBC2B44" w14:textId="7404C19E" w:rsidR="00CB6B4E" w:rsidRPr="00CB6B4E" w:rsidRDefault="00942D3B" w:rsidP="00CB6B4E">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CB6B4E" w:rsidRPr="00CB6B4E">
        <w:rPr>
          <w:rFonts w:cs="Times New Roman"/>
          <w:noProof/>
        </w:rPr>
        <w:t xml:space="preserve">Abdou, K., Shehata, M., Choko, K., Nishizono, H., Matsuo, M., Muramatsu, S., and Inokuchi, K. (2018). Synapse-specific representation of the identity of overlapping memory engrams. Science (80-. ). </w:t>
      </w:r>
      <w:r w:rsidR="00CB6B4E" w:rsidRPr="00CB6B4E">
        <w:rPr>
          <w:rFonts w:cs="Times New Roman"/>
          <w:i/>
          <w:iCs/>
          <w:noProof/>
        </w:rPr>
        <w:t>360</w:t>
      </w:r>
      <w:r w:rsidR="00CB6B4E" w:rsidRPr="00CB6B4E">
        <w:rPr>
          <w:rFonts w:cs="Times New Roman"/>
          <w:noProof/>
        </w:rPr>
        <w:t>, 1227–1231.</w:t>
      </w:r>
    </w:p>
    <w:p w14:paraId="26D48D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Adolphs, R., Tranel, D., Damasio, H., and Damasio, A. (1994). Impaired recognition of emotion in facial expressions following bilateral damage to the human amygdala. Nature </w:t>
      </w:r>
      <w:r w:rsidRPr="00CB6B4E">
        <w:rPr>
          <w:rFonts w:cs="Times New Roman"/>
          <w:i/>
          <w:iCs/>
          <w:noProof/>
        </w:rPr>
        <w:t>372</w:t>
      </w:r>
      <w:r w:rsidRPr="00CB6B4E">
        <w:rPr>
          <w:rFonts w:cs="Times New Roman"/>
          <w:noProof/>
        </w:rPr>
        <w:t>, 669–672.</w:t>
      </w:r>
    </w:p>
    <w:p w14:paraId="433A7C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Ahmed, O.J., and Mehta, M.R. (2009). The hippocampal rate code: anatomy, physiology and theory. Trends Neurosci. </w:t>
      </w:r>
      <w:r w:rsidRPr="00CB6B4E">
        <w:rPr>
          <w:rFonts w:cs="Times New Roman"/>
          <w:i/>
          <w:iCs/>
          <w:noProof/>
        </w:rPr>
        <w:t>32</w:t>
      </w:r>
      <w:r w:rsidRPr="00CB6B4E">
        <w:rPr>
          <w:rFonts w:cs="Times New Roman"/>
          <w:noProof/>
        </w:rPr>
        <w:t>, 329–338.</w:t>
      </w:r>
    </w:p>
    <w:p w14:paraId="35B5E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Ahn, J.-R., Lee, H.-W., and Lee, I. (2019). Rhythmic Pruning of Perceptual Noise for Object Representation in the Hippocampus and Perirhinal Cortex in Rats. Cell Rep. </w:t>
      </w:r>
      <w:r w:rsidRPr="00CB6B4E">
        <w:rPr>
          <w:rFonts w:cs="Times New Roman"/>
          <w:i/>
          <w:iCs/>
          <w:noProof/>
        </w:rPr>
        <w:t>26</w:t>
      </w:r>
      <w:r w:rsidRPr="00CB6B4E">
        <w:rPr>
          <w:rFonts w:cs="Times New Roman"/>
          <w:noProof/>
        </w:rPr>
        <w:t>, 2362-2376.e4.</w:t>
      </w:r>
    </w:p>
    <w:p w14:paraId="1FABB6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Allen, T.A., Salz, D.M., McKenzie, S., and Fortin, N.J. (2016). Nonspatial sequence coding in CA1 neurons. J. Neurosci. </w:t>
      </w:r>
      <w:r w:rsidRPr="00CB6B4E">
        <w:rPr>
          <w:rFonts w:cs="Times New Roman"/>
          <w:i/>
          <w:iCs/>
          <w:noProof/>
        </w:rPr>
        <w:t>36</w:t>
      </w:r>
      <w:r w:rsidRPr="00CB6B4E">
        <w:rPr>
          <w:rFonts w:cs="Times New Roman"/>
          <w:noProof/>
        </w:rPr>
        <w:t>, 1547–1563.</w:t>
      </w:r>
    </w:p>
    <w:p w14:paraId="198BA4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Amaral, D.G., Dolorfo, C., and Alvarez-Royo, P. (1991). Organization of CA1 projections to the subiculum: A PHA-L analysis in the rat. Hippocampus </w:t>
      </w:r>
      <w:r w:rsidRPr="00CB6B4E">
        <w:rPr>
          <w:rFonts w:cs="Times New Roman"/>
          <w:i/>
          <w:iCs/>
          <w:noProof/>
        </w:rPr>
        <w:t>1</w:t>
      </w:r>
      <w:r w:rsidRPr="00CB6B4E">
        <w:rPr>
          <w:rFonts w:cs="Times New Roman"/>
          <w:noProof/>
        </w:rPr>
        <w:t>, 415–435.</w:t>
      </w:r>
    </w:p>
    <w:p w14:paraId="1D3A340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Ang, C.W., Carlson, G.C., and Coulter, D.A. (2005). Hippocampal CA1 Circuitry Dynamically Gates Direct Cortical Inputs Preferentially at Theta Frequencies. J. Neurosci. </w:t>
      </w:r>
      <w:r w:rsidRPr="00CB6B4E">
        <w:rPr>
          <w:rFonts w:cs="Times New Roman"/>
          <w:i/>
          <w:iCs/>
          <w:noProof/>
        </w:rPr>
        <w:t>19</w:t>
      </w:r>
      <w:r w:rsidRPr="00CB6B4E">
        <w:rPr>
          <w:rFonts w:cs="Times New Roman"/>
          <w:noProof/>
        </w:rPr>
        <w:t>, 274–287.</w:t>
      </w:r>
    </w:p>
    <w:p w14:paraId="5CEBCC6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Aronov, D., Nevers, R., and Tank, D.W. (2017). Mapping of a non-spatial dimension by the hippocampal–entorhinal circuit. Nature </w:t>
      </w:r>
      <w:r w:rsidRPr="00CB6B4E">
        <w:rPr>
          <w:rFonts w:cs="Times New Roman"/>
          <w:i/>
          <w:iCs/>
          <w:noProof/>
        </w:rPr>
        <w:t>543</w:t>
      </w:r>
      <w:r w:rsidRPr="00CB6B4E">
        <w:rPr>
          <w:rFonts w:cs="Times New Roman"/>
          <w:noProof/>
        </w:rPr>
        <w:t>, 719–722.</w:t>
      </w:r>
    </w:p>
    <w:p w14:paraId="5D0EA5E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Atherton, L.A., Dupret, D., and Mellor, J.R. (2015). Memory trace replay: the shaping of memory consolidation by neuromodulation. Trends Neurosci. </w:t>
      </w:r>
      <w:r w:rsidRPr="00CB6B4E">
        <w:rPr>
          <w:rFonts w:cs="Times New Roman"/>
          <w:i/>
          <w:iCs/>
          <w:noProof/>
        </w:rPr>
        <w:t>38</w:t>
      </w:r>
      <w:r w:rsidRPr="00CB6B4E">
        <w:rPr>
          <w:rFonts w:cs="Times New Roman"/>
          <w:noProof/>
        </w:rPr>
        <w:t>, 560–570.</w:t>
      </w:r>
    </w:p>
    <w:p w14:paraId="15FE5D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Attardo, A., Fitzgerald, J.E., and Schnitzer, M.J. (2015). Impermanence of dendritic spines in live adult CA1 hippocampus. Nature </w:t>
      </w:r>
      <w:r w:rsidRPr="00CB6B4E">
        <w:rPr>
          <w:rFonts w:cs="Times New Roman"/>
          <w:i/>
          <w:iCs/>
          <w:noProof/>
        </w:rPr>
        <w:t>523</w:t>
      </w:r>
      <w:r w:rsidRPr="00CB6B4E">
        <w:rPr>
          <w:rFonts w:cs="Times New Roman"/>
          <w:noProof/>
        </w:rPr>
        <w:t>, 592–596.</w:t>
      </w:r>
    </w:p>
    <w:p w14:paraId="5A4CB9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Bangasser, D.A., Waxler, D.E., Santollo, J., and Shors, T.J. (2006). Trace conditioning and the hippocampus: the importance of contiguity. J. Neurosci. </w:t>
      </w:r>
      <w:r w:rsidRPr="00CB6B4E">
        <w:rPr>
          <w:rFonts w:cs="Times New Roman"/>
          <w:i/>
          <w:iCs/>
          <w:noProof/>
        </w:rPr>
        <w:t>26</w:t>
      </w:r>
      <w:r w:rsidRPr="00CB6B4E">
        <w:rPr>
          <w:rFonts w:cs="Times New Roman"/>
          <w:noProof/>
        </w:rPr>
        <w:t>, 8702–8706.</w:t>
      </w:r>
    </w:p>
    <w:p w14:paraId="4C8259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Bellmund, J.L.S., Gärdenfors, P., Moser, E.I., and Doeller, C.F. (2018). Navigating cognition: Spatial codes for human thinking. Science </w:t>
      </w:r>
      <w:r w:rsidRPr="00CB6B4E">
        <w:rPr>
          <w:rFonts w:cs="Times New Roman"/>
          <w:i/>
          <w:iCs/>
          <w:noProof/>
        </w:rPr>
        <w:t>362</w:t>
      </w:r>
      <w:r w:rsidRPr="00CB6B4E">
        <w:rPr>
          <w:rFonts w:cs="Times New Roman"/>
          <w:noProof/>
        </w:rPr>
        <w:t>, eaat6766.</w:t>
      </w:r>
    </w:p>
    <w:p w14:paraId="3FB163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CB6B4E">
        <w:rPr>
          <w:rFonts w:cs="Times New Roman"/>
          <w:i/>
          <w:iCs/>
          <w:noProof/>
        </w:rPr>
        <w:t>183</w:t>
      </w:r>
      <w:r w:rsidRPr="00CB6B4E">
        <w:rPr>
          <w:rFonts w:cs="Times New Roman"/>
          <w:noProof/>
        </w:rPr>
        <w:t>, 265–276.</w:t>
      </w:r>
    </w:p>
    <w:p w14:paraId="13437F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Bi, G.Q., and Poo, M.M. (1998). Synaptic modifications in cultured hippocampal neurons: dependence on spike timing, synaptic strength, and postsynaptic cell type. J. Neurosci. </w:t>
      </w:r>
      <w:r w:rsidRPr="00CB6B4E">
        <w:rPr>
          <w:rFonts w:cs="Times New Roman"/>
          <w:i/>
          <w:iCs/>
          <w:noProof/>
        </w:rPr>
        <w:t>18</w:t>
      </w:r>
      <w:r w:rsidRPr="00CB6B4E">
        <w:rPr>
          <w:rFonts w:cs="Times New Roman"/>
          <w:noProof/>
        </w:rPr>
        <w:t>, 10464–10472.</w:t>
      </w:r>
    </w:p>
    <w:p w14:paraId="1F89609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Bito, H., Deisseroth, K., and Tsien, R.W. (1996). CREB Phosphorylation and Dephosphorylation: A Ca2+- and Stimulus Duration–Dependent Switch for Hippocampal Gene Expression. Cell </w:t>
      </w:r>
      <w:r w:rsidRPr="00CB6B4E">
        <w:rPr>
          <w:rFonts w:cs="Times New Roman"/>
          <w:i/>
          <w:iCs/>
          <w:noProof/>
        </w:rPr>
        <w:t>87</w:t>
      </w:r>
      <w:r w:rsidRPr="00CB6B4E">
        <w:rPr>
          <w:rFonts w:cs="Times New Roman"/>
          <w:noProof/>
        </w:rPr>
        <w:t>, 1203–1214.</w:t>
      </w:r>
    </w:p>
    <w:p w14:paraId="744C3BC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Grienberger, C., Vaidya, S.P., Milstein, A.D., Macklin, J.J., Suh, J., Tonegawa, S., and Magee, J.C. (2015). Conjunctive input processing drives feature selectivity in hippocampal CA1 neurons. Nat. Neurosci. </w:t>
      </w:r>
      <w:r w:rsidRPr="00CB6B4E">
        <w:rPr>
          <w:rFonts w:cs="Times New Roman"/>
          <w:i/>
          <w:iCs/>
          <w:noProof/>
        </w:rPr>
        <w:t>18</w:t>
      </w:r>
      <w:r w:rsidRPr="00CB6B4E">
        <w:rPr>
          <w:rFonts w:cs="Times New Roman"/>
          <w:noProof/>
        </w:rPr>
        <w:t>, 1133–1142.</w:t>
      </w:r>
    </w:p>
    <w:p w14:paraId="2B9E2BD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Bittner, K.C., Milstein, A.D., Grienberger, C., Romani, S., and Magee, J.C. (2017). Behavioral time scale synaptic plasticity underlies CA1 place fields. Science (80-. ). </w:t>
      </w:r>
      <w:r w:rsidRPr="00CB6B4E">
        <w:rPr>
          <w:rFonts w:cs="Times New Roman"/>
          <w:i/>
          <w:iCs/>
          <w:noProof/>
        </w:rPr>
        <w:t>357</w:t>
      </w:r>
      <w:r w:rsidRPr="00CB6B4E">
        <w:rPr>
          <w:rFonts w:cs="Times New Roman"/>
          <w:noProof/>
        </w:rPr>
        <w:t>, 1033–1036.</w:t>
      </w:r>
    </w:p>
    <w:p w14:paraId="6E04BC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 V, and Lomo, T. (1973). Long-lasting potentiation of synaptic transmission in the dentate area of the anaesthetized rabbit following stimulation of the perforant path. J. Physiol. </w:t>
      </w:r>
      <w:r w:rsidRPr="00CB6B4E">
        <w:rPr>
          <w:rFonts w:cs="Times New Roman"/>
          <w:i/>
          <w:iCs/>
          <w:noProof/>
        </w:rPr>
        <w:t>232</w:t>
      </w:r>
      <w:r w:rsidRPr="00CB6B4E">
        <w:rPr>
          <w:rFonts w:cs="Times New Roman"/>
          <w:noProof/>
        </w:rPr>
        <w:t>, 331–356.</w:t>
      </w:r>
    </w:p>
    <w:p w14:paraId="46B9F1E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Bliss, T.V.P., and Collingridge, G.L. (1993). A synaptic model of memory: long-term potentiation in the hippocampus. Nature </w:t>
      </w:r>
      <w:r w:rsidRPr="00CB6B4E">
        <w:rPr>
          <w:rFonts w:cs="Times New Roman"/>
          <w:i/>
          <w:iCs/>
          <w:noProof/>
        </w:rPr>
        <w:t>361</w:t>
      </w:r>
      <w:r w:rsidRPr="00CB6B4E">
        <w:rPr>
          <w:rFonts w:cs="Times New Roman"/>
          <w:noProof/>
        </w:rPr>
        <w:t>, 31–39.</w:t>
      </w:r>
    </w:p>
    <w:p w14:paraId="668304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Bocchio, M., Nabavi, S., and Capogna, M. (2017). Synaptic Plasticity, Engrams, and Network Oscillations in Amygdala Circuits for Storage and Retrieval of Emotional Memories. Neuron </w:t>
      </w:r>
      <w:r w:rsidRPr="00CB6B4E">
        <w:rPr>
          <w:rFonts w:cs="Times New Roman"/>
          <w:i/>
          <w:iCs/>
          <w:noProof/>
        </w:rPr>
        <w:t>94</w:t>
      </w:r>
      <w:r w:rsidRPr="00CB6B4E">
        <w:rPr>
          <w:rFonts w:cs="Times New Roman"/>
          <w:noProof/>
        </w:rPr>
        <w:t>, 731–743.</w:t>
      </w:r>
    </w:p>
    <w:p w14:paraId="4B4D1E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Bontempi, B., Laurent-Demir, C., Destrade, C., and Jaffard, R. (1999). Time-dependent reorganization of brain circuitry underlying long-term memory storage. Nature </w:t>
      </w:r>
      <w:r w:rsidRPr="00CB6B4E">
        <w:rPr>
          <w:rFonts w:cs="Times New Roman"/>
          <w:i/>
          <w:iCs/>
          <w:noProof/>
        </w:rPr>
        <w:t>400</w:t>
      </w:r>
      <w:r w:rsidRPr="00CB6B4E">
        <w:rPr>
          <w:rFonts w:cs="Times New Roman"/>
          <w:noProof/>
        </w:rPr>
        <w:t>, 671–675.</w:t>
      </w:r>
    </w:p>
    <w:p w14:paraId="68A6D6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Bogaard, A.R., Libby, C.P., Connerney, M.A., Gupta, K., and Hasselmo, M.E. (2011). Reduction of Theta Rhythm Dissociates Grid Cell Spatial Periodicity from Directional Tuning. Science (80-. ). </w:t>
      </w:r>
      <w:r w:rsidRPr="00CB6B4E">
        <w:rPr>
          <w:rFonts w:cs="Times New Roman"/>
          <w:i/>
          <w:iCs/>
          <w:noProof/>
        </w:rPr>
        <w:t>332</w:t>
      </w:r>
      <w:r w:rsidRPr="00CB6B4E">
        <w:rPr>
          <w:rFonts w:cs="Times New Roman"/>
          <w:noProof/>
        </w:rPr>
        <w:t>, 595–599.</w:t>
      </w:r>
    </w:p>
    <w:p w14:paraId="6371D7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Brandon, M.P., Koenig, J., Leutgeb, J.K., and Leutgeb, S. (2014). New and distinct hippocampal place codes are generated in a new environment during septal inactivation. Neuron </w:t>
      </w:r>
      <w:r w:rsidRPr="00CB6B4E">
        <w:rPr>
          <w:rFonts w:cs="Times New Roman"/>
          <w:i/>
          <w:iCs/>
          <w:noProof/>
        </w:rPr>
        <w:t>82</w:t>
      </w:r>
      <w:r w:rsidRPr="00CB6B4E">
        <w:rPr>
          <w:rFonts w:cs="Times New Roman"/>
          <w:noProof/>
        </w:rPr>
        <w:t>, 789.</w:t>
      </w:r>
    </w:p>
    <w:p w14:paraId="215AB6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Bunsey, M., and Eichenbaum, H. (1996). Conservation of hippocampal memory function in rats and humans. Nature </w:t>
      </w:r>
      <w:r w:rsidRPr="00CB6B4E">
        <w:rPr>
          <w:rFonts w:cs="Times New Roman"/>
          <w:i/>
          <w:iCs/>
          <w:noProof/>
        </w:rPr>
        <w:t>379</w:t>
      </w:r>
      <w:r w:rsidRPr="00CB6B4E">
        <w:rPr>
          <w:rFonts w:cs="Times New Roman"/>
          <w:noProof/>
        </w:rPr>
        <w:t>, 255–257.</w:t>
      </w:r>
    </w:p>
    <w:p w14:paraId="300891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Burwell, R.D., and Amaral, D.G. (1998). Cortical afferents of the perirhinal, postrhinal, and entorhinal cortices of the rat. J. Comp. Neurol. </w:t>
      </w:r>
      <w:r w:rsidRPr="00CB6B4E">
        <w:rPr>
          <w:rFonts w:cs="Times New Roman"/>
          <w:i/>
          <w:iCs/>
          <w:noProof/>
        </w:rPr>
        <w:t>398</w:t>
      </w:r>
      <w:r w:rsidRPr="00CB6B4E">
        <w:rPr>
          <w:rFonts w:cs="Times New Roman"/>
          <w:noProof/>
        </w:rPr>
        <w:t>, 179–205.</w:t>
      </w:r>
    </w:p>
    <w:p w14:paraId="53BE2E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Buzsáki, G. (2002). Theta oscillations in the hippocampus. Neuron </w:t>
      </w:r>
      <w:r w:rsidRPr="00CB6B4E">
        <w:rPr>
          <w:rFonts w:cs="Times New Roman"/>
          <w:i/>
          <w:iCs/>
          <w:noProof/>
        </w:rPr>
        <w:t>33</w:t>
      </w:r>
      <w:r w:rsidRPr="00CB6B4E">
        <w:rPr>
          <w:rFonts w:cs="Times New Roman"/>
          <w:noProof/>
        </w:rPr>
        <w:t>, 325–340.</w:t>
      </w:r>
    </w:p>
    <w:p w14:paraId="41FF2C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(2006). Rhythms of the Brain (New York, NY, US: Oxford University Press).</w:t>
      </w:r>
    </w:p>
    <w:p w14:paraId="756C38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(2015). Hippocampal sharp wave-ripple: A cognitive biomarker for episodic memory and planning. Hippocampus </w:t>
      </w:r>
      <w:r w:rsidRPr="00CB6B4E">
        <w:rPr>
          <w:rFonts w:cs="Times New Roman"/>
          <w:i/>
          <w:iCs/>
          <w:noProof/>
        </w:rPr>
        <w:t>25</w:t>
      </w:r>
      <w:r w:rsidRPr="00CB6B4E">
        <w:rPr>
          <w:rFonts w:cs="Times New Roman"/>
          <w:noProof/>
        </w:rPr>
        <w:t>, 1073–1188.</w:t>
      </w:r>
    </w:p>
    <w:p w14:paraId="53C51D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Llinás, R. (2017). Space and time in the brain. Science (80-. ). </w:t>
      </w:r>
      <w:r w:rsidRPr="00CB6B4E">
        <w:rPr>
          <w:rFonts w:cs="Times New Roman"/>
          <w:i/>
          <w:iCs/>
          <w:noProof/>
        </w:rPr>
        <w:t>358</w:t>
      </w:r>
      <w:r w:rsidRPr="00CB6B4E">
        <w:rPr>
          <w:rFonts w:cs="Times New Roman"/>
          <w:noProof/>
        </w:rPr>
        <w:t>, 482–485.</w:t>
      </w:r>
    </w:p>
    <w:p w14:paraId="4C09AD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and Mizuseki, K. (2014). The log-dynamic brain: how skewed distributions affect network operations. Nat. Rev. Neurosci. </w:t>
      </w:r>
      <w:r w:rsidRPr="00CB6B4E">
        <w:rPr>
          <w:rFonts w:cs="Times New Roman"/>
          <w:i/>
          <w:iCs/>
          <w:noProof/>
        </w:rPr>
        <w:t>15</w:t>
      </w:r>
      <w:r w:rsidRPr="00CB6B4E">
        <w:rPr>
          <w:rFonts w:cs="Times New Roman"/>
          <w:noProof/>
        </w:rPr>
        <w:t>, 264–278.</w:t>
      </w:r>
    </w:p>
    <w:p w14:paraId="2A525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Buzsáki, G., and Tingley, D. (2018). Special Issue: Time in the Brain Space and Time: The Hippocampus as a Sequence Generator.</w:t>
      </w:r>
    </w:p>
    <w:p w14:paraId="33F96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Leung, L.W., and Vanderwolf, C.H. (1983). Cellular bases of hippocampal EEG in the behaving rat. Brain Res. </w:t>
      </w:r>
      <w:r w:rsidRPr="00CB6B4E">
        <w:rPr>
          <w:rFonts w:cs="Times New Roman"/>
          <w:i/>
          <w:iCs/>
          <w:noProof/>
        </w:rPr>
        <w:t>287</w:t>
      </w:r>
      <w:r w:rsidRPr="00CB6B4E">
        <w:rPr>
          <w:rFonts w:cs="Times New Roman"/>
          <w:noProof/>
        </w:rPr>
        <w:t>, 139–171.</w:t>
      </w:r>
    </w:p>
    <w:p w14:paraId="02B3D68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Buzsáki, G., Horváth, Z., Urioste, R., Hetke, J., and Wise, K. (1992). High-frequency network oscillation in the hippocampus. Science </w:t>
      </w:r>
      <w:r w:rsidRPr="00CB6B4E">
        <w:rPr>
          <w:rFonts w:cs="Times New Roman"/>
          <w:i/>
          <w:iCs/>
          <w:noProof/>
        </w:rPr>
        <w:t>256</w:t>
      </w:r>
      <w:r w:rsidRPr="00CB6B4E">
        <w:rPr>
          <w:rFonts w:cs="Times New Roman"/>
          <w:noProof/>
        </w:rPr>
        <w:t>, 1025–1027.</w:t>
      </w:r>
    </w:p>
    <w:p w14:paraId="483A4A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Cai, D.J., Aharoni, D., Shuman, T., Shobe, J., Biane, J., Song, W., Wei, B., Veshkini, M., La-Vu, M., Lou, J., et al. (2016). A shared neural ensemble links distinct contextual memories encoded close in time. Nature </w:t>
      </w:r>
      <w:r w:rsidRPr="00CB6B4E">
        <w:rPr>
          <w:rFonts w:cs="Times New Roman"/>
          <w:i/>
          <w:iCs/>
          <w:noProof/>
        </w:rPr>
        <w:t>534</w:t>
      </w:r>
      <w:r w:rsidRPr="00CB6B4E">
        <w:rPr>
          <w:rFonts w:cs="Times New Roman"/>
          <w:noProof/>
        </w:rPr>
        <w:t>, 115–118.</w:t>
      </w:r>
    </w:p>
    <w:p w14:paraId="7F47AB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Cei, A., Girardeau, G., Drieu, C., Kanbi, K. El, and Zugaro, M. (2014). Reversed theta sequences of hippocampal cell assemblies during backward travel. Nat. Neurosci. </w:t>
      </w:r>
      <w:r w:rsidRPr="00CB6B4E">
        <w:rPr>
          <w:rFonts w:cs="Times New Roman"/>
          <w:i/>
          <w:iCs/>
          <w:noProof/>
        </w:rPr>
        <w:t>17</w:t>
      </w:r>
      <w:r w:rsidRPr="00CB6B4E">
        <w:rPr>
          <w:rFonts w:cs="Times New Roman"/>
          <w:noProof/>
        </w:rPr>
        <w:t>, 719–724.</w:t>
      </w:r>
    </w:p>
    <w:p w14:paraId="7B863A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Chambers, A.R., and Rumpel, S. (2017). A stable brain from unstable components: Emerging concepts and implications for neural computation. Neuroscience </w:t>
      </w:r>
      <w:r w:rsidRPr="00CB6B4E">
        <w:rPr>
          <w:rFonts w:cs="Times New Roman"/>
          <w:i/>
          <w:iCs/>
          <w:noProof/>
        </w:rPr>
        <w:t>357</w:t>
      </w:r>
      <w:r w:rsidRPr="00CB6B4E">
        <w:rPr>
          <w:rFonts w:cs="Times New Roman"/>
          <w:noProof/>
        </w:rPr>
        <w:t>, 172–184.</w:t>
      </w:r>
    </w:p>
    <w:p w14:paraId="678B65E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Chenani, A., Sabariego, M., Schlesiger, M.I., Leutgeb, J.K., Leutgeb, S., and Leibold, C. (2019). Hippocampal CA1 replay becomes less prominent but more rigid without inputs from medial entorhinal cortex. Nat. Commun. </w:t>
      </w:r>
      <w:r w:rsidRPr="00CB6B4E">
        <w:rPr>
          <w:rFonts w:cs="Times New Roman"/>
          <w:i/>
          <w:iCs/>
          <w:noProof/>
        </w:rPr>
        <w:t>10</w:t>
      </w:r>
      <w:r w:rsidRPr="00CB6B4E">
        <w:rPr>
          <w:rFonts w:cs="Times New Roman"/>
          <w:noProof/>
        </w:rPr>
        <w:t>, 1341.</w:t>
      </w:r>
    </w:p>
    <w:p w14:paraId="69D214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Cheng, S., and Frank, L.M. (2008). New Experiences Enhance Coordinated Neural Activity in the Hippocampus. Neuron </w:t>
      </w:r>
      <w:r w:rsidRPr="00CB6B4E">
        <w:rPr>
          <w:rFonts w:cs="Times New Roman"/>
          <w:i/>
          <w:iCs/>
          <w:noProof/>
        </w:rPr>
        <w:t>57</w:t>
      </w:r>
      <w:r w:rsidRPr="00CB6B4E">
        <w:rPr>
          <w:rFonts w:cs="Times New Roman"/>
          <w:noProof/>
        </w:rPr>
        <w:t>, 303–313.</w:t>
      </w:r>
    </w:p>
    <w:p w14:paraId="3B6E55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Choi, J.-H., Sim, S.-E., Kim, J.-I., Choi, D. Il, Oh, J., Ye, S., Lee, J., Kim, T., Ko, H.-G., Lim, C.-S., et al. (2018). Interregional synaptic maps among engram cells underlie memory formation. Science </w:t>
      </w:r>
      <w:r w:rsidRPr="00CB6B4E">
        <w:rPr>
          <w:rFonts w:cs="Times New Roman"/>
          <w:i/>
          <w:iCs/>
          <w:noProof/>
        </w:rPr>
        <w:t>360</w:t>
      </w:r>
      <w:r w:rsidRPr="00CB6B4E">
        <w:rPr>
          <w:rFonts w:cs="Times New Roman"/>
          <w:noProof/>
        </w:rPr>
        <w:t>, 430–435.</w:t>
      </w:r>
    </w:p>
    <w:p w14:paraId="12C0E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Clem, R.L., and Schiller, D. (2016). New Learning and Unlearning: Strangers or Accomplices in Threat Memory Attenuation? Trends Neurosci. </w:t>
      </w:r>
      <w:r w:rsidRPr="00CB6B4E">
        <w:rPr>
          <w:rFonts w:cs="Times New Roman"/>
          <w:i/>
          <w:iCs/>
          <w:noProof/>
        </w:rPr>
        <w:t>39</w:t>
      </w:r>
      <w:r w:rsidRPr="00CB6B4E">
        <w:rPr>
          <w:rFonts w:cs="Times New Roman"/>
          <w:noProof/>
        </w:rPr>
        <w:t>, 340–351.</w:t>
      </w:r>
    </w:p>
    <w:p w14:paraId="0D6AD5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Clopath, C., Bonhoeffer, T., Hübener, M., and Rose, T. (2017). Variance and invariance of neuronal long-term representations. Philos. Trans. R. Soc. Lond. B. Biol. Sci. </w:t>
      </w:r>
      <w:r w:rsidRPr="00CB6B4E">
        <w:rPr>
          <w:rFonts w:cs="Times New Roman"/>
          <w:i/>
          <w:iCs/>
          <w:noProof/>
        </w:rPr>
        <w:t>372</w:t>
      </w:r>
      <w:r w:rsidRPr="00CB6B4E">
        <w:rPr>
          <w:rFonts w:cs="Times New Roman"/>
          <w:noProof/>
        </w:rPr>
        <w:t>, 20160161.</w:t>
      </w:r>
    </w:p>
    <w:p w14:paraId="569500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Cohen, N.J.J., and Eichenbaum, H. (1993). Memory, Amnesia, and the Hippocampal System (Cambridge, MA: MIT Press).</w:t>
      </w:r>
    </w:p>
    <w:p w14:paraId="2D47E61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(2013). Mechanisms and Functions of Theta Rhythms. Annu. Rev. Neurosci. </w:t>
      </w:r>
      <w:r w:rsidRPr="00CB6B4E">
        <w:rPr>
          <w:rFonts w:cs="Times New Roman"/>
          <w:i/>
          <w:iCs/>
          <w:noProof/>
        </w:rPr>
        <w:t>36</w:t>
      </w:r>
      <w:r w:rsidRPr="00CB6B4E">
        <w:rPr>
          <w:rFonts w:cs="Times New Roman"/>
          <w:noProof/>
        </w:rPr>
        <w:t>, 295–312.</w:t>
      </w:r>
    </w:p>
    <w:p w14:paraId="3A5289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Colgin, L.L., Moser, E.I., and Moser, M.-B. (2008). Understanding memory through hippocampal remapping. Trends Neurosci. </w:t>
      </w:r>
      <w:r w:rsidRPr="00CB6B4E">
        <w:rPr>
          <w:rFonts w:cs="Times New Roman"/>
          <w:i/>
          <w:iCs/>
          <w:noProof/>
        </w:rPr>
        <w:t>31</w:t>
      </w:r>
      <w:r w:rsidRPr="00CB6B4E">
        <w:rPr>
          <w:rFonts w:cs="Times New Roman"/>
          <w:noProof/>
        </w:rPr>
        <w:t>, 469–477.</w:t>
      </w:r>
    </w:p>
    <w:p w14:paraId="0B6ECD4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Cui, Z., Gerfen, C.R., and Young, W.S. (2013). Hypothalamic and other connections with dorsal CA2 area of the mouse hippocampus. J. Comp. Neurol. </w:t>
      </w:r>
      <w:r w:rsidRPr="00CB6B4E">
        <w:rPr>
          <w:rFonts w:cs="Times New Roman"/>
          <w:i/>
          <w:iCs/>
          <w:noProof/>
        </w:rPr>
        <w:t>521</w:t>
      </w:r>
      <w:r w:rsidRPr="00CB6B4E">
        <w:rPr>
          <w:rFonts w:cs="Times New Roman"/>
          <w:noProof/>
        </w:rPr>
        <w:t>, 1844–1866.</w:t>
      </w:r>
    </w:p>
    <w:p w14:paraId="34C4E1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Czurkó, A., Hirase, H., Csicsvari, J., and Buzsáki, G. (1999). Sustained activation of hippocampal pyramidal cells by “space clamping” in a running wheel. Eur. J. Neurosci. </w:t>
      </w:r>
      <w:r w:rsidRPr="00CB6B4E">
        <w:rPr>
          <w:rFonts w:cs="Times New Roman"/>
          <w:i/>
          <w:iCs/>
          <w:noProof/>
        </w:rPr>
        <w:t>11</w:t>
      </w:r>
      <w:r w:rsidRPr="00CB6B4E">
        <w:rPr>
          <w:rFonts w:cs="Times New Roman"/>
          <w:noProof/>
        </w:rPr>
        <w:t>, 344–352.</w:t>
      </w:r>
    </w:p>
    <w:p w14:paraId="001ED4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CB6B4E">
        <w:rPr>
          <w:rFonts w:cs="Times New Roman"/>
          <w:i/>
          <w:iCs/>
          <w:noProof/>
        </w:rPr>
        <w:t>90</w:t>
      </w:r>
      <w:r w:rsidRPr="00CB6B4E">
        <w:rPr>
          <w:rFonts w:cs="Times New Roman"/>
          <w:noProof/>
        </w:rPr>
        <w:t>, 101–112.</w:t>
      </w:r>
    </w:p>
    <w:p w14:paraId="39B7A7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Zaremba, J.D., Kaifosh, P., Bowler, J., Ladow, M., and Losonczy, A. (2016b). Sublayer-Specific Coding Dynamics during Spatial Navigation and Learning in Hippocampal Area CA1. Neuron </w:t>
      </w:r>
      <w:r w:rsidRPr="00CB6B4E">
        <w:rPr>
          <w:rFonts w:cs="Times New Roman"/>
          <w:i/>
          <w:iCs/>
          <w:noProof/>
        </w:rPr>
        <w:t>91</w:t>
      </w:r>
      <w:r w:rsidRPr="00CB6B4E">
        <w:rPr>
          <w:rFonts w:cs="Times New Roman"/>
          <w:noProof/>
        </w:rPr>
        <w:t>, 652–665.</w:t>
      </w:r>
    </w:p>
    <w:p w14:paraId="55AAF0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Danielson, N.B., Turi, G.F., Ladow, M., Chavlis, S., Petrantonakis, P.C., Poirazi, P., and Losonczy, A. (2017). In Vivo Imaging of Dentate Gyrus Mossy Cells in Behaving Mice. Neuron </w:t>
      </w:r>
      <w:r w:rsidRPr="00CB6B4E">
        <w:rPr>
          <w:rFonts w:cs="Times New Roman"/>
          <w:i/>
          <w:iCs/>
          <w:noProof/>
        </w:rPr>
        <w:t>93</w:t>
      </w:r>
      <w:r w:rsidRPr="00CB6B4E">
        <w:rPr>
          <w:rFonts w:cs="Times New Roman"/>
          <w:noProof/>
        </w:rPr>
        <w:t>, 552-559.e4.</w:t>
      </w:r>
    </w:p>
    <w:p w14:paraId="19CBDF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Danjo, T., Toyoizumi, T., and Fujisawa, S. (2018). Spatial representations of self and other in the hippocampus. Science </w:t>
      </w:r>
      <w:r w:rsidRPr="00CB6B4E">
        <w:rPr>
          <w:rFonts w:cs="Times New Roman"/>
          <w:i/>
          <w:iCs/>
          <w:noProof/>
        </w:rPr>
        <w:t>359</w:t>
      </w:r>
      <w:r w:rsidRPr="00CB6B4E">
        <w:rPr>
          <w:rFonts w:cs="Times New Roman"/>
          <w:noProof/>
        </w:rPr>
        <w:t>, 213–218.</w:t>
      </w:r>
    </w:p>
    <w:p w14:paraId="3D373D9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Davachi, L., and DuBrow, S. (2015). How the hippocampus preserves order: the role of prediction and context. Trends Cogn. Sci. </w:t>
      </w:r>
      <w:r w:rsidRPr="00CB6B4E">
        <w:rPr>
          <w:rFonts w:cs="Times New Roman"/>
          <w:i/>
          <w:iCs/>
          <w:noProof/>
        </w:rPr>
        <w:t>19</w:t>
      </w:r>
      <w:r w:rsidRPr="00CB6B4E">
        <w:rPr>
          <w:rFonts w:cs="Times New Roman"/>
          <w:noProof/>
        </w:rPr>
        <w:t>, 92–99.</w:t>
      </w:r>
    </w:p>
    <w:p w14:paraId="0B41E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Davidson, T.J., Kloosterman, F., and Wilson, M.A. (2009). Hippocampal Replay of Extended Experience. Neuron </w:t>
      </w:r>
      <w:r w:rsidRPr="00CB6B4E">
        <w:rPr>
          <w:rFonts w:cs="Times New Roman"/>
          <w:i/>
          <w:iCs/>
          <w:noProof/>
        </w:rPr>
        <w:t>63</w:t>
      </w:r>
      <w:r w:rsidRPr="00CB6B4E">
        <w:rPr>
          <w:rFonts w:cs="Times New Roman"/>
          <w:noProof/>
        </w:rPr>
        <w:t>, 497–507.</w:t>
      </w:r>
    </w:p>
    <w:p w14:paraId="7B73AD8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Davis, P., Zaki, Y., Maguire, J., and Reijmers, L.G. (2017). Cellular and oscillatory </w:t>
      </w:r>
      <w:r w:rsidRPr="00CB6B4E">
        <w:rPr>
          <w:rFonts w:cs="Times New Roman"/>
          <w:noProof/>
        </w:rPr>
        <w:lastRenderedPageBreak/>
        <w:t xml:space="preserve">substrates of fear extinction learning. Nat. Neurosci. </w:t>
      </w:r>
      <w:r w:rsidRPr="00CB6B4E">
        <w:rPr>
          <w:rFonts w:cs="Times New Roman"/>
          <w:i/>
          <w:iCs/>
          <w:noProof/>
        </w:rPr>
        <w:t>20</w:t>
      </w:r>
      <w:r w:rsidRPr="00CB6B4E">
        <w:rPr>
          <w:rFonts w:cs="Times New Roman"/>
          <w:noProof/>
        </w:rPr>
        <w:t>, 1624–1633.</w:t>
      </w:r>
    </w:p>
    <w:p w14:paraId="1FD4F9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CB6B4E">
        <w:rPr>
          <w:rFonts w:cs="Times New Roman"/>
          <w:i/>
          <w:iCs/>
          <w:noProof/>
        </w:rPr>
        <w:t>83</w:t>
      </w:r>
      <w:r w:rsidRPr="00CB6B4E">
        <w:rPr>
          <w:rFonts w:cs="Times New Roman"/>
          <w:noProof/>
        </w:rPr>
        <w:t>, 189–201.</w:t>
      </w:r>
    </w:p>
    <w:p w14:paraId="487734A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and Knierim, J.J. (2011). Representation of Non-Spatial and Spatial Information in the Lateral Entorhinal Cortex. Front. Behav. Neurosci. </w:t>
      </w:r>
      <w:r w:rsidRPr="00CB6B4E">
        <w:rPr>
          <w:rFonts w:cs="Times New Roman"/>
          <w:i/>
          <w:iCs/>
          <w:noProof/>
        </w:rPr>
        <w:t>5</w:t>
      </w:r>
      <w:r w:rsidRPr="00CB6B4E">
        <w:rPr>
          <w:rFonts w:cs="Times New Roman"/>
          <w:noProof/>
        </w:rPr>
        <w:t>, 69.</w:t>
      </w:r>
    </w:p>
    <w:p w14:paraId="202C94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CB6B4E">
        <w:rPr>
          <w:rFonts w:cs="Times New Roman"/>
          <w:i/>
          <w:iCs/>
          <w:noProof/>
        </w:rPr>
        <w:t>22</w:t>
      </w:r>
      <w:r w:rsidRPr="00CB6B4E">
        <w:rPr>
          <w:rFonts w:cs="Times New Roman"/>
          <w:noProof/>
        </w:rPr>
        <w:t>, 2045–2058.</w:t>
      </w:r>
    </w:p>
    <w:p w14:paraId="693BBA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CB6B4E">
        <w:rPr>
          <w:rFonts w:cs="Times New Roman"/>
          <w:i/>
          <w:iCs/>
          <w:noProof/>
        </w:rPr>
        <w:t>23</w:t>
      </w:r>
      <w:r w:rsidRPr="00CB6B4E">
        <w:rPr>
          <w:rFonts w:cs="Times New Roman"/>
          <w:noProof/>
        </w:rPr>
        <w:t>, 32–38.</w:t>
      </w:r>
    </w:p>
    <w:p w14:paraId="336FFFF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Diba, K., and Buzsáki, G. (2007). Forward and reverse hippocampal place-cell sequences during ripples. Nat. Neurosci. </w:t>
      </w:r>
      <w:r w:rsidRPr="00CB6B4E">
        <w:rPr>
          <w:rFonts w:cs="Times New Roman"/>
          <w:i/>
          <w:iCs/>
          <w:noProof/>
        </w:rPr>
        <w:t>10</w:t>
      </w:r>
      <w:r w:rsidRPr="00CB6B4E">
        <w:rPr>
          <w:rFonts w:cs="Times New Roman"/>
          <w:noProof/>
        </w:rPr>
        <w:t>, 1241–1242.</w:t>
      </w:r>
    </w:p>
    <w:p w14:paraId="6ABBC4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Buzsáki, G. (2006). Temporal Encoding of Place Sequences by Hippocampal Cell Assemblies. Neuron </w:t>
      </w:r>
      <w:r w:rsidRPr="00CB6B4E">
        <w:rPr>
          <w:rFonts w:cs="Times New Roman"/>
          <w:i/>
          <w:iCs/>
          <w:noProof/>
        </w:rPr>
        <w:t>50</w:t>
      </w:r>
      <w:r w:rsidRPr="00CB6B4E">
        <w:rPr>
          <w:rFonts w:cs="Times New Roman"/>
          <w:noProof/>
        </w:rPr>
        <w:t>, 145–157.</w:t>
      </w:r>
    </w:p>
    <w:p w14:paraId="405B3E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(2011). Preplay of future place cell sequences by hippocampal cellular assemblies. Nature </w:t>
      </w:r>
      <w:r w:rsidRPr="00CB6B4E">
        <w:rPr>
          <w:rFonts w:cs="Times New Roman"/>
          <w:i/>
          <w:iCs/>
          <w:noProof/>
        </w:rPr>
        <w:t>469</w:t>
      </w:r>
      <w:r w:rsidRPr="00CB6B4E">
        <w:rPr>
          <w:rFonts w:cs="Times New Roman"/>
          <w:noProof/>
        </w:rPr>
        <w:t>, 397–401.</w:t>
      </w:r>
    </w:p>
    <w:p w14:paraId="07728F1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(2013a). Development of schemas revealed by prior experience and NMDA receptor knock-out. Elife </w:t>
      </w:r>
      <w:r w:rsidRPr="00CB6B4E">
        <w:rPr>
          <w:rFonts w:cs="Times New Roman"/>
          <w:i/>
          <w:iCs/>
          <w:noProof/>
        </w:rPr>
        <w:t>2</w:t>
      </w:r>
      <w:r w:rsidRPr="00CB6B4E">
        <w:rPr>
          <w:rFonts w:cs="Times New Roman"/>
          <w:noProof/>
        </w:rPr>
        <w:t>.</w:t>
      </w:r>
    </w:p>
    <w:p w14:paraId="50E8C4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Dragoi, G., and Tonegawa, S. (2013b). Selection of preconfigured cell assemblies for representation of novel spatial experiences. Philos. Trans. R. Soc. B Biol. Sci. </w:t>
      </w:r>
      <w:r w:rsidRPr="00CB6B4E">
        <w:rPr>
          <w:rFonts w:cs="Times New Roman"/>
          <w:i/>
          <w:iCs/>
          <w:noProof/>
        </w:rPr>
        <w:t>369</w:t>
      </w:r>
      <w:r w:rsidRPr="00CB6B4E">
        <w:rPr>
          <w:rFonts w:cs="Times New Roman"/>
          <w:noProof/>
        </w:rPr>
        <w:t>, 20120522–20120522.</w:t>
      </w:r>
    </w:p>
    <w:p w14:paraId="0CD82B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Drieu, C., Todorova, R., and Zugaro, M. (2018). Nested sequences of hippocampal assemblies during behavior support subsequent sleep replay. Science </w:t>
      </w:r>
      <w:r w:rsidRPr="00CB6B4E">
        <w:rPr>
          <w:rFonts w:cs="Times New Roman"/>
          <w:i/>
          <w:iCs/>
          <w:noProof/>
        </w:rPr>
        <w:t>362</w:t>
      </w:r>
      <w:r w:rsidRPr="00CB6B4E">
        <w:rPr>
          <w:rFonts w:cs="Times New Roman"/>
          <w:noProof/>
        </w:rPr>
        <w:t>, 675–679.</w:t>
      </w:r>
    </w:p>
    <w:p w14:paraId="5C1C6B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Dudek, S.M., Alexander, G.M., and Farris, S. (2016). Rediscovering area CA2: unique properties and functions. Nat. Rev. Neurosci. </w:t>
      </w:r>
      <w:r w:rsidRPr="00CB6B4E">
        <w:rPr>
          <w:rFonts w:cs="Times New Roman"/>
          <w:i/>
          <w:iCs/>
          <w:noProof/>
        </w:rPr>
        <w:t>17</w:t>
      </w:r>
      <w:r w:rsidRPr="00CB6B4E">
        <w:rPr>
          <w:rFonts w:cs="Times New Roman"/>
          <w:noProof/>
        </w:rPr>
        <w:t>, 89–102.</w:t>
      </w:r>
    </w:p>
    <w:p w14:paraId="4966C1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Dupret, D., O’Neill, J., Pleydell-Bouverie, B., and Csicsvari, J. (2010). The reorganization and reactivation of hippocampal maps predict spatial memory performance. Nat. Neurosci. </w:t>
      </w:r>
      <w:r w:rsidRPr="00CB6B4E">
        <w:rPr>
          <w:rFonts w:cs="Times New Roman"/>
          <w:i/>
          <w:iCs/>
          <w:noProof/>
        </w:rPr>
        <w:t>13</w:t>
      </w:r>
      <w:r w:rsidRPr="00CB6B4E">
        <w:rPr>
          <w:rFonts w:cs="Times New Roman"/>
          <w:noProof/>
        </w:rPr>
        <w:t>, 995–1002.</w:t>
      </w:r>
    </w:p>
    <w:p w14:paraId="061AB6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Dusek, J.A., and Eichenbaum, H. (1997). The hippocampus and memory for orderly </w:t>
      </w:r>
      <w:r w:rsidRPr="00CB6B4E">
        <w:rPr>
          <w:rFonts w:cs="Times New Roman"/>
          <w:noProof/>
        </w:rPr>
        <w:lastRenderedPageBreak/>
        <w:t xml:space="preserve">stimulus relations. Proc. Natl. Acad. Sci. U. S. A. </w:t>
      </w:r>
      <w:r w:rsidRPr="00CB6B4E">
        <w:rPr>
          <w:rFonts w:cs="Times New Roman"/>
          <w:i/>
          <w:iCs/>
          <w:noProof/>
        </w:rPr>
        <w:t>94</w:t>
      </w:r>
      <w:r w:rsidRPr="00CB6B4E">
        <w:rPr>
          <w:rFonts w:cs="Times New Roman"/>
          <w:noProof/>
        </w:rPr>
        <w:t>, 7109–7114.</w:t>
      </w:r>
    </w:p>
    <w:p w14:paraId="49CBB2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Ego-Stengel, V., and Wilson, M.A. (2009). Disruption of ripple-associated hippocampal activity during rest impairs spatial learning in the rat. Hippocampus </w:t>
      </w:r>
      <w:r w:rsidRPr="00CB6B4E">
        <w:rPr>
          <w:rFonts w:cs="Times New Roman"/>
          <w:i/>
          <w:iCs/>
          <w:noProof/>
        </w:rPr>
        <w:t>20</w:t>
      </w:r>
      <w:r w:rsidRPr="00CB6B4E">
        <w:rPr>
          <w:rFonts w:cs="Times New Roman"/>
          <w:noProof/>
        </w:rPr>
        <w:t>, NA-NA.</w:t>
      </w:r>
    </w:p>
    <w:p w14:paraId="2683A7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(2004). Hippocampus: Cognitive processes and neural representations that underlie declarative memory. Neuron </w:t>
      </w:r>
      <w:r w:rsidRPr="00CB6B4E">
        <w:rPr>
          <w:rFonts w:cs="Times New Roman"/>
          <w:i/>
          <w:iCs/>
          <w:noProof/>
        </w:rPr>
        <w:t>44</w:t>
      </w:r>
      <w:r w:rsidRPr="00CB6B4E">
        <w:rPr>
          <w:rFonts w:cs="Times New Roman"/>
          <w:noProof/>
        </w:rPr>
        <w:t>, 109–120.</w:t>
      </w:r>
    </w:p>
    <w:p w14:paraId="23CA86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(2013). Memory on time. Trends Cogn. Sci. </w:t>
      </w:r>
      <w:r w:rsidRPr="00CB6B4E">
        <w:rPr>
          <w:rFonts w:cs="Times New Roman"/>
          <w:i/>
          <w:iCs/>
          <w:noProof/>
        </w:rPr>
        <w:t>17</w:t>
      </w:r>
      <w:r w:rsidRPr="00CB6B4E">
        <w:rPr>
          <w:rFonts w:cs="Times New Roman"/>
          <w:noProof/>
        </w:rPr>
        <w:t>, 81–88.</w:t>
      </w:r>
    </w:p>
    <w:p w14:paraId="2B8CFF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(2014). Time cells in the hippocampus: a new dimension for mapping memories. Nat. Rev. Neurosci. </w:t>
      </w:r>
      <w:r w:rsidRPr="00CB6B4E">
        <w:rPr>
          <w:rFonts w:cs="Times New Roman"/>
          <w:i/>
          <w:iCs/>
          <w:noProof/>
        </w:rPr>
        <w:t>15</w:t>
      </w:r>
      <w:r w:rsidRPr="00CB6B4E">
        <w:rPr>
          <w:rFonts w:cs="Times New Roman"/>
          <w:noProof/>
        </w:rPr>
        <w:t>, 1–13.</w:t>
      </w:r>
    </w:p>
    <w:p w14:paraId="5B459CB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Eichenbaum, H. (2016). What Versus Where: Non-spatial Aspects of Memory Representation by the Hippocampus. (Springer, Cham), pp. 101–117.</w:t>
      </w:r>
    </w:p>
    <w:p w14:paraId="189948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(2017). On the Integration of Space, Time, and Memory. Neuron </w:t>
      </w:r>
      <w:r w:rsidRPr="00CB6B4E">
        <w:rPr>
          <w:rFonts w:cs="Times New Roman"/>
          <w:i/>
          <w:iCs/>
          <w:noProof/>
        </w:rPr>
        <w:t>95</w:t>
      </w:r>
      <w:r w:rsidRPr="00CB6B4E">
        <w:rPr>
          <w:rFonts w:cs="Times New Roman"/>
          <w:noProof/>
        </w:rPr>
        <w:t>, 1007–1018.</w:t>
      </w:r>
    </w:p>
    <w:p w14:paraId="4B77CAE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and Cohen, N.J. (2014). Can We Reconcile the Declarative Memory and Spatial Navigation Views on Hippocampal Function? Neuron </w:t>
      </w:r>
      <w:r w:rsidRPr="00CB6B4E">
        <w:rPr>
          <w:rFonts w:cs="Times New Roman"/>
          <w:i/>
          <w:iCs/>
          <w:noProof/>
        </w:rPr>
        <w:t>83</w:t>
      </w:r>
      <w:r w:rsidRPr="00CB6B4E">
        <w:rPr>
          <w:rFonts w:cs="Times New Roman"/>
          <w:noProof/>
        </w:rPr>
        <w:t>, 764–770.</w:t>
      </w:r>
    </w:p>
    <w:p w14:paraId="4DAFCF5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Dudchenko, P., Wood, E., Shapiro, M., and Tanila, H. (1999). The hippocampus, memory, and place cells: is it spatial memory or a memory space? Neuron </w:t>
      </w:r>
      <w:r w:rsidRPr="00CB6B4E">
        <w:rPr>
          <w:rFonts w:cs="Times New Roman"/>
          <w:i/>
          <w:iCs/>
          <w:noProof/>
        </w:rPr>
        <w:t>23</w:t>
      </w:r>
      <w:r w:rsidRPr="00CB6B4E">
        <w:rPr>
          <w:rFonts w:cs="Times New Roman"/>
          <w:noProof/>
        </w:rPr>
        <w:t>, 209–226.</w:t>
      </w:r>
    </w:p>
    <w:p w14:paraId="6CB22B1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Eichenbaum, H., Sauvage, M., Fortin, N., Komorowski, R., and Lipton, P. (2012). Towards a functional organization of episodic memory in the medial temporal lobe. Neurosci. Biobehav. Rev. </w:t>
      </w:r>
      <w:r w:rsidRPr="00CB6B4E">
        <w:rPr>
          <w:rFonts w:cs="Times New Roman"/>
          <w:i/>
          <w:iCs/>
          <w:noProof/>
        </w:rPr>
        <w:t>36</w:t>
      </w:r>
      <w:r w:rsidRPr="00CB6B4E">
        <w:rPr>
          <w:rFonts w:cs="Times New Roman"/>
          <w:noProof/>
        </w:rPr>
        <w:t>, 1597–1608.</w:t>
      </w:r>
    </w:p>
    <w:p w14:paraId="0A2D41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English, D.F., McKenzie, S., Evans, T., Kim, K., Yoon, E., and Buzsáki, G. (2017). Pyramidal Cell-Interneuron Circuit Architecture and Dynamics in Hippocampal Networks. Neuron </w:t>
      </w:r>
      <w:r w:rsidRPr="00CB6B4E">
        <w:rPr>
          <w:rFonts w:cs="Times New Roman"/>
          <w:i/>
          <w:iCs/>
          <w:noProof/>
        </w:rPr>
        <w:t>96</w:t>
      </w:r>
      <w:r w:rsidRPr="00CB6B4E">
        <w:rPr>
          <w:rFonts w:cs="Times New Roman"/>
          <w:noProof/>
        </w:rPr>
        <w:t>, 505-520.e7.</w:t>
      </w:r>
    </w:p>
    <w:p w14:paraId="0532805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Epsztein, J., Brecht, M., and Lee, A.K. (2011). Intracellular Determinants of Hippocampal CA1 Place and Silent Cell Activity in a Novel Environment. Neuron </w:t>
      </w:r>
      <w:r w:rsidRPr="00CB6B4E">
        <w:rPr>
          <w:rFonts w:cs="Times New Roman"/>
          <w:i/>
          <w:iCs/>
          <w:noProof/>
        </w:rPr>
        <w:t>70</w:t>
      </w:r>
      <w:r w:rsidRPr="00CB6B4E">
        <w:rPr>
          <w:rFonts w:cs="Times New Roman"/>
          <w:noProof/>
        </w:rPr>
        <w:t>, 109–120.</w:t>
      </w:r>
    </w:p>
    <w:p w14:paraId="7D72F3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Ezzyat, Y., and Davachi, L. (2014). Similarity breeds proximity: pattern similarity within and across contexts is related to later mnemonic judgments of temporal proximity. Neuron </w:t>
      </w:r>
      <w:r w:rsidRPr="00CB6B4E">
        <w:rPr>
          <w:rFonts w:cs="Times New Roman"/>
          <w:i/>
          <w:iCs/>
          <w:noProof/>
        </w:rPr>
        <w:t>81</w:t>
      </w:r>
      <w:r w:rsidRPr="00CB6B4E">
        <w:rPr>
          <w:rFonts w:cs="Times New Roman"/>
          <w:noProof/>
        </w:rPr>
        <w:t>, 1179–1189.</w:t>
      </w:r>
    </w:p>
    <w:p w14:paraId="3DF58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Fanselow, M.S., and Dong, H.-W. (2010). Are the dorsal and ventral hippocampus functionally distinct structures? Neuron </w:t>
      </w:r>
      <w:r w:rsidRPr="00CB6B4E">
        <w:rPr>
          <w:rFonts w:cs="Times New Roman"/>
          <w:i/>
          <w:iCs/>
          <w:noProof/>
        </w:rPr>
        <w:t>65</w:t>
      </w:r>
      <w:r w:rsidRPr="00CB6B4E">
        <w:rPr>
          <w:rFonts w:cs="Times New Roman"/>
          <w:noProof/>
        </w:rPr>
        <w:t>, 7–19.</w:t>
      </w:r>
    </w:p>
    <w:p w14:paraId="0F0B3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Farooq, U., and Dragoi, G. (2019). Emergence of preconfigured and plastic time-compressed sequences in early postnatal development. Science </w:t>
      </w:r>
      <w:r w:rsidRPr="00CB6B4E">
        <w:rPr>
          <w:rFonts w:cs="Times New Roman"/>
          <w:i/>
          <w:iCs/>
          <w:noProof/>
        </w:rPr>
        <w:t>363</w:t>
      </w:r>
      <w:r w:rsidRPr="00CB6B4E">
        <w:rPr>
          <w:rFonts w:cs="Times New Roman"/>
          <w:noProof/>
        </w:rPr>
        <w:t>, 168–173.</w:t>
      </w:r>
    </w:p>
    <w:p w14:paraId="3C51929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Felix-Ortiz, A.C., Beyeler, A., Seo, C., Leppla, C.A., Wildes, C.P., and Tye, K.M. (2013). BLA to vHPC Inputs Modulate Anxiety-Related Behaviors. Neuron </w:t>
      </w:r>
      <w:r w:rsidRPr="00CB6B4E">
        <w:rPr>
          <w:rFonts w:cs="Times New Roman"/>
          <w:i/>
          <w:iCs/>
          <w:noProof/>
        </w:rPr>
        <w:t>79</w:t>
      </w:r>
      <w:r w:rsidRPr="00CB6B4E">
        <w:rPr>
          <w:rFonts w:cs="Times New Roman"/>
          <w:noProof/>
        </w:rPr>
        <w:t>, 658–664.</w:t>
      </w:r>
    </w:p>
    <w:p w14:paraId="2072913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Feng, T., Silva, D., and Foster, D.J. (2015). Dissociation between the Experience-Dependent Development of Hippocampal Theta Sequences and Single-Trial Phase Precession. J. Neurosci. </w:t>
      </w:r>
      <w:r w:rsidRPr="00CB6B4E">
        <w:rPr>
          <w:rFonts w:cs="Times New Roman"/>
          <w:i/>
          <w:iCs/>
          <w:noProof/>
        </w:rPr>
        <w:t>35</w:t>
      </w:r>
      <w:r w:rsidRPr="00CB6B4E">
        <w:rPr>
          <w:rFonts w:cs="Times New Roman"/>
          <w:noProof/>
        </w:rPr>
        <w:t>, 4890–4902.</w:t>
      </w:r>
    </w:p>
    <w:p w14:paraId="663AA2D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Ferbinteanu, J., and Shapiro, M.L. (2003). Prospective and retrospective memory coding in the hippocampus. Neuron </w:t>
      </w:r>
      <w:r w:rsidRPr="00CB6B4E">
        <w:rPr>
          <w:rFonts w:cs="Times New Roman"/>
          <w:i/>
          <w:iCs/>
          <w:noProof/>
        </w:rPr>
        <w:t>40</w:t>
      </w:r>
      <w:r w:rsidRPr="00CB6B4E">
        <w:rPr>
          <w:rFonts w:cs="Times New Roman"/>
          <w:noProof/>
        </w:rPr>
        <w:t>, 1227–1239.</w:t>
      </w:r>
    </w:p>
    <w:p w14:paraId="72859EC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Fernández-Ruiz, A., Oliva, A., Nagy, G.A., Maurer, A.P., Berényi, A., and Buzsáki, G. (2017). Entorhinal-CA3 Dual-Input Control of Spike Timing in the Hippocampus by Theta-Gamma Coupling. Neuron </w:t>
      </w:r>
      <w:r w:rsidRPr="00CB6B4E">
        <w:rPr>
          <w:rFonts w:cs="Times New Roman"/>
          <w:i/>
          <w:iCs/>
          <w:noProof/>
        </w:rPr>
        <w:t>93</w:t>
      </w:r>
      <w:r w:rsidRPr="00CB6B4E">
        <w:rPr>
          <w:rFonts w:cs="Times New Roman"/>
          <w:noProof/>
        </w:rPr>
        <w:t>, 1213-1226.e5.</w:t>
      </w:r>
    </w:p>
    <w:p w14:paraId="0B28B9C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Fortin, N.J., Agster, K.L., and Eichenbaum, H. (2002). Critical role of the hippocampus in memory for sequences of events. Nat. Neurosci. </w:t>
      </w:r>
      <w:r w:rsidRPr="00CB6B4E">
        <w:rPr>
          <w:rFonts w:cs="Times New Roman"/>
          <w:i/>
          <w:iCs/>
          <w:noProof/>
        </w:rPr>
        <w:t>5</w:t>
      </w:r>
      <w:r w:rsidRPr="00CB6B4E">
        <w:rPr>
          <w:rFonts w:cs="Times New Roman"/>
          <w:noProof/>
        </w:rPr>
        <w:t>, 458–462.</w:t>
      </w:r>
    </w:p>
    <w:p w14:paraId="346C6C8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(2006). Reverse replay of behavioural sequences in hippocampal place cells during the awake state. Nature </w:t>
      </w:r>
      <w:r w:rsidRPr="00CB6B4E">
        <w:rPr>
          <w:rFonts w:cs="Times New Roman"/>
          <w:i/>
          <w:iCs/>
          <w:noProof/>
        </w:rPr>
        <w:t>440</w:t>
      </w:r>
      <w:r w:rsidRPr="00CB6B4E">
        <w:rPr>
          <w:rFonts w:cs="Times New Roman"/>
          <w:noProof/>
        </w:rPr>
        <w:t>, 680–683.</w:t>
      </w:r>
    </w:p>
    <w:p w14:paraId="3E8B36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Foster, D.J., and Wilson, M.A. (2007). Hippocampal theta sequences. Hippocampus </w:t>
      </w:r>
      <w:r w:rsidRPr="00CB6B4E">
        <w:rPr>
          <w:rFonts w:cs="Times New Roman"/>
          <w:i/>
          <w:iCs/>
          <w:noProof/>
        </w:rPr>
        <w:t>17</w:t>
      </w:r>
      <w:r w:rsidRPr="00CB6B4E">
        <w:rPr>
          <w:rFonts w:cs="Times New Roman"/>
          <w:noProof/>
        </w:rPr>
        <w:t>, 1093–1099.</w:t>
      </w:r>
    </w:p>
    <w:p w14:paraId="7DB5C7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CB6B4E">
        <w:rPr>
          <w:rFonts w:cs="Times New Roman"/>
          <w:i/>
          <w:iCs/>
          <w:noProof/>
        </w:rPr>
        <w:t>9</w:t>
      </w:r>
      <w:r w:rsidRPr="00CB6B4E">
        <w:rPr>
          <w:rFonts w:cs="Times New Roman"/>
          <w:noProof/>
        </w:rPr>
        <w:t>, 422.</w:t>
      </w:r>
    </w:p>
    <w:p w14:paraId="41A7EA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 L.M., Brown, E.N., and Wilson, M. (2000). Trajectory encoding in the hippocampus and entorhinal cortex. Neuron </w:t>
      </w:r>
      <w:r w:rsidRPr="00CB6B4E">
        <w:rPr>
          <w:rFonts w:cs="Times New Roman"/>
          <w:i/>
          <w:iCs/>
          <w:noProof/>
        </w:rPr>
        <w:t>27</w:t>
      </w:r>
      <w:r w:rsidRPr="00CB6B4E">
        <w:rPr>
          <w:rFonts w:cs="Times New Roman"/>
          <w:noProof/>
        </w:rPr>
        <w:t>, 169–178.</w:t>
      </w:r>
    </w:p>
    <w:p w14:paraId="61D893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Frankland, P.W., and Bontempi, B. (2005). The organization of recent and remote memories. Nat. Rev. Neurosci. </w:t>
      </w:r>
      <w:r w:rsidRPr="00CB6B4E">
        <w:rPr>
          <w:rFonts w:cs="Times New Roman"/>
          <w:i/>
          <w:iCs/>
          <w:noProof/>
        </w:rPr>
        <w:t>6</w:t>
      </w:r>
      <w:r w:rsidRPr="00CB6B4E">
        <w:rPr>
          <w:rFonts w:cs="Times New Roman"/>
          <w:noProof/>
        </w:rPr>
        <w:t>, 119–130.</w:t>
      </w:r>
    </w:p>
    <w:p w14:paraId="4CAA77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Freund, T.F., and Antal, M. (1988). GABA-containing neurons in the septum control inhibitory interneurons in the hippocampus. Nature </w:t>
      </w:r>
      <w:r w:rsidRPr="00CB6B4E">
        <w:rPr>
          <w:rFonts w:cs="Times New Roman"/>
          <w:i/>
          <w:iCs/>
          <w:noProof/>
        </w:rPr>
        <w:t>336</w:t>
      </w:r>
      <w:r w:rsidRPr="00CB6B4E">
        <w:rPr>
          <w:rFonts w:cs="Times New Roman"/>
          <w:noProof/>
        </w:rPr>
        <w:t>, 170–173.</w:t>
      </w:r>
    </w:p>
    <w:p w14:paraId="42B5C3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Frey, U., Matthies, H., Reymann, K.G., and Matthies, H. (1991). The effect of dopaminergic D1 receptor blockade during tetanization on the expression of long-term potentiation in the rat CA1 region in vitro. Neurosci. Lett. </w:t>
      </w:r>
      <w:r w:rsidRPr="00CB6B4E">
        <w:rPr>
          <w:rFonts w:cs="Times New Roman"/>
          <w:i/>
          <w:iCs/>
          <w:noProof/>
        </w:rPr>
        <w:t>129</w:t>
      </w:r>
      <w:r w:rsidRPr="00CB6B4E">
        <w:rPr>
          <w:rFonts w:cs="Times New Roman"/>
          <w:noProof/>
        </w:rPr>
        <w:t>, 111–114.</w:t>
      </w:r>
    </w:p>
    <w:p w14:paraId="522788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Friston, K., and Buzsáki, G. (2016). The Functional Anatomy of Time: What and When </w:t>
      </w:r>
      <w:r w:rsidRPr="00CB6B4E">
        <w:rPr>
          <w:rFonts w:cs="Times New Roman"/>
          <w:noProof/>
        </w:rPr>
        <w:lastRenderedPageBreak/>
        <w:t xml:space="preserve">in the Brain Good Enough Brains and Good Enough Models. Trends Cogn. Sci. </w:t>
      </w:r>
      <w:r w:rsidRPr="00CB6B4E">
        <w:rPr>
          <w:rFonts w:cs="Times New Roman"/>
          <w:i/>
          <w:iCs/>
          <w:noProof/>
        </w:rPr>
        <w:t>20</w:t>
      </w:r>
      <w:r w:rsidRPr="00CB6B4E">
        <w:rPr>
          <w:rFonts w:cs="Times New Roman"/>
          <w:noProof/>
        </w:rPr>
        <w:t>, 500–511.</w:t>
      </w:r>
    </w:p>
    <w:p w14:paraId="519FAA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Fyhn, M., Molden, S., Hollup, S., Moser, M.-B., and Moser, E. (2002). Hippocampal neurons responding to first-time dislocation of a target object. Neuron </w:t>
      </w:r>
      <w:r w:rsidRPr="00CB6B4E">
        <w:rPr>
          <w:rFonts w:cs="Times New Roman"/>
          <w:i/>
          <w:iCs/>
          <w:noProof/>
        </w:rPr>
        <w:t>35</w:t>
      </w:r>
      <w:r w:rsidRPr="00CB6B4E">
        <w:rPr>
          <w:rFonts w:cs="Times New Roman"/>
          <w:noProof/>
        </w:rPr>
        <w:t>, 555–566.</w:t>
      </w:r>
    </w:p>
    <w:p w14:paraId="756716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Garner, A.R., Rowland, D.C., Hwang, S.Y., Baumgaertel, K., Roth, B.L., Kentros, C., and Mayford, M. (2012). Generation of a Synthetic Memory Trace. Science (80-. ). </w:t>
      </w:r>
      <w:r w:rsidRPr="00CB6B4E">
        <w:rPr>
          <w:rFonts w:cs="Times New Roman"/>
          <w:i/>
          <w:iCs/>
          <w:noProof/>
        </w:rPr>
        <w:t>335</w:t>
      </w:r>
      <w:r w:rsidRPr="00CB6B4E">
        <w:rPr>
          <w:rFonts w:cs="Times New Roman"/>
          <w:noProof/>
        </w:rPr>
        <w:t>, 1513–1516.</w:t>
      </w:r>
    </w:p>
    <w:p w14:paraId="0ED8973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Ghosh, K.K., Burns, L.D., Cocker, E.D., Nimmerjahn, A., Ziv, Y., Gamal, A. El, and Schnitzer, M.J. (2011). Miniaturized integration of a fluorescence microscope. Nat. Methods </w:t>
      </w:r>
      <w:r w:rsidRPr="00CB6B4E">
        <w:rPr>
          <w:rFonts w:cs="Times New Roman"/>
          <w:i/>
          <w:iCs/>
          <w:noProof/>
        </w:rPr>
        <w:t>8</w:t>
      </w:r>
      <w:r w:rsidRPr="00CB6B4E">
        <w:rPr>
          <w:rFonts w:cs="Times New Roman"/>
          <w:noProof/>
        </w:rPr>
        <w:t>, 871–878.</w:t>
      </w:r>
    </w:p>
    <w:p w14:paraId="262D95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Gill, P.R., Mizumori, S.J.Y., and Smith, D.M. (2011). Hippocampal episode fields develop with learning. Hippocampus </w:t>
      </w:r>
      <w:r w:rsidRPr="00CB6B4E">
        <w:rPr>
          <w:rFonts w:cs="Times New Roman"/>
          <w:i/>
          <w:iCs/>
          <w:noProof/>
        </w:rPr>
        <w:t>21</w:t>
      </w:r>
      <w:r w:rsidRPr="00CB6B4E">
        <w:rPr>
          <w:rFonts w:cs="Times New Roman"/>
          <w:noProof/>
        </w:rPr>
        <w:t>, 1240–1249.</w:t>
      </w:r>
    </w:p>
    <w:p w14:paraId="3DCB951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Giocomo, L.M., and Hasselmo, M.E. (2005). Nicotinic modulation of glutamatergic synaptic transmission in region CA3 of the hippocampus. Eur. J. Neurosci. </w:t>
      </w:r>
      <w:r w:rsidRPr="00CB6B4E">
        <w:rPr>
          <w:rFonts w:cs="Times New Roman"/>
          <w:i/>
          <w:iCs/>
          <w:noProof/>
        </w:rPr>
        <w:t>22</w:t>
      </w:r>
      <w:r w:rsidRPr="00CB6B4E">
        <w:rPr>
          <w:rFonts w:cs="Times New Roman"/>
          <w:noProof/>
        </w:rPr>
        <w:t>, 1349–1356.</w:t>
      </w:r>
    </w:p>
    <w:p w14:paraId="4623D9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Girardeau, G., Benchenane, K., Wiener, S.I., Buzsáki, G., and Zugaro, M.B. (2009). Selective suppression of hippocampal ripples impairs spatial memory. Nat. Neurosci. </w:t>
      </w:r>
      <w:r w:rsidRPr="00CB6B4E">
        <w:rPr>
          <w:rFonts w:cs="Times New Roman"/>
          <w:i/>
          <w:iCs/>
          <w:noProof/>
        </w:rPr>
        <w:t>12</w:t>
      </w:r>
      <w:r w:rsidRPr="00CB6B4E">
        <w:rPr>
          <w:rFonts w:cs="Times New Roman"/>
          <w:noProof/>
        </w:rPr>
        <w:t>, 1222–1223.</w:t>
      </w:r>
    </w:p>
    <w:p w14:paraId="686EAD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Gonçalves, J.T., Schafer, S.T., and Gage, F.H. (2016). Adult Neurogenesis in the Hippocampus: From Stem Cells to Behavior. Cell </w:t>
      </w:r>
      <w:r w:rsidRPr="00CB6B4E">
        <w:rPr>
          <w:rFonts w:cs="Times New Roman"/>
          <w:i/>
          <w:iCs/>
          <w:noProof/>
        </w:rPr>
        <w:t>167</w:t>
      </w:r>
      <w:r w:rsidRPr="00CB6B4E">
        <w:rPr>
          <w:rFonts w:cs="Times New Roman"/>
          <w:noProof/>
        </w:rPr>
        <w:t>, 897–914.</w:t>
      </w:r>
    </w:p>
    <w:p w14:paraId="78F1CC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Goode, T.D., Jin, J., and Maren, S. (2018). Neural circuits for fear relapse. In Neurobiology of Abnormal Emotion and Motivated Behaviors, S. Sangha, and D. Foti, eds. pp. 182–202.</w:t>
      </w:r>
    </w:p>
    <w:p w14:paraId="6F3A53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Greenberg, M.E., and Ziff, E.B. (1984). Stimulation of 3T3 cells induces transcription of the c-fos proto-oncogene. Nature </w:t>
      </w:r>
      <w:r w:rsidRPr="00CB6B4E">
        <w:rPr>
          <w:rFonts w:cs="Times New Roman"/>
          <w:i/>
          <w:iCs/>
          <w:noProof/>
        </w:rPr>
        <w:t>311</w:t>
      </w:r>
      <w:r w:rsidRPr="00CB6B4E">
        <w:rPr>
          <w:rFonts w:cs="Times New Roman"/>
          <w:noProof/>
        </w:rPr>
        <w:t>, 433–438.</w:t>
      </w:r>
    </w:p>
    <w:p w14:paraId="2BB51E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Grewe, B.F., Gründemann, J., Kitch, L.J., Lecoq, J.A., Parker, J.G., Marshall, J.D., Larkin, M.C., Jercog, P.E., Grenier, F., Li, J.Z., et al. (2017). Neural ensemble dynamics underlying a long-term associative memory. Nature </w:t>
      </w:r>
      <w:r w:rsidRPr="00CB6B4E">
        <w:rPr>
          <w:rFonts w:cs="Times New Roman"/>
          <w:i/>
          <w:iCs/>
          <w:noProof/>
        </w:rPr>
        <w:t>543</w:t>
      </w:r>
      <w:r w:rsidRPr="00CB6B4E">
        <w:rPr>
          <w:rFonts w:cs="Times New Roman"/>
          <w:noProof/>
        </w:rPr>
        <w:t>, 670–675.</w:t>
      </w:r>
    </w:p>
    <w:p w14:paraId="5E58408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Grosmark, A.D., and Buzsáki, G. (2016). Diversity in neural firing dynamics supports both rigid and learned hippocampal sequences. Science (80-. ). </w:t>
      </w:r>
      <w:r w:rsidRPr="00CB6B4E">
        <w:rPr>
          <w:rFonts w:cs="Times New Roman"/>
          <w:i/>
          <w:iCs/>
          <w:noProof/>
        </w:rPr>
        <w:t>351</w:t>
      </w:r>
      <w:r w:rsidRPr="00CB6B4E">
        <w:rPr>
          <w:rFonts w:cs="Times New Roman"/>
          <w:noProof/>
        </w:rPr>
        <w:t>, 1440–1443.</w:t>
      </w:r>
    </w:p>
    <w:p w14:paraId="7AB012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Gupta, A.S., van der Meer, M.A.A., Touretzky, D.S., and Redish, A.D. (2010). Hippocampal Replay Is Not a Simple Function of Experience. Neuron </w:t>
      </w:r>
      <w:r w:rsidRPr="00CB6B4E">
        <w:rPr>
          <w:rFonts w:cs="Times New Roman"/>
          <w:i/>
          <w:iCs/>
          <w:noProof/>
        </w:rPr>
        <w:t>65</w:t>
      </w:r>
      <w:r w:rsidRPr="00CB6B4E">
        <w:rPr>
          <w:rFonts w:cs="Times New Roman"/>
          <w:noProof/>
        </w:rPr>
        <w:t>, 695–705.</w:t>
      </w:r>
    </w:p>
    <w:p w14:paraId="4FB9C6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Guzman, S.J., Schlögl, A., Frotscher, M., and Jonas, P. (2016). Synaptic mechanisms of pattern completion in the hippocampal CA3 network. Science </w:t>
      </w:r>
      <w:r w:rsidRPr="00CB6B4E">
        <w:rPr>
          <w:rFonts w:cs="Times New Roman"/>
          <w:i/>
          <w:iCs/>
          <w:noProof/>
        </w:rPr>
        <w:t>353</w:t>
      </w:r>
      <w:r w:rsidRPr="00CB6B4E">
        <w:rPr>
          <w:rFonts w:cs="Times New Roman"/>
          <w:noProof/>
        </w:rPr>
        <w:t>, 1117–1123.</w:t>
      </w:r>
    </w:p>
    <w:p w14:paraId="250A539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Hafting, T., Fyhn, M., Molden, S., Moser, M.-B., and Moser, E.I. (2005). Microstructure of a spatial map in the entorhinal cortex. Nature </w:t>
      </w:r>
      <w:r w:rsidRPr="00CB6B4E">
        <w:rPr>
          <w:rFonts w:cs="Times New Roman"/>
          <w:i/>
          <w:iCs/>
          <w:noProof/>
        </w:rPr>
        <w:t>436</w:t>
      </w:r>
      <w:r w:rsidRPr="00CB6B4E">
        <w:rPr>
          <w:rFonts w:cs="Times New Roman"/>
          <w:noProof/>
        </w:rPr>
        <w:t>, 801–806.</w:t>
      </w:r>
    </w:p>
    <w:p w14:paraId="1835CF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CB6B4E">
        <w:rPr>
          <w:rFonts w:cs="Times New Roman"/>
          <w:i/>
          <w:iCs/>
          <w:noProof/>
        </w:rPr>
        <w:t>9</w:t>
      </w:r>
      <w:r w:rsidRPr="00CB6B4E">
        <w:rPr>
          <w:rFonts w:cs="Times New Roman"/>
          <w:noProof/>
        </w:rPr>
        <w:t>, 893–901.</w:t>
      </w:r>
    </w:p>
    <w:p w14:paraId="636B0C0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Hamel, E.J.O., Grewe, B.F., Parker, J.G., and Schnitzer, M.J. (2015). Cellular Level Brain Imaging in Behaving Mammals: An Engineering Approach. Neuron </w:t>
      </w:r>
      <w:r w:rsidRPr="00CB6B4E">
        <w:rPr>
          <w:rFonts w:cs="Times New Roman"/>
          <w:i/>
          <w:iCs/>
          <w:noProof/>
        </w:rPr>
        <w:t>86</w:t>
      </w:r>
      <w:r w:rsidRPr="00CB6B4E">
        <w:rPr>
          <w:rFonts w:cs="Times New Roman"/>
          <w:noProof/>
        </w:rPr>
        <w:t>, 140–159.</w:t>
      </w:r>
    </w:p>
    <w:p w14:paraId="1CBA7A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Cole, C.J., Matynia, A., Brown, R.A., Neve, R.L., Guzowski, J.F., Silva, A.J., and Josselyn, S.A. (2007). Neuronal Competition and Selection During Memory Formation. Science (80-. ). </w:t>
      </w:r>
      <w:r w:rsidRPr="00CB6B4E">
        <w:rPr>
          <w:rFonts w:cs="Times New Roman"/>
          <w:i/>
          <w:iCs/>
          <w:noProof/>
        </w:rPr>
        <w:t>316</w:t>
      </w:r>
      <w:r w:rsidRPr="00CB6B4E">
        <w:rPr>
          <w:rFonts w:cs="Times New Roman"/>
          <w:noProof/>
        </w:rPr>
        <w:t>, 457–460.</w:t>
      </w:r>
    </w:p>
    <w:p w14:paraId="38FE8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Han, J.-H., Kushner, S.A., Yiu, A.P., Hsiang, H.-L., Buch, T., Waisman, A., Bontempi, B., Neve, R.L., Frankland, P.W., and Josselyn, S.A. (2009). Selective Erasure of a Fear Memory. Science (80-. ). </w:t>
      </w:r>
      <w:r w:rsidRPr="00CB6B4E">
        <w:rPr>
          <w:rFonts w:cs="Times New Roman"/>
          <w:i/>
          <w:iCs/>
          <w:noProof/>
        </w:rPr>
        <w:t>323</w:t>
      </w:r>
      <w:r w:rsidRPr="00CB6B4E">
        <w:rPr>
          <w:rFonts w:cs="Times New Roman"/>
          <w:noProof/>
        </w:rPr>
        <w:t>, 1492–1496.</w:t>
      </w:r>
    </w:p>
    <w:p w14:paraId="168FA43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Harris, K.D., Csicsvari, J., Hirase, H., Dragoi, G., and Buzsáki, G. (2003). Organization of cell assemblies in the hippocampus. Nature </w:t>
      </w:r>
      <w:r w:rsidRPr="00CB6B4E">
        <w:rPr>
          <w:rFonts w:cs="Times New Roman"/>
          <w:i/>
          <w:iCs/>
          <w:noProof/>
        </w:rPr>
        <w:t>424</w:t>
      </w:r>
      <w:r w:rsidRPr="00CB6B4E">
        <w:rPr>
          <w:rFonts w:cs="Times New Roman"/>
          <w:noProof/>
        </w:rPr>
        <w:t>, 552–556.</w:t>
      </w:r>
    </w:p>
    <w:p w14:paraId="1F9B947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Hartley, T., Lever, C., Burgess, N., and O’Keefe, J. (2014). Space in the brain: how the hippocampal formation supports spatial cognition. Philos. Trans. R. Soc. Lond. B. Biol. Sci. </w:t>
      </w:r>
      <w:r w:rsidRPr="00CB6B4E">
        <w:rPr>
          <w:rFonts w:cs="Times New Roman"/>
          <w:i/>
          <w:iCs/>
          <w:noProof/>
        </w:rPr>
        <w:t>369</w:t>
      </w:r>
      <w:r w:rsidRPr="00CB6B4E">
        <w:rPr>
          <w:rFonts w:cs="Times New Roman"/>
          <w:noProof/>
        </w:rPr>
        <w:t>, 20120510.</w:t>
      </w:r>
    </w:p>
    <w:p w14:paraId="2E9A91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(2005). What is the function of hippocampal theta rhythm?—Linking behavioral data to phasic properties of field potential and unit recording data. Hippocampus </w:t>
      </w:r>
      <w:r w:rsidRPr="00CB6B4E">
        <w:rPr>
          <w:rFonts w:cs="Times New Roman"/>
          <w:i/>
          <w:iCs/>
          <w:noProof/>
        </w:rPr>
        <w:t>15</w:t>
      </w:r>
      <w:r w:rsidRPr="00CB6B4E">
        <w:rPr>
          <w:rFonts w:cs="Times New Roman"/>
          <w:noProof/>
        </w:rPr>
        <w:t>, 936–949.</w:t>
      </w:r>
    </w:p>
    <w:p w14:paraId="7AC570D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(2006). The role of acetylcholine in learning and memory. Curr. Opin. Neurobiol. </w:t>
      </w:r>
      <w:r w:rsidRPr="00CB6B4E">
        <w:rPr>
          <w:rFonts w:cs="Times New Roman"/>
          <w:i/>
          <w:iCs/>
          <w:noProof/>
        </w:rPr>
        <w:t>16</w:t>
      </w:r>
      <w:r w:rsidRPr="00CB6B4E">
        <w:rPr>
          <w:rFonts w:cs="Times New Roman"/>
          <w:noProof/>
        </w:rPr>
        <w:t>, 710–715.</w:t>
      </w:r>
    </w:p>
    <w:p w14:paraId="0387E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(2009). A model of episodic memory: Mental time travel along encoded trajectories using grid cells. Neurobiol. Learn. Mem. </w:t>
      </w:r>
      <w:r w:rsidRPr="00CB6B4E">
        <w:rPr>
          <w:rFonts w:cs="Times New Roman"/>
          <w:i/>
          <w:iCs/>
          <w:noProof/>
        </w:rPr>
        <w:t>92</w:t>
      </w:r>
      <w:r w:rsidRPr="00CB6B4E">
        <w:rPr>
          <w:rFonts w:cs="Times New Roman"/>
          <w:noProof/>
        </w:rPr>
        <w:t>, 559–573.</w:t>
      </w:r>
    </w:p>
    <w:p w14:paraId="0FC6980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and Wyble, B.P. (1997). Free recall and recognition in a network model of the hippocampus: simulating effects of scopolamine on human memory function. Behav. Brain Res. </w:t>
      </w:r>
      <w:r w:rsidRPr="00CB6B4E">
        <w:rPr>
          <w:rFonts w:cs="Times New Roman"/>
          <w:i/>
          <w:iCs/>
          <w:noProof/>
        </w:rPr>
        <w:t>89</w:t>
      </w:r>
      <w:r w:rsidRPr="00CB6B4E">
        <w:rPr>
          <w:rFonts w:cs="Times New Roman"/>
          <w:noProof/>
        </w:rPr>
        <w:t>, 1–34.</w:t>
      </w:r>
    </w:p>
    <w:p w14:paraId="50C2B39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Hasselmo, M.E., Bodelón, C., and Wyble, B.P. (2002). A Proposed Function for Hippocampal Theta Rhythm: Separate Phases of Encoding and Retrieval Enhance Reversal of Prior Learning. Neural Comput. </w:t>
      </w:r>
      <w:r w:rsidRPr="00CB6B4E">
        <w:rPr>
          <w:rFonts w:cs="Times New Roman"/>
          <w:i/>
          <w:iCs/>
          <w:noProof/>
        </w:rPr>
        <w:t>14</w:t>
      </w:r>
      <w:r w:rsidRPr="00CB6B4E">
        <w:rPr>
          <w:rFonts w:cs="Times New Roman"/>
          <w:noProof/>
        </w:rPr>
        <w:t>, 793–817.</w:t>
      </w:r>
    </w:p>
    <w:p w14:paraId="58713F9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Hebb, D. (1949). The Organization of Behavior (New York: Wiley &amp; Sons).</w:t>
      </w:r>
    </w:p>
    <w:p w14:paraId="0BA053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Henze, D.A., Wittner, L., and Buzsáki, G. (2002). Single granule cells reliably discharge targets in the hippocampal CA3 network in vivo. Nat. Neurosci. </w:t>
      </w:r>
      <w:r w:rsidRPr="00CB6B4E">
        <w:rPr>
          <w:rFonts w:cs="Times New Roman"/>
          <w:i/>
          <w:iCs/>
          <w:noProof/>
        </w:rPr>
        <w:t>5</w:t>
      </w:r>
      <w:r w:rsidRPr="00CB6B4E">
        <w:rPr>
          <w:rFonts w:cs="Times New Roman"/>
          <w:noProof/>
        </w:rPr>
        <w:t>, 790–795.</w:t>
      </w:r>
    </w:p>
    <w:p w14:paraId="20B4F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Herry, C., Ciocchi, S., Senn, V., Demmou, L., Müller, C., and Lüthi, A. (2008). Switching on and off fear by distinct neuronal circuits. Nature </w:t>
      </w:r>
      <w:r w:rsidRPr="00CB6B4E">
        <w:rPr>
          <w:rFonts w:cs="Times New Roman"/>
          <w:i/>
          <w:iCs/>
          <w:noProof/>
        </w:rPr>
        <w:t>454</w:t>
      </w:r>
      <w:r w:rsidRPr="00CB6B4E">
        <w:rPr>
          <w:rFonts w:cs="Times New Roman"/>
          <w:noProof/>
        </w:rPr>
        <w:t>, 600–606.</w:t>
      </w:r>
    </w:p>
    <w:p w14:paraId="58CAB5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Heys, J.G., and Dombeck, D.A. (2018). Evidence for a subcircuit in medial entorhinal cortex representing elapsed time during immobility. Nat. Neurosci. </w:t>
      </w:r>
      <w:r w:rsidRPr="00CB6B4E">
        <w:rPr>
          <w:rFonts w:cs="Times New Roman"/>
          <w:i/>
          <w:iCs/>
          <w:noProof/>
        </w:rPr>
        <w:t>21</w:t>
      </w:r>
      <w:r w:rsidRPr="00CB6B4E">
        <w:rPr>
          <w:rFonts w:cs="Times New Roman"/>
          <w:noProof/>
        </w:rPr>
        <w:t>, 1574–1582.</w:t>
      </w:r>
    </w:p>
    <w:p w14:paraId="73B0A00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Hill, A.J. (1978). First occurrence of hippocampal spatial firing in a new environment. Exp. Neurol. </w:t>
      </w:r>
      <w:r w:rsidRPr="00CB6B4E">
        <w:rPr>
          <w:rFonts w:cs="Times New Roman"/>
          <w:i/>
          <w:iCs/>
          <w:noProof/>
        </w:rPr>
        <w:t>62</w:t>
      </w:r>
      <w:r w:rsidRPr="00CB6B4E">
        <w:rPr>
          <w:rFonts w:cs="Times New Roman"/>
          <w:noProof/>
        </w:rPr>
        <w:t>, 282–297.</w:t>
      </w:r>
    </w:p>
    <w:p w14:paraId="59F903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Hitti, F.L., and Siegelbaum, S.A. (2014). The hippocampal CA2 region is essential for social memory. Nature </w:t>
      </w:r>
      <w:r w:rsidRPr="00CB6B4E">
        <w:rPr>
          <w:rFonts w:cs="Times New Roman"/>
          <w:i/>
          <w:iCs/>
          <w:noProof/>
        </w:rPr>
        <w:t>508</w:t>
      </w:r>
      <w:r w:rsidRPr="00CB6B4E">
        <w:rPr>
          <w:rFonts w:cs="Times New Roman"/>
          <w:noProof/>
        </w:rPr>
        <w:t>, 88–92.</w:t>
      </w:r>
    </w:p>
    <w:p w14:paraId="41105A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Holtmaat, A., and Caroni, P. (2016). Functional and structural underpinnings of neuronal assembly formation in learning. Nat. Neurosci. </w:t>
      </w:r>
      <w:r w:rsidRPr="00CB6B4E">
        <w:rPr>
          <w:rFonts w:cs="Times New Roman"/>
          <w:i/>
          <w:iCs/>
          <w:noProof/>
        </w:rPr>
        <w:t>19</w:t>
      </w:r>
      <w:r w:rsidRPr="00CB6B4E">
        <w:rPr>
          <w:rFonts w:cs="Times New Roman"/>
          <w:noProof/>
        </w:rPr>
        <w:t>, 1553–1562.</w:t>
      </w:r>
    </w:p>
    <w:p w14:paraId="2B5A6A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(2013). The hippocampus, time, and memory across scales. J. Exp. Psychol. Gen. </w:t>
      </w:r>
      <w:r w:rsidRPr="00CB6B4E">
        <w:rPr>
          <w:rFonts w:cs="Times New Roman"/>
          <w:i/>
          <w:iCs/>
          <w:noProof/>
        </w:rPr>
        <w:t>142</w:t>
      </w:r>
      <w:r w:rsidRPr="00CB6B4E">
        <w:rPr>
          <w:rFonts w:cs="Times New Roman"/>
          <w:noProof/>
        </w:rPr>
        <w:t>, 1211–1230.</w:t>
      </w:r>
    </w:p>
    <w:p w14:paraId="46A7291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and Eichenbaum, H. (2015). Time and space in the hippocampus. Brain Res. </w:t>
      </w:r>
      <w:r w:rsidRPr="00CB6B4E">
        <w:rPr>
          <w:rFonts w:cs="Times New Roman"/>
          <w:i/>
          <w:iCs/>
          <w:noProof/>
        </w:rPr>
        <w:t>1621</w:t>
      </w:r>
      <w:r w:rsidRPr="00CB6B4E">
        <w:rPr>
          <w:rFonts w:cs="Times New Roman"/>
          <w:noProof/>
        </w:rPr>
        <w:t>, 345–354.</w:t>
      </w:r>
    </w:p>
    <w:p w14:paraId="15DF55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CB6B4E">
        <w:rPr>
          <w:rFonts w:cs="Times New Roman"/>
          <w:i/>
          <w:iCs/>
          <w:noProof/>
        </w:rPr>
        <w:t>112</w:t>
      </w:r>
      <w:r w:rsidRPr="00CB6B4E">
        <w:rPr>
          <w:rFonts w:cs="Times New Roman"/>
          <w:noProof/>
        </w:rPr>
        <w:t>, 75–116.</w:t>
      </w:r>
    </w:p>
    <w:p w14:paraId="33D778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MacDonald, C.J., Tiganj, Z., Shankar, K.H., Du, Q., Hasselmo, M.E., and Eichenbaum, H. (2014). A Unified Mathematical Framework for Coding Time, Space, and Sequences in the Hippocampal Region. J. Neurosci. </w:t>
      </w:r>
      <w:r w:rsidRPr="00CB6B4E">
        <w:rPr>
          <w:rFonts w:cs="Times New Roman"/>
          <w:i/>
          <w:iCs/>
          <w:noProof/>
        </w:rPr>
        <w:t>34</w:t>
      </w:r>
      <w:r w:rsidRPr="00CB6B4E">
        <w:rPr>
          <w:rFonts w:cs="Times New Roman"/>
          <w:noProof/>
        </w:rPr>
        <w:t>, 4692–4707.</w:t>
      </w:r>
    </w:p>
    <w:p w14:paraId="6C33120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Howard, M.W., Shankar, K.H., Aue, W.R., and Criss, A.H. (2015). A distributed representation of internal time. Psychol. Rev. </w:t>
      </w:r>
      <w:r w:rsidRPr="00CB6B4E">
        <w:rPr>
          <w:rFonts w:cs="Times New Roman"/>
          <w:i/>
          <w:iCs/>
          <w:noProof/>
        </w:rPr>
        <w:t>122</w:t>
      </w:r>
      <w:r w:rsidRPr="00CB6B4E">
        <w:rPr>
          <w:rFonts w:cs="Times New Roman"/>
          <w:noProof/>
        </w:rPr>
        <w:t>, 24–53.</w:t>
      </w:r>
    </w:p>
    <w:p w14:paraId="7E47B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Hsiang, H.-L., Epp, J.R., van den Oever, M.C., Yan, C., Rashid, A.J., Insel, N., Ye, L., Niibori, Y., Deisseroth, K., Frankland, P.W., et al. (2014). Manipulating a “Cocaine Engram” in Mice. J. Neurosci. </w:t>
      </w:r>
      <w:r w:rsidRPr="00CB6B4E">
        <w:rPr>
          <w:rFonts w:cs="Times New Roman"/>
          <w:i/>
          <w:iCs/>
          <w:noProof/>
        </w:rPr>
        <w:t>34</w:t>
      </w:r>
      <w:r w:rsidRPr="00CB6B4E">
        <w:rPr>
          <w:rFonts w:cs="Times New Roman"/>
          <w:noProof/>
        </w:rPr>
        <w:t>, 14115–14127.</w:t>
      </w:r>
    </w:p>
    <w:p w14:paraId="21626A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Hwaun, E., and Colgin, L.L. (2019). CA3 place cells that represent a novel waking experience are preferentially reactivated during sharp wave</w:t>
      </w:r>
      <w:r w:rsidRPr="00CB6B4E">
        <w:rPr>
          <w:rFonts w:ascii="Cambria Math" w:hAnsi="Cambria Math" w:cs="Cambria Math"/>
          <w:noProof/>
        </w:rPr>
        <w:t>‐</w:t>
      </w:r>
      <w:r w:rsidRPr="00CB6B4E">
        <w:rPr>
          <w:rFonts w:cs="Times New Roman"/>
          <w:noProof/>
        </w:rPr>
        <w:t>ripples in subsequent sleep. Hippocampus hipo.23090.</w:t>
      </w:r>
    </w:p>
    <w:p w14:paraId="57A005D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Ito, H.T., Zhang, S.-J., Witter, M.P., Moser, E.I., and Moser, M.-B. (2015). A prefrontal–thalamo–hippocampal circuit for goal-directed spatial navigation. Nature </w:t>
      </w:r>
      <w:r w:rsidRPr="00CB6B4E">
        <w:rPr>
          <w:rFonts w:cs="Times New Roman"/>
          <w:i/>
          <w:iCs/>
          <w:noProof/>
        </w:rPr>
        <w:t>522</w:t>
      </w:r>
      <w:r w:rsidRPr="00CB6B4E">
        <w:rPr>
          <w:rFonts w:cs="Times New Roman"/>
          <w:noProof/>
        </w:rPr>
        <w:t>, 50–55.</w:t>
      </w:r>
    </w:p>
    <w:p w14:paraId="310CBA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Itskov, V., Curto, C., Pastalkova, E., and Buzsáki, G. (2011). Cell assembly sequences arising from spike threshold adaptation keep track of time in the hippocampus. J. Neurosci. </w:t>
      </w:r>
      <w:r w:rsidRPr="00CB6B4E">
        <w:rPr>
          <w:rFonts w:cs="Times New Roman"/>
          <w:i/>
          <w:iCs/>
          <w:noProof/>
        </w:rPr>
        <w:t>31</w:t>
      </w:r>
      <w:r w:rsidRPr="00CB6B4E">
        <w:rPr>
          <w:rFonts w:cs="Times New Roman"/>
          <w:noProof/>
        </w:rPr>
        <w:t>, 2828–2834.</w:t>
      </w:r>
    </w:p>
    <w:p w14:paraId="505DD5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Jadhav, S.P., Kemere, C., German, P.W., and Frank, L.M. (2012). Awake Hippocampal Sharp-Wave Ripples Support Spatial Memory. Science (80-. ). </w:t>
      </w:r>
      <w:r w:rsidRPr="00CB6B4E">
        <w:rPr>
          <w:rFonts w:cs="Times New Roman"/>
          <w:i/>
          <w:iCs/>
          <w:noProof/>
        </w:rPr>
        <w:t>336</w:t>
      </w:r>
      <w:r w:rsidRPr="00CB6B4E">
        <w:rPr>
          <w:rFonts w:cs="Times New Roman"/>
          <w:noProof/>
        </w:rPr>
        <w:t>, 1454–1458.</w:t>
      </w:r>
    </w:p>
    <w:p w14:paraId="3ACC73D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Jaramillo, J., and Kempter, R. (2017). Phase precession: a neural code underlying episodic memory? Curr. Opin. Neurobiol. </w:t>
      </w:r>
      <w:r w:rsidRPr="00CB6B4E">
        <w:rPr>
          <w:rFonts w:cs="Times New Roman"/>
          <w:i/>
          <w:iCs/>
          <w:noProof/>
        </w:rPr>
        <w:t>43</w:t>
      </w:r>
      <w:r w:rsidRPr="00CB6B4E">
        <w:rPr>
          <w:rFonts w:cs="Times New Roman"/>
          <w:noProof/>
        </w:rPr>
        <w:t>, 130–138.</w:t>
      </w:r>
    </w:p>
    <w:p w14:paraId="5083DD0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Jarsky, T., Roxin, A., Kath, W.L., and Spruston, N. (2005). Conditional dendritic spike propagation following distal synaptic activation of hippocampal CA1 pyramidal neurons. Nat. Neurosci. </w:t>
      </w:r>
      <w:r w:rsidRPr="00CB6B4E">
        <w:rPr>
          <w:rFonts w:cs="Times New Roman"/>
          <w:i/>
          <w:iCs/>
          <w:noProof/>
        </w:rPr>
        <w:t>8</w:t>
      </w:r>
      <w:r w:rsidRPr="00CB6B4E">
        <w:rPr>
          <w:rFonts w:cs="Times New Roman"/>
          <w:noProof/>
        </w:rPr>
        <w:t>, 1667–1676.</w:t>
      </w:r>
    </w:p>
    <w:p w14:paraId="6DC380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CB6B4E">
        <w:rPr>
          <w:rFonts w:cs="Times New Roman"/>
          <w:i/>
          <w:iCs/>
          <w:noProof/>
        </w:rPr>
        <w:t>313</w:t>
      </w:r>
      <w:r w:rsidRPr="00CB6B4E">
        <w:rPr>
          <w:rFonts w:cs="Times New Roman"/>
          <w:noProof/>
        </w:rPr>
        <w:t>, 574–586.</w:t>
      </w:r>
    </w:p>
    <w:p w14:paraId="0020E87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Jayakumar, R.P., Madhav, M.S., Savelli, F., Blair, H.T., Cowan, N.J., and Knierim, J.J. (2019). Recalibration of path integration in hippocampal place cells. Nature </w:t>
      </w:r>
      <w:r w:rsidRPr="00CB6B4E">
        <w:rPr>
          <w:rFonts w:cs="Times New Roman"/>
          <w:i/>
          <w:iCs/>
          <w:noProof/>
        </w:rPr>
        <w:t>566</w:t>
      </w:r>
      <w:r w:rsidRPr="00CB6B4E">
        <w:rPr>
          <w:rFonts w:cs="Times New Roman"/>
          <w:noProof/>
        </w:rPr>
        <w:t>, 533–537.</w:t>
      </w:r>
    </w:p>
    <w:p w14:paraId="09833EB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Jenkins, L.J., and Ranganath, C. (2010). Prefrontal and medial temporal lobe activity at encoding predicts temporal context memory. J. Neurosci. </w:t>
      </w:r>
      <w:r w:rsidRPr="00CB6B4E">
        <w:rPr>
          <w:rFonts w:cs="Times New Roman"/>
          <w:i/>
          <w:iCs/>
          <w:noProof/>
        </w:rPr>
        <w:t>30</w:t>
      </w:r>
      <w:r w:rsidRPr="00CB6B4E">
        <w:rPr>
          <w:rFonts w:cs="Times New Roman"/>
          <w:noProof/>
        </w:rPr>
        <w:t>, 15558–15565.</w:t>
      </w:r>
    </w:p>
    <w:p w14:paraId="0B0943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Jennings, J.H., Kim, C.K., Marshel, J.H., Raffiee, M., Ye, L., Quirin, S., Pak, S., Ramakrishnan, C., and Deisseroth, K. (2019). Interacting neural ensembles in orbitofrontal cortex for social and feeding behaviour. Nature </w:t>
      </w:r>
      <w:r w:rsidRPr="00CB6B4E">
        <w:rPr>
          <w:rFonts w:cs="Times New Roman"/>
          <w:i/>
          <w:iCs/>
          <w:noProof/>
        </w:rPr>
        <w:t>565</w:t>
      </w:r>
      <w:r w:rsidRPr="00CB6B4E">
        <w:rPr>
          <w:rFonts w:cs="Times New Roman"/>
          <w:noProof/>
        </w:rPr>
        <w:t>, 645–649.</w:t>
      </w:r>
    </w:p>
    <w:p w14:paraId="7D7251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(2000). Position Reconstruction From an Ensemble of Hippocampal Place Cells: Contribution of Theta Phase Coding. J. Neurophysiol. </w:t>
      </w:r>
      <w:r w:rsidRPr="00CB6B4E">
        <w:rPr>
          <w:rFonts w:cs="Times New Roman"/>
          <w:i/>
          <w:iCs/>
          <w:noProof/>
        </w:rPr>
        <w:t>83</w:t>
      </w:r>
      <w:r w:rsidRPr="00CB6B4E">
        <w:rPr>
          <w:rFonts w:cs="Times New Roman"/>
          <w:noProof/>
        </w:rPr>
        <w:t>, 2602–2609.</w:t>
      </w:r>
    </w:p>
    <w:p w14:paraId="25BB2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and Lisman, J.E. (2005). Hippocampal sequence-encoding driven by a cortical multi-item working memory buffer. Trends Neurosci. </w:t>
      </w:r>
      <w:r w:rsidRPr="00CB6B4E">
        <w:rPr>
          <w:rFonts w:cs="Times New Roman"/>
          <w:i/>
          <w:iCs/>
          <w:noProof/>
        </w:rPr>
        <w:t>28</w:t>
      </w:r>
      <w:r w:rsidRPr="00CB6B4E">
        <w:rPr>
          <w:rFonts w:cs="Times New Roman"/>
          <w:noProof/>
        </w:rPr>
        <w:t>, 67–72.</w:t>
      </w:r>
    </w:p>
    <w:p w14:paraId="1893250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Jensen, O., Idiart, M.A., and Lisman, J.E. (1996). Physiologically realistic formation of autoassociative memory in networks with theta/gamma oscillations: role of fast NMDA channels. Learn. Mem. </w:t>
      </w:r>
      <w:r w:rsidRPr="00CB6B4E">
        <w:rPr>
          <w:rFonts w:cs="Times New Roman"/>
          <w:i/>
          <w:iCs/>
          <w:noProof/>
        </w:rPr>
        <w:t>3</w:t>
      </w:r>
      <w:r w:rsidRPr="00CB6B4E">
        <w:rPr>
          <w:rFonts w:cs="Times New Roman"/>
          <w:noProof/>
        </w:rPr>
        <w:t>, 243–256.</w:t>
      </w:r>
    </w:p>
    <w:p w14:paraId="5FFF9B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Jezek, K., Henriksen, E.J., Treves, A., Moser, E.I., and Moser, M.-B. (2011). Theta-paced flickering between place-cell maps in the hippocampus. Nature </w:t>
      </w:r>
      <w:r w:rsidRPr="00CB6B4E">
        <w:rPr>
          <w:rFonts w:cs="Times New Roman"/>
          <w:i/>
          <w:iCs/>
          <w:noProof/>
        </w:rPr>
        <w:t>478</w:t>
      </w:r>
      <w:r w:rsidRPr="00CB6B4E">
        <w:rPr>
          <w:rFonts w:cs="Times New Roman"/>
          <w:noProof/>
        </w:rPr>
        <w:t>, 246–249.</w:t>
      </w:r>
    </w:p>
    <w:p w14:paraId="6C0FFF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Johnson, A., and Redish, A.D. (2007). Neural Ensembles in CA3 Transiently Encode Paths Forward of the Animal at a Decision Point. J. Neurosci. </w:t>
      </w:r>
      <w:r w:rsidRPr="00CB6B4E">
        <w:rPr>
          <w:rFonts w:cs="Times New Roman"/>
          <w:i/>
          <w:iCs/>
          <w:noProof/>
        </w:rPr>
        <w:t>27</w:t>
      </w:r>
      <w:r w:rsidRPr="00CB6B4E">
        <w:rPr>
          <w:rFonts w:cs="Times New Roman"/>
          <w:noProof/>
        </w:rPr>
        <w:t>, 12176–12189.</w:t>
      </w:r>
    </w:p>
    <w:p w14:paraId="3CD2024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Josselyn, S.A., Köhler, S., and Frankland, P.W. (2015). Finding the engram. Nat. Rev. Neurosci. </w:t>
      </w:r>
      <w:r w:rsidRPr="00CB6B4E">
        <w:rPr>
          <w:rFonts w:cs="Times New Roman"/>
          <w:i/>
          <w:iCs/>
          <w:noProof/>
        </w:rPr>
        <w:t>16</w:t>
      </w:r>
      <w:r w:rsidRPr="00CB6B4E">
        <w:rPr>
          <w:rFonts w:cs="Times New Roman"/>
          <w:noProof/>
        </w:rPr>
        <w:t>, 521–534.</w:t>
      </w:r>
    </w:p>
    <w:p w14:paraId="5FADF5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Jung, M.W., and McNaughton, B.L. (1993). Spatial selectivity of unit activity in the hippocampal granular layer. Hippocampus </w:t>
      </w:r>
      <w:r w:rsidRPr="00CB6B4E">
        <w:rPr>
          <w:rFonts w:cs="Times New Roman"/>
          <w:i/>
          <w:iCs/>
          <w:noProof/>
        </w:rPr>
        <w:t>3</w:t>
      </w:r>
      <w:r w:rsidRPr="00CB6B4E">
        <w:rPr>
          <w:rFonts w:cs="Times New Roman"/>
          <w:noProof/>
        </w:rPr>
        <w:t>, 165–182.</w:t>
      </w:r>
    </w:p>
    <w:p w14:paraId="2FAC05D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CB6B4E">
        <w:rPr>
          <w:rFonts w:cs="Times New Roman"/>
          <w:i/>
          <w:iCs/>
          <w:noProof/>
        </w:rPr>
        <w:t>93</w:t>
      </w:r>
      <w:r w:rsidRPr="00CB6B4E">
        <w:rPr>
          <w:rFonts w:cs="Times New Roman"/>
          <w:noProof/>
        </w:rPr>
        <w:t>, 1480-1492.e6.</w:t>
      </w:r>
    </w:p>
    <w:p w14:paraId="75692D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CB6B4E">
        <w:rPr>
          <w:rFonts w:cs="Times New Roman"/>
          <w:i/>
          <w:iCs/>
          <w:noProof/>
        </w:rPr>
        <w:t>19</w:t>
      </w:r>
      <w:r w:rsidRPr="00CB6B4E">
        <w:rPr>
          <w:rFonts w:cs="Times New Roman"/>
          <w:noProof/>
        </w:rPr>
        <w:t>, 605–612.</w:t>
      </w:r>
    </w:p>
    <w:p w14:paraId="5F0BEE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Karlsson, M.P., and Frank, L.M. (2009). Awake replay of remote experiences in the hippocampus. Nat. Neurosci. </w:t>
      </w:r>
      <w:r w:rsidRPr="00CB6B4E">
        <w:rPr>
          <w:rFonts w:cs="Times New Roman"/>
          <w:i/>
          <w:iCs/>
          <w:noProof/>
        </w:rPr>
        <w:t>12</w:t>
      </w:r>
      <w:r w:rsidRPr="00CB6B4E">
        <w:rPr>
          <w:rFonts w:cs="Times New Roman"/>
          <w:noProof/>
        </w:rPr>
        <w:t>, 913–918.</w:t>
      </w:r>
    </w:p>
    <w:p w14:paraId="67CA35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Kay, K., Sosa, M., Chung, J.E., Karlsson, M.P., Larkin, M.C., and Frank, L.M. (2016). A hippocampal network for spatial coding during immobility and sleep. Nature </w:t>
      </w:r>
      <w:r w:rsidRPr="00CB6B4E">
        <w:rPr>
          <w:rFonts w:cs="Times New Roman"/>
          <w:i/>
          <w:iCs/>
          <w:noProof/>
        </w:rPr>
        <w:t>531</w:t>
      </w:r>
      <w:r w:rsidRPr="00CB6B4E">
        <w:rPr>
          <w:rFonts w:cs="Times New Roman"/>
          <w:noProof/>
        </w:rPr>
        <w:t>.</w:t>
      </w:r>
    </w:p>
    <w:p w14:paraId="537D64B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Kearns, M.C., Ressler, K.J., Zatzick, D., and Rothbaum, B.O. (2012). EARLY INTERVENTIONS FOR PTSD: A REVIEW. Depress. Anxiety </w:t>
      </w:r>
      <w:r w:rsidRPr="00CB6B4E">
        <w:rPr>
          <w:rFonts w:cs="Times New Roman"/>
          <w:i/>
          <w:iCs/>
          <w:noProof/>
        </w:rPr>
        <w:t>29</w:t>
      </w:r>
      <w:r w:rsidRPr="00CB6B4E">
        <w:rPr>
          <w:rFonts w:cs="Times New Roman"/>
          <w:noProof/>
        </w:rPr>
        <w:t>, 833–842.</w:t>
      </w:r>
    </w:p>
    <w:p w14:paraId="0C8C8E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CB6B4E">
        <w:rPr>
          <w:rFonts w:cs="Times New Roman"/>
          <w:i/>
          <w:iCs/>
          <w:noProof/>
        </w:rPr>
        <w:t>36</w:t>
      </w:r>
      <w:r w:rsidRPr="00CB6B4E">
        <w:rPr>
          <w:rFonts w:cs="Times New Roman"/>
          <w:noProof/>
        </w:rPr>
        <w:t>, 3660–3675.</w:t>
      </w:r>
    </w:p>
    <w:p w14:paraId="07449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Keinath, A.T., Julian, J.B., Epstein, R.A., and Muzzio, I.A. (2017). Environmental Geometry Aligns the Hippocampal Map during Spatial Reorientation. Curr. Biol. </w:t>
      </w:r>
      <w:r w:rsidRPr="00CB6B4E">
        <w:rPr>
          <w:rFonts w:cs="Times New Roman"/>
          <w:i/>
          <w:iCs/>
          <w:noProof/>
        </w:rPr>
        <w:t>27</w:t>
      </w:r>
      <w:r w:rsidRPr="00CB6B4E">
        <w:rPr>
          <w:rFonts w:cs="Times New Roman"/>
          <w:noProof/>
        </w:rPr>
        <w:t>.</w:t>
      </w:r>
    </w:p>
    <w:p w14:paraId="6E14EC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Kentros, C., Hargreaves, E., Hawkins, R.D., Kandel, E.R., Shapiro, M., and Muller, R. V. (1998). Abolition of Long-Term Stability of New Hippocampal Place Cell Maps by NMDA Receptor Blockade. Science (80-. ). </w:t>
      </w:r>
      <w:r w:rsidRPr="00CB6B4E">
        <w:rPr>
          <w:rFonts w:cs="Times New Roman"/>
          <w:i/>
          <w:iCs/>
          <w:noProof/>
        </w:rPr>
        <w:t>280</w:t>
      </w:r>
      <w:r w:rsidRPr="00CB6B4E">
        <w:rPr>
          <w:rFonts w:cs="Times New Roman"/>
          <w:noProof/>
        </w:rPr>
        <w:t>, 2121–2126.</w:t>
      </w:r>
    </w:p>
    <w:p w14:paraId="33AF9A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Kerr, K.M., Agster, K.L., Furtak, S.C., and Burwell, R.D. (2007). Functional neuroanatomy of the parahippocampal region: The lateral and medial entorhinal areas. Hippocampus </w:t>
      </w:r>
      <w:r w:rsidRPr="00CB6B4E">
        <w:rPr>
          <w:rFonts w:cs="Times New Roman"/>
          <w:i/>
          <w:iCs/>
          <w:noProof/>
        </w:rPr>
        <w:t>17</w:t>
      </w:r>
      <w:r w:rsidRPr="00CB6B4E">
        <w:rPr>
          <w:rFonts w:cs="Times New Roman"/>
          <w:noProof/>
        </w:rPr>
        <w:t>, 697–708.</w:t>
      </w:r>
    </w:p>
    <w:p w14:paraId="72C7890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W. Bin, and Cho, J.-H. (2017). Synaptic Targeting of Double-Projecting Ventral CA1 Hippocampal Neurons to the Medial Prefrontal Cortex and Basal Amygdala. J. </w:t>
      </w:r>
      <w:r w:rsidRPr="00CB6B4E">
        <w:rPr>
          <w:rFonts w:cs="Times New Roman"/>
          <w:noProof/>
        </w:rPr>
        <w:lastRenderedPageBreak/>
        <w:t xml:space="preserve">Neurosci. </w:t>
      </w:r>
      <w:r w:rsidRPr="00CB6B4E">
        <w:rPr>
          <w:rFonts w:cs="Times New Roman"/>
          <w:i/>
          <w:iCs/>
          <w:noProof/>
        </w:rPr>
        <w:t>37</w:t>
      </w:r>
      <w:r w:rsidRPr="00CB6B4E">
        <w:rPr>
          <w:rFonts w:cs="Times New Roman"/>
          <w:noProof/>
        </w:rPr>
        <w:t>, 4868–4882.</w:t>
      </w:r>
    </w:p>
    <w:p w14:paraId="6BDFB7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Kim, D., Paré, D., and Nair, S.S. (2013). Assignment of Model Amygdala Neurons to the Fear Memory Trace Depends on Competitive Synaptic Interactions. J. Neurosci. </w:t>
      </w:r>
      <w:r w:rsidRPr="00CB6B4E">
        <w:rPr>
          <w:rFonts w:cs="Times New Roman"/>
          <w:i/>
          <w:iCs/>
          <w:noProof/>
        </w:rPr>
        <w:t>33</w:t>
      </w:r>
      <w:r w:rsidRPr="00CB6B4E">
        <w:rPr>
          <w:rFonts w:cs="Times New Roman"/>
          <w:noProof/>
        </w:rPr>
        <w:t>, 14354–14358.</w:t>
      </w:r>
    </w:p>
    <w:p w14:paraId="007DE62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Kinsky, N.R., Sullivan, D.W., Mau, W., Hasselmo, M.E., and Eichenbaum, H. (2018). Hippocampal Place Fields Maintain a Coherent and Flexible Map across Long Timescales. Curr. Biol. </w:t>
      </w:r>
      <w:r w:rsidRPr="00CB6B4E">
        <w:rPr>
          <w:rFonts w:cs="Times New Roman"/>
          <w:i/>
          <w:iCs/>
          <w:noProof/>
        </w:rPr>
        <w:t>28</w:t>
      </w:r>
      <w:r w:rsidRPr="00CB6B4E">
        <w:rPr>
          <w:rFonts w:cs="Times New Roman"/>
          <w:noProof/>
        </w:rPr>
        <w:t>, 3578-3588.e6.</w:t>
      </w:r>
    </w:p>
    <w:p w14:paraId="78F359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Kishi, T., Tsumori, T., Yokota, S., and Yasui, Y. (2006). Topographical projection from the hippocampal formation to the amygdala: A combined anterograde and retrograde tracing study in the rat. J. Comp. Neurol. </w:t>
      </w:r>
      <w:r w:rsidRPr="00CB6B4E">
        <w:rPr>
          <w:rFonts w:cs="Times New Roman"/>
          <w:i/>
          <w:iCs/>
          <w:noProof/>
        </w:rPr>
        <w:t>496</w:t>
      </w:r>
      <w:r w:rsidRPr="00CB6B4E">
        <w:rPr>
          <w:rFonts w:cs="Times New Roman"/>
          <w:noProof/>
        </w:rPr>
        <w:t>, 349–368.</w:t>
      </w:r>
    </w:p>
    <w:p w14:paraId="2AB132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Pignatelli, M., Suh, J., Kohara, K., Yoshiki, A., Abe, K., and Tonegawa, S. (2014). Island Cells Control Temporal Association Memory. Science (80-. ). </w:t>
      </w:r>
      <w:r w:rsidRPr="00CB6B4E">
        <w:rPr>
          <w:rFonts w:cs="Times New Roman"/>
          <w:i/>
          <w:iCs/>
          <w:noProof/>
        </w:rPr>
        <w:t>343</w:t>
      </w:r>
      <w:r w:rsidRPr="00CB6B4E">
        <w:rPr>
          <w:rFonts w:cs="Times New Roman"/>
          <w:noProof/>
        </w:rPr>
        <w:t>, 896–901.</w:t>
      </w:r>
    </w:p>
    <w:p w14:paraId="6AFC4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Kitamura, T., Ogawa, S.K., Roy, D.S., Okuyama, T., Morrissey, M.D., Smith, L.M., Redondo, R.L., and Tonegawa, S. (2017). Engrams and circuits crucial for systems consolidation of a memory. Science (80-. ). </w:t>
      </w:r>
      <w:r w:rsidRPr="00CB6B4E">
        <w:rPr>
          <w:rFonts w:cs="Times New Roman"/>
          <w:i/>
          <w:iCs/>
          <w:noProof/>
        </w:rPr>
        <w:t>356</w:t>
      </w:r>
      <w:r w:rsidRPr="00CB6B4E">
        <w:rPr>
          <w:rFonts w:cs="Times New Roman"/>
          <w:noProof/>
        </w:rPr>
        <w:t>, 73–78.</w:t>
      </w:r>
    </w:p>
    <w:p w14:paraId="6C78FBD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CB6B4E">
        <w:rPr>
          <w:rFonts w:cs="Times New Roman"/>
          <w:i/>
          <w:iCs/>
          <w:noProof/>
        </w:rPr>
        <w:t>17</w:t>
      </w:r>
      <w:r w:rsidRPr="00CB6B4E">
        <w:rPr>
          <w:rFonts w:cs="Times New Roman"/>
          <w:noProof/>
        </w:rPr>
        <w:t>, 269–279.</w:t>
      </w:r>
    </w:p>
    <w:p w14:paraId="7862BD9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Köhler, C. (1988). Intrinsic connections of the retrohippocampal region in the rat brain: III. The lateral entorhinal area. J. Comp. Neurol. </w:t>
      </w:r>
      <w:r w:rsidRPr="00CB6B4E">
        <w:rPr>
          <w:rFonts w:cs="Times New Roman"/>
          <w:i/>
          <w:iCs/>
          <w:noProof/>
        </w:rPr>
        <w:t>271</w:t>
      </w:r>
      <w:r w:rsidRPr="00CB6B4E">
        <w:rPr>
          <w:rFonts w:cs="Times New Roman"/>
          <w:noProof/>
        </w:rPr>
        <w:t>, 208–228.</w:t>
      </w:r>
    </w:p>
    <w:p w14:paraId="7F117E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Komorowski, R.W., Manns, J.R., and Eichenbaum, H. (2009). Robust Conjunctive Item-Place Coding by Hippocampal Neurons Parallels Learning What Happens Where. J. Neurosci. </w:t>
      </w:r>
      <w:r w:rsidRPr="00CB6B4E">
        <w:rPr>
          <w:rFonts w:cs="Times New Roman"/>
          <w:i/>
          <w:iCs/>
          <w:noProof/>
        </w:rPr>
        <w:t>29</w:t>
      </w:r>
      <w:r w:rsidRPr="00CB6B4E">
        <w:rPr>
          <w:rFonts w:cs="Times New Roman"/>
          <w:noProof/>
        </w:rPr>
        <w:t>, 9918–9929.</w:t>
      </w:r>
    </w:p>
    <w:p w14:paraId="5D2D5E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CB6B4E">
        <w:rPr>
          <w:rFonts w:cs="Times New Roman"/>
          <w:i/>
          <w:iCs/>
          <w:noProof/>
        </w:rPr>
        <w:t>11</w:t>
      </w:r>
      <w:r w:rsidRPr="00CB6B4E">
        <w:rPr>
          <w:rFonts w:cs="Times New Roman"/>
          <w:noProof/>
        </w:rPr>
        <w:t>, e0164675.</w:t>
      </w:r>
    </w:p>
    <w:p w14:paraId="309E2B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Robinson II, R.J., White, J.A., Eichenbaum, H., and Hasselmo, M.E. (2013). Hippocampal “Time Cells”: Time versus Path Integration. Neuron </w:t>
      </w:r>
      <w:r w:rsidRPr="00CB6B4E">
        <w:rPr>
          <w:rFonts w:cs="Times New Roman"/>
          <w:i/>
          <w:iCs/>
          <w:noProof/>
        </w:rPr>
        <w:t>78</w:t>
      </w:r>
      <w:r w:rsidRPr="00CB6B4E">
        <w:rPr>
          <w:rFonts w:cs="Times New Roman"/>
          <w:noProof/>
        </w:rPr>
        <w:t>, 1090–1101.</w:t>
      </w:r>
    </w:p>
    <w:p w14:paraId="3EFA32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Kraus, B.J., Brandon, M.P., Robinson, R.J., Connerney, M.A., Hasselmo, M.E., and Eichenbaum, H. (2015). During Running in Place, Grid Cells Integrate Elapsed Time and Distance Run. Neuron </w:t>
      </w:r>
      <w:r w:rsidRPr="00CB6B4E">
        <w:rPr>
          <w:rFonts w:cs="Times New Roman"/>
          <w:i/>
          <w:iCs/>
          <w:noProof/>
        </w:rPr>
        <w:t>88</w:t>
      </w:r>
      <w:r w:rsidRPr="00CB6B4E">
        <w:rPr>
          <w:rFonts w:cs="Times New Roman"/>
          <w:noProof/>
        </w:rPr>
        <w:t>, 578–589.</w:t>
      </w:r>
    </w:p>
    <w:p w14:paraId="1F6642D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Lashley, K. (1950). In search of the engram. In Society of Experimental Biology Symposium, pp. 454–482.</w:t>
      </w:r>
    </w:p>
    <w:p w14:paraId="311E6B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de Lavilléon, G., Lacroix, M.M., Rondi-Reig, L., and Benchenane, K. (2015). Explicit memory creation during sleep demonstrates a causal role of place cells in navigation. Nat. Neurosci. </w:t>
      </w:r>
      <w:r w:rsidRPr="00CB6B4E">
        <w:rPr>
          <w:rFonts w:cs="Times New Roman"/>
          <w:i/>
          <w:iCs/>
          <w:noProof/>
        </w:rPr>
        <w:t>18</w:t>
      </w:r>
      <w:r w:rsidRPr="00CB6B4E">
        <w:rPr>
          <w:rFonts w:cs="Times New Roman"/>
          <w:noProof/>
        </w:rPr>
        <w:t>, 493–495.</w:t>
      </w:r>
    </w:p>
    <w:p w14:paraId="770A09B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Ledoux, J.E. (1995). Emotion: Clues from the Brain. Annu. Rev. Psychol. </w:t>
      </w:r>
      <w:r w:rsidRPr="00CB6B4E">
        <w:rPr>
          <w:rFonts w:cs="Times New Roman"/>
          <w:i/>
          <w:iCs/>
          <w:noProof/>
        </w:rPr>
        <w:t>46</w:t>
      </w:r>
      <w:r w:rsidRPr="00CB6B4E">
        <w:rPr>
          <w:rFonts w:cs="Times New Roman"/>
          <w:noProof/>
        </w:rPr>
        <w:t>, 209–235.</w:t>
      </w:r>
    </w:p>
    <w:p w14:paraId="57242C3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A.K., and Wilson, M.A. (2002). Memory of sequential experience in the hippocampus during slow wave sleep. Neuron </w:t>
      </w:r>
      <w:r w:rsidRPr="00CB6B4E">
        <w:rPr>
          <w:rFonts w:cs="Times New Roman"/>
          <w:i/>
          <w:iCs/>
          <w:noProof/>
        </w:rPr>
        <w:t>36</w:t>
      </w:r>
      <w:r w:rsidRPr="00CB6B4E">
        <w:rPr>
          <w:rFonts w:cs="Times New Roman"/>
          <w:noProof/>
        </w:rPr>
        <w:t>, 1183–1194.</w:t>
      </w:r>
    </w:p>
    <w:p w14:paraId="21C024F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D., Lin, B.-J., and Lee, A.K. (2012). Hippocampal Place Fields Emerge upon Single-Cell Manipulation of Excitability During Behavior. Science (80-. ). </w:t>
      </w:r>
      <w:r w:rsidRPr="00CB6B4E">
        <w:rPr>
          <w:rFonts w:cs="Times New Roman"/>
          <w:i/>
          <w:iCs/>
          <w:noProof/>
        </w:rPr>
        <w:t>337</w:t>
      </w:r>
      <w:r w:rsidRPr="00CB6B4E">
        <w:rPr>
          <w:rFonts w:cs="Times New Roman"/>
          <w:noProof/>
        </w:rPr>
        <w:t>, 849–853.</w:t>
      </w:r>
    </w:p>
    <w:p w14:paraId="63564D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H., Wang, C., Deshmukh, S.S., and Knierim, J.J. (2015). Neural Population Evidence of Functional Heterogeneity along the CA3 Transverse Axis: Pattern Completion versus Pattern Separation. Neuron </w:t>
      </w:r>
      <w:r w:rsidRPr="00CB6B4E">
        <w:rPr>
          <w:rFonts w:cs="Times New Roman"/>
          <w:i/>
          <w:iCs/>
          <w:noProof/>
        </w:rPr>
        <w:t>87</w:t>
      </w:r>
      <w:r w:rsidRPr="00CB6B4E">
        <w:rPr>
          <w:rFonts w:cs="Times New Roman"/>
          <w:noProof/>
        </w:rPr>
        <w:t>, 1093–1105.</w:t>
      </w:r>
    </w:p>
    <w:p w14:paraId="00DE7B5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Lee, I., Yoganarasimha, D., Rao, G., and Knierim, J.J. (2004). Comparison of population coherence of place cells in hippocampal subfields CA1 and CA3. Nature </w:t>
      </w:r>
      <w:r w:rsidRPr="00CB6B4E">
        <w:rPr>
          <w:rFonts w:cs="Times New Roman"/>
          <w:i/>
          <w:iCs/>
          <w:noProof/>
        </w:rPr>
        <w:t>430</w:t>
      </w:r>
      <w:r w:rsidRPr="00CB6B4E">
        <w:rPr>
          <w:rFonts w:cs="Times New Roman"/>
          <w:noProof/>
        </w:rPr>
        <w:t>, 456–459.</w:t>
      </w:r>
    </w:p>
    <w:p w14:paraId="722DE8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Leibold, C., Gundlfinger, A., Schmidt, R., Thurley, K., Schmitz, D., and Kempter, R. (2008). Temporal compression mediated by short-term synaptic plasticity. Proc. Natl. Acad. Sci. </w:t>
      </w:r>
      <w:r w:rsidRPr="00CB6B4E">
        <w:rPr>
          <w:rFonts w:cs="Times New Roman"/>
          <w:i/>
          <w:iCs/>
          <w:noProof/>
        </w:rPr>
        <w:t>105</w:t>
      </w:r>
      <w:r w:rsidRPr="00CB6B4E">
        <w:rPr>
          <w:rFonts w:cs="Times New Roman"/>
          <w:noProof/>
        </w:rPr>
        <w:t>, 4417–4422.</w:t>
      </w:r>
    </w:p>
    <w:p w14:paraId="6634F6C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Lenck-Santini, P.-P., Fenton, A.A., and Muller, R.U. (2008). Discharge properties of hippocampal neurons during performance of a jump avoidance task. J. Neurosci. </w:t>
      </w:r>
      <w:r w:rsidRPr="00CB6B4E">
        <w:rPr>
          <w:rFonts w:cs="Times New Roman"/>
          <w:i/>
          <w:iCs/>
          <w:noProof/>
        </w:rPr>
        <w:t>28</w:t>
      </w:r>
      <w:r w:rsidRPr="00CB6B4E">
        <w:rPr>
          <w:rFonts w:cs="Times New Roman"/>
          <w:noProof/>
        </w:rPr>
        <w:t>, 6773–6786.</w:t>
      </w:r>
    </w:p>
    <w:p w14:paraId="18EC60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Leutgeb, J.K., Leutgeb, S., Moser, M.-B., and Moser, E.I. (2007). Pattern Separation in the Dentate Gyrus and CA3 of the Hippocampus. Science (80-. ). </w:t>
      </w:r>
      <w:r w:rsidRPr="00CB6B4E">
        <w:rPr>
          <w:rFonts w:cs="Times New Roman"/>
          <w:i/>
          <w:iCs/>
          <w:noProof/>
        </w:rPr>
        <w:t>315</w:t>
      </w:r>
      <w:r w:rsidRPr="00CB6B4E">
        <w:rPr>
          <w:rFonts w:cs="Times New Roman"/>
          <w:noProof/>
        </w:rPr>
        <w:t>, 961–966.</w:t>
      </w:r>
    </w:p>
    <w:p w14:paraId="3F37374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(1996). A sequence predicting CA3 is a flexible associator that learns and uses context to solve hippocampal-like tasks. Hippocampus </w:t>
      </w:r>
      <w:r w:rsidRPr="00CB6B4E">
        <w:rPr>
          <w:rFonts w:cs="Times New Roman"/>
          <w:i/>
          <w:iCs/>
          <w:noProof/>
        </w:rPr>
        <w:t>6</w:t>
      </w:r>
      <w:r w:rsidRPr="00CB6B4E">
        <w:rPr>
          <w:rFonts w:cs="Times New Roman"/>
          <w:noProof/>
        </w:rPr>
        <w:t>, 579–590.</w:t>
      </w:r>
    </w:p>
    <w:p w14:paraId="445149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Levy, W.B., Hocking, A.B., and Wu, X. (2005). Interpreting hippocampal function as recoding and forecasting. Neural Networks </w:t>
      </w:r>
      <w:r w:rsidRPr="00CB6B4E">
        <w:rPr>
          <w:rFonts w:cs="Times New Roman"/>
          <w:i/>
          <w:iCs/>
          <w:noProof/>
        </w:rPr>
        <w:t>18</w:t>
      </w:r>
      <w:r w:rsidRPr="00CB6B4E">
        <w:rPr>
          <w:rFonts w:cs="Times New Roman"/>
          <w:noProof/>
        </w:rPr>
        <w:t>, 1242–1264.</w:t>
      </w:r>
    </w:p>
    <w:p w14:paraId="7D8A47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Lewis, P.A., and Durrant, S.J. (2011). Overlapping memory replay during sleep builds cognitive schemata. Trends Cogn. Sci. </w:t>
      </w:r>
      <w:r w:rsidRPr="00CB6B4E">
        <w:rPr>
          <w:rFonts w:cs="Times New Roman"/>
          <w:i/>
          <w:iCs/>
          <w:noProof/>
        </w:rPr>
        <w:t>15</w:t>
      </w:r>
      <w:r w:rsidRPr="00CB6B4E">
        <w:rPr>
          <w:rFonts w:cs="Times New Roman"/>
          <w:noProof/>
        </w:rPr>
        <w:t>, 343–351.</w:t>
      </w:r>
    </w:p>
    <w:p w14:paraId="3CE3BCC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Likhtik, E., Stujenske, J.M., A Topiwala, M., Harris, A.Z., and Gordon, J.A. (2014). Prefrontal entrainment of amygdala activity signals safety in learned fear and innate anxiety. Nat. Neurosci. </w:t>
      </w:r>
      <w:r w:rsidRPr="00CB6B4E">
        <w:rPr>
          <w:rFonts w:cs="Times New Roman"/>
          <w:i/>
          <w:iCs/>
          <w:noProof/>
        </w:rPr>
        <w:t>17</w:t>
      </w:r>
      <w:r w:rsidRPr="00CB6B4E">
        <w:rPr>
          <w:rFonts w:cs="Times New Roman"/>
          <w:noProof/>
        </w:rPr>
        <w:t>, 106–113.</w:t>
      </w:r>
    </w:p>
    <w:p w14:paraId="07CEDCF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Lisman, J., and Redish, A.D.D. (2009). Prediction, sequences and the hippocampus. </w:t>
      </w:r>
      <w:r w:rsidRPr="00CB6B4E">
        <w:rPr>
          <w:rFonts w:cs="Times New Roman"/>
          <w:i/>
          <w:iCs/>
          <w:noProof/>
        </w:rPr>
        <w:t>364</w:t>
      </w:r>
      <w:r w:rsidRPr="00CB6B4E">
        <w:rPr>
          <w:rFonts w:cs="Times New Roman"/>
          <w:noProof/>
        </w:rPr>
        <w:t>.</w:t>
      </w:r>
    </w:p>
    <w:p w14:paraId="25FFB71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Grace, A.A. (2005). The Hippocampal-VTA Loop: Controlling the Entry of Information into Long-Term Memory. Neuron </w:t>
      </w:r>
      <w:r w:rsidRPr="00CB6B4E">
        <w:rPr>
          <w:rFonts w:cs="Times New Roman"/>
          <w:i/>
          <w:iCs/>
          <w:noProof/>
        </w:rPr>
        <w:t>46</w:t>
      </w:r>
      <w:r w:rsidRPr="00CB6B4E">
        <w:rPr>
          <w:rFonts w:cs="Times New Roman"/>
          <w:noProof/>
        </w:rPr>
        <w:t>, 703–713.</w:t>
      </w:r>
    </w:p>
    <w:p w14:paraId="5E1EB7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CB6B4E">
        <w:rPr>
          <w:rFonts w:cs="Times New Roman"/>
          <w:i/>
          <w:iCs/>
          <w:noProof/>
        </w:rPr>
        <w:t>11</w:t>
      </w:r>
      <w:r w:rsidRPr="00CB6B4E">
        <w:rPr>
          <w:rFonts w:cs="Times New Roman"/>
          <w:noProof/>
        </w:rPr>
        <w:t>, 551–568.</w:t>
      </w:r>
    </w:p>
    <w:p w14:paraId="5B786F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Lisman, J., Cooper, K., Sehgal, M., and Silva, A.J. (2018). Memory formation depends on both synapse-specific modifications of synaptic strength and cell-specific increases in excitability. Nat. Neurosci. </w:t>
      </w:r>
      <w:r w:rsidRPr="00CB6B4E">
        <w:rPr>
          <w:rFonts w:cs="Times New Roman"/>
          <w:i/>
          <w:iCs/>
          <w:noProof/>
        </w:rPr>
        <w:t>21</w:t>
      </w:r>
      <w:r w:rsidRPr="00CB6B4E">
        <w:rPr>
          <w:rFonts w:cs="Times New Roman"/>
          <w:noProof/>
        </w:rPr>
        <w:t>, 309–314.</w:t>
      </w:r>
    </w:p>
    <w:p w14:paraId="365AD95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K., Sibille, J., and Dragoi, G. (2018). Generative Predictive Codes by Multiplexed Hippocampal Neuronal Tuplets. Neuron </w:t>
      </w:r>
      <w:r w:rsidRPr="00CB6B4E">
        <w:rPr>
          <w:rFonts w:cs="Times New Roman"/>
          <w:i/>
          <w:iCs/>
          <w:noProof/>
        </w:rPr>
        <w:t>99</w:t>
      </w:r>
      <w:r w:rsidRPr="00CB6B4E">
        <w:rPr>
          <w:rFonts w:cs="Times New Roman"/>
          <w:noProof/>
        </w:rPr>
        <w:t>, 1329-1341.e6.</w:t>
      </w:r>
    </w:p>
    <w:p w14:paraId="5651D0C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Liu, X., Ramirez, S., Pang, P.T., Puryear, C.B., Govindarajan, A., Deisseroth, K., and Tonegawa, S. (2012). Optogenetic stimulation of a hippocampal engram activates fear memory recall. Nature </w:t>
      </w:r>
      <w:r w:rsidRPr="00CB6B4E">
        <w:rPr>
          <w:rFonts w:cs="Times New Roman"/>
          <w:i/>
          <w:iCs/>
          <w:noProof/>
        </w:rPr>
        <w:t>484</w:t>
      </w:r>
      <w:r w:rsidRPr="00CB6B4E">
        <w:rPr>
          <w:rFonts w:cs="Times New Roman"/>
          <w:noProof/>
        </w:rPr>
        <w:t>, 381–385.</w:t>
      </w:r>
    </w:p>
    <w:p w14:paraId="1BC23B4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Llorens-Martín, M., Jurado-Arjona, J., Avila, J., and Hernández, F. (2015). Novel connection between newborn granule neurons and the hippocampal CA2 field. Exp. Neurol. </w:t>
      </w:r>
      <w:r w:rsidRPr="00CB6B4E">
        <w:rPr>
          <w:rFonts w:cs="Times New Roman"/>
          <w:i/>
          <w:iCs/>
          <w:noProof/>
        </w:rPr>
        <w:t>263</w:t>
      </w:r>
      <w:r w:rsidRPr="00CB6B4E">
        <w:rPr>
          <w:rFonts w:cs="Times New Roman"/>
          <w:noProof/>
        </w:rPr>
        <w:t>, 285–292.</w:t>
      </w:r>
    </w:p>
    <w:p w14:paraId="0568F15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CB6B4E">
        <w:rPr>
          <w:rFonts w:cs="Times New Roman"/>
          <w:i/>
          <w:iCs/>
          <w:noProof/>
        </w:rPr>
        <w:t>27</w:t>
      </w:r>
      <w:r w:rsidRPr="00CB6B4E">
        <w:rPr>
          <w:rFonts w:cs="Times New Roman"/>
          <w:noProof/>
        </w:rPr>
        <w:t>, 13909–13918.</w:t>
      </w:r>
    </w:p>
    <w:p w14:paraId="25FFEC6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Lorente de Nó, R. (1934). Studies on the structure of the cerebral cortex. II. Continuation of the study of the ammonic system. J. Für Psychol. Und Neurol.</w:t>
      </w:r>
    </w:p>
    <w:p w14:paraId="661C012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Louie, K., and Wilson, M.A. (2001). Temporally Structured Replay of Awake Hippocampal Ensemble Activity during Rapid Eye Movement Sleep. Neuron </w:t>
      </w:r>
      <w:r w:rsidRPr="00CB6B4E">
        <w:rPr>
          <w:rFonts w:cs="Times New Roman"/>
          <w:i/>
          <w:iCs/>
          <w:noProof/>
        </w:rPr>
        <w:t>29</w:t>
      </w:r>
      <w:r w:rsidRPr="00CB6B4E">
        <w:rPr>
          <w:rFonts w:cs="Times New Roman"/>
          <w:noProof/>
        </w:rPr>
        <w:t>, 145–156.</w:t>
      </w:r>
    </w:p>
    <w:p w14:paraId="5B66278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Lepage, K.Q., Eden, U.T., and Eichenbaum, H. (2011). Hippocampal “time cells” bridge the gap in memory for discontiguous events. Neuron </w:t>
      </w:r>
      <w:r w:rsidRPr="00CB6B4E">
        <w:rPr>
          <w:rFonts w:cs="Times New Roman"/>
          <w:i/>
          <w:iCs/>
          <w:noProof/>
        </w:rPr>
        <w:t>71</w:t>
      </w:r>
      <w:r w:rsidRPr="00CB6B4E">
        <w:rPr>
          <w:rFonts w:cs="Times New Roman"/>
          <w:noProof/>
        </w:rPr>
        <w:t>, 737–749.</w:t>
      </w:r>
    </w:p>
    <w:p w14:paraId="7907AD3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MacDonald, C.J., Carrow, S., Place, R., and Eichenbaum, H. (2013). Distinct hippocampal time cell sequences represent odor memories in immobilized rats. J. Neurosci. </w:t>
      </w:r>
      <w:r w:rsidRPr="00CB6B4E">
        <w:rPr>
          <w:rFonts w:cs="Times New Roman"/>
          <w:i/>
          <w:iCs/>
          <w:noProof/>
        </w:rPr>
        <w:t>33</w:t>
      </w:r>
      <w:r w:rsidRPr="00CB6B4E">
        <w:rPr>
          <w:rFonts w:cs="Times New Roman"/>
          <w:noProof/>
        </w:rPr>
        <w:t>, 14607–14616.</w:t>
      </w:r>
    </w:p>
    <w:p w14:paraId="368C761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Magee, J.C., and Johnston, D. (1997). A synaptically controlled, associative signal for Hebbian plasticity in hippocampal neurons. Science </w:t>
      </w:r>
      <w:r w:rsidRPr="00CB6B4E">
        <w:rPr>
          <w:rFonts w:cs="Times New Roman"/>
          <w:i/>
          <w:iCs/>
          <w:noProof/>
        </w:rPr>
        <w:t>275</w:t>
      </w:r>
      <w:r w:rsidRPr="00CB6B4E">
        <w:rPr>
          <w:rFonts w:cs="Times New Roman"/>
          <w:noProof/>
        </w:rPr>
        <w:t>, 209–213.</w:t>
      </w:r>
    </w:p>
    <w:p w14:paraId="459B0D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Malvache, A., Reichinnek, S., Villette, V., Haimerl, C., and Cossart, R. (2016). Awake hippocampal reactivations project onto orthogonal neuronal assemblies. Science (80-. ). </w:t>
      </w:r>
      <w:r w:rsidRPr="00CB6B4E">
        <w:rPr>
          <w:rFonts w:cs="Times New Roman"/>
          <w:i/>
          <w:iCs/>
          <w:noProof/>
        </w:rPr>
        <w:t>353</w:t>
      </w:r>
      <w:r w:rsidRPr="00CB6B4E">
        <w:rPr>
          <w:rFonts w:cs="Times New Roman"/>
          <w:noProof/>
        </w:rPr>
        <w:t>, 1280–1283.</w:t>
      </w:r>
    </w:p>
    <w:p w14:paraId="687002B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Sparks, F.T., Slayyeh, B., Sutherland, R.J., Leutgeb, S., and Leutgeb, J.K. (2012). Neuronal code for extended time in the hippocampus. Proc. Natl. Acad. Sci. U. S. A. </w:t>
      </w:r>
      <w:r w:rsidRPr="00CB6B4E">
        <w:rPr>
          <w:rFonts w:cs="Times New Roman"/>
          <w:i/>
          <w:iCs/>
          <w:noProof/>
        </w:rPr>
        <w:t>109</w:t>
      </w:r>
      <w:r w:rsidRPr="00CB6B4E">
        <w:rPr>
          <w:rFonts w:cs="Times New Roman"/>
          <w:noProof/>
        </w:rPr>
        <w:t>, 19462–19467.</w:t>
      </w:r>
    </w:p>
    <w:p w14:paraId="2C253D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Mankin, E.A., Diehl, G.W., Sparks, F.T., Leutgeb, S., and Leutgeb, J.K. (2015). Hippocampal CA2 Activity Patterns Change over Time to a Larger Extent than between Spatial Contexts. Neuron </w:t>
      </w:r>
      <w:r w:rsidRPr="00CB6B4E">
        <w:rPr>
          <w:rFonts w:cs="Times New Roman"/>
          <w:i/>
          <w:iCs/>
          <w:noProof/>
        </w:rPr>
        <w:t>85</w:t>
      </w:r>
      <w:r w:rsidRPr="00CB6B4E">
        <w:rPr>
          <w:rFonts w:cs="Times New Roman"/>
          <w:noProof/>
        </w:rPr>
        <w:t>, 190–201.</w:t>
      </w:r>
    </w:p>
    <w:p w14:paraId="2BB3B1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and Eichenbaum, H. (2006). Evolution of declarative memory. Hippocampus </w:t>
      </w:r>
      <w:r w:rsidRPr="00CB6B4E">
        <w:rPr>
          <w:rFonts w:cs="Times New Roman"/>
          <w:i/>
          <w:iCs/>
          <w:noProof/>
        </w:rPr>
        <w:t>16</w:t>
      </w:r>
      <w:r w:rsidRPr="00CB6B4E">
        <w:rPr>
          <w:rFonts w:cs="Times New Roman"/>
          <w:noProof/>
        </w:rPr>
        <w:t>, 795–808.</w:t>
      </w:r>
    </w:p>
    <w:p w14:paraId="27BDDE0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Manns, J.R., Howard, M.W., and Eichenbaum, H. (2007). Gradual changes in hippocampal activity support remembering the order of events. Neuron </w:t>
      </w:r>
      <w:r w:rsidRPr="00CB6B4E">
        <w:rPr>
          <w:rFonts w:cs="Times New Roman"/>
          <w:i/>
          <w:iCs/>
          <w:noProof/>
        </w:rPr>
        <w:t>56</w:t>
      </w:r>
      <w:r w:rsidRPr="00CB6B4E">
        <w:rPr>
          <w:rFonts w:cs="Times New Roman"/>
          <w:noProof/>
        </w:rPr>
        <w:t>, 530–540.</w:t>
      </w:r>
    </w:p>
    <w:p w14:paraId="39FBF2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(2001). Neurobiology of Pavlovian Fear Conditioning. Annu. Rev. Neurosci. </w:t>
      </w:r>
      <w:r w:rsidRPr="00CB6B4E">
        <w:rPr>
          <w:rFonts w:cs="Times New Roman"/>
          <w:i/>
          <w:iCs/>
          <w:noProof/>
        </w:rPr>
        <w:t>24</w:t>
      </w:r>
      <w:r w:rsidRPr="00CB6B4E">
        <w:rPr>
          <w:rFonts w:cs="Times New Roman"/>
          <w:noProof/>
        </w:rPr>
        <w:t>, 897–931.</w:t>
      </w:r>
    </w:p>
    <w:p w14:paraId="11990C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(2011). Seeking a spotless mind: extinction, deconsolidation, and erasure of fear memory. Neuron </w:t>
      </w:r>
      <w:r w:rsidRPr="00CB6B4E">
        <w:rPr>
          <w:rFonts w:cs="Times New Roman"/>
          <w:i/>
          <w:iCs/>
          <w:noProof/>
        </w:rPr>
        <w:t>70</w:t>
      </w:r>
      <w:r w:rsidRPr="00CB6B4E">
        <w:rPr>
          <w:rFonts w:cs="Times New Roman"/>
          <w:noProof/>
        </w:rPr>
        <w:t>, 830–845.</w:t>
      </w:r>
    </w:p>
    <w:p w14:paraId="378ABC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Maren, S. (2015). Out with the old and in with the new: Synaptic mechanisms of extinction in the amygdala. Brain Res. </w:t>
      </w:r>
      <w:r w:rsidRPr="00CB6B4E">
        <w:rPr>
          <w:rFonts w:cs="Times New Roman"/>
          <w:i/>
          <w:iCs/>
          <w:noProof/>
        </w:rPr>
        <w:t>1621</w:t>
      </w:r>
      <w:r w:rsidRPr="00CB6B4E">
        <w:rPr>
          <w:rFonts w:cs="Times New Roman"/>
          <w:noProof/>
        </w:rPr>
        <w:t>, 231–238.</w:t>
      </w:r>
    </w:p>
    <w:p w14:paraId="60712E4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Mau, W., Sullivan, D.W., Kinsky, N.R., Hasselmo, M.E., Howard, M.W., and Eichenbaum, H. (2018). The Same Hippocampal CA1 Population Simultaneously Codes Temporal Information over Multiple Timescales. Curr. Biol. </w:t>
      </w:r>
      <w:r w:rsidRPr="00CB6B4E">
        <w:rPr>
          <w:rFonts w:cs="Times New Roman"/>
          <w:i/>
          <w:iCs/>
          <w:noProof/>
        </w:rPr>
        <w:t>28</w:t>
      </w:r>
      <w:r w:rsidRPr="00CB6B4E">
        <w:rPr>
          <w:rFonts w:cs="Times New Roman"/>
          <w:noProof/>
        </w:rPr>
        <w:t>, 1499–1508.</w:t>
      </w:r>
    </w:p>
    <w:p w14:paraId="7109B36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CB6B4E">
        <w:rPr>
          <w:rFonts w:cs="Times New Roman"/>
          <w:i/>
          <w:iCs/>
          <w:noProof/>
        </w:rPr>
        <w:t>102</w:t>
      </w:r>
      <w:r w:rsidRPr="00CB6B4E">
        <w:rPr>
          <w:rFonts w:cs="Times New Roman"/>
          <w:noProof/>
        </w:rPr>
        <w:t>, 419–457.</w:t>
      </w:r>
    </w:p>
    <w:p w14:paraId="1C33A30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(1982). Neurons of the lateral and basolateral amygdaloid nuclei: A golgi study in the rat. J. Comp. Neurol. </w:t>
      </w:r>
      <w:r w:rsidRPr="00CB6B4E">
        <w:rPr>
          <w:rFonts w:cs="Times New Roman"/>
          <w:i/>
          <w:iCs/>
          <w:noProof/>
        </w:rPr>
        <w:t>212</w:t>
      </w:r>
      <w:r w:rsidRPr="00CB6B4E">
        <w:rPr>
          <w:rFonts w:cs="Times New Roman"/>
          <w:noProof/>
        </w:rPr>
        <w:t>, 293–312.</w:t>
      </w:r>
    </w:p>
    <w:p w14:paraId="0401F0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(1985). Immunohistochemical identification of gamma-aminobutyric acid-containing neurons in the rat basolateral amygdala. Neurosci. Lett. </w:t>
      </w:r>
      <w:r w:rsidRPr="00CB6B4E">
        <w:rPr>
          <w:rFonts w:cs="Times New Roman"/>
          <w:i/>
          <w:iCs/>
          <w:noProof/>
        </w:rPr>
        <w:t>53</w:t>
      </w:r>
      <w:r w:rsidRPr="00CB6B4E">
        <w:rPr>
          <w:rFonts w:cs="Times New Roman"/>
          <w:noProof/>
        </w:rPr>
        <w:t>, 203–207.</w:t>
      </w:r>
    </w:p>
    <w:p w14:paraId="597CD75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McDonald, A.J. (1991). Organization of amygdaloid projections to the prefrontal cortex and associated striatum in the rat. Neuroscience </w:t>
      </w:r>
      <w:r w:rsidRPr="00CB6B4E">
        <w:rPr>
          <w:rFonts w:cs="Times New Roman"/>
          <w:i/>
          <w:iCs/>
          <w:noProof/>
        </w:rPr>
        <w:t>44</w:t>
      </w:r>
      <w:r w:rsidRPr="00CB6B4E">
        <w:rPr>
          <w:rFonts w:cs="Times New Roman"/>
          <w:noProof/>
        </w:rPr>
        <w:t>, 1–14.</w:t>
      </w:r>
    </w:p>
    <w:p w14:paraId="255E71F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McDonald, A.J., Mascagni, F., and Guo, L. (1996). Projections of the medial and lateral prefrontal cortices to the amygdala: a Phaseolus vulgaris leucoagglutinin study in the rat. Neuroscience </w:t>
      </w:r>
      <w:r w:rsidRPr="00CB6B4E">
        <w:rPr>
          <w:rFonts w:cs="Times New Roman"/>
          <w:i/>
          <w:iCs/>
          <w:noProof/>
        </w:rPr>
        <w:t>71</w:t>
      </w:r>
      <w:r w:rsidRPr="00CB6B4E">
        <w:rPr>
          <w:rFonts w:cs="Times New Roman"/>
          <w:noProof/>
        </w:rPr>
        <w:t>, 55–75.</w:t>
      </w:r>
    </w:p>
    <w:p w14:paraId="3347A5A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and Eichenbaum, H. (2011). Consolidation and Reconsolidation: Two Lives of Memories? Neuron </w:t>
      </w:r>
      <w:r w:rsidRPr="00CB6B4E">
        <w:rPr>
          <w:rFonts w:cs="Times New Roman"/>
          <w:i/>
          <w:iCs/>
          <w:noProof/>
        </w:rPr>
        <w:t>71</w:t>
      </w:r>
      <w:r w:rsidRPr="00CB6B4E">
        <w:rPr>
          <w:rFonts w:cs="Times New Roman"/>
          <w:noProof/>
        </w:rPr>
        <w:t>, 224–233.</w:t>
      </w:r>
    </w:p>
    <w:p w14:paraId="5EAB51C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CB6B4E">
        <w:rPr>
          <w:rFonts w:cs="Times New Roman"/>
          <w:i/>
          <w:iCs/>
          <w:noProof/>
        </w:rPr>
        <w:t>33</w:t>
      </w:r>
      <w:r w:rsidRPr="00CB6B4E">
        <w:rPr>
          <w:rFonts w:cs="Times New Roman"/>
          <w:noProof/>
        </w:rPr>
        <w:t>, 10243–10256.</w:t>
      </w:r>
    </w:p>
    <w:p w14:paraId="6D6D5C7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CB6B4E">
        <w:rPr>
          <w:rFonts w:cs="Times New Roman"/>
          <w:i/>
          <w:iCs/>
          <w:noProof/>
        </w:rPr>
        <w:t>83</w:t>
      </w:r>
      <w:r w:rsidRPr="00CB6B4E">
        <w:rPr>
          <w:rFonts w:cs="Times New Roman"/>
          <w:noProof/>
        </w:rPr>
        <w:t>, 202–215.</w:t>
      </w:r>
    </w:p>
    <w:p w14:paraId="17822A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CB6B4E">
        <w:rPr>
          <w:rFonts w:cs="Times New Roman"/>
          <w:i/>
          <w:iCs/>
          <w:noProof/>
        </w:rPr>
        <w:t>134</w:t>
      </w:r>
      <w:r w:rsidRPr="00CB6B4E">
        <w:rPr>
          <w:rFonts w:cs="Times New Roman"/>
          <w:noProof/>
        </w:rPr>
        <w:t>, 178–191.</w:t>
      </w:r>
    </w:p>
    <w:p w14:paraId="77AF3E5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McNamara, C.G., Tejero-Cantero, Á., Trouche, S., Campo-Urriza, N., and Dupret, D. (2014). Dopaminergic neurons promote hippocampal reactivation and spatial memory persistence. Nat. Neurosci. </w:t>
      </w:r>
      <w:r w:rsidRPr="00CB6B4E">
        <w:rPr>
          <w:rFonts w:cs="Times New Roman"/>
          <w:i/>
          <w:iCs/>
          <w:noProof/>
        </w:rPr>
        <w:t>17</w:t>
      </w:r>
      <w:r w:rsidRPr="00CB6B4E">
        <w:rPr>
          <w:rFonts w:cs="Times New Roman"/>
          <w:noProof/>
        </w:rPr>
        <w:t>, 1658–1660.</w:t>
      </w:r>
    </w:p>
    <w:p w14:paraId="18F7CF6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McNaughton, B.L., and Morris, R.G.M. (1987). Hippocampal synaptic enhancement and information storage within a distributed memory system. Trends Neurosci. </w:t>
      </w:r>
      <w:r w:rsidRPr="00CB6B4E">
        <w:rPr>
          <w:rFonts w:cs="Times New Roman"/>
          <w:i/>
          <w:iCs/>
          <w:noProof/>
        </w:rPr>
        <w:t>10</w:t>
      </w:r>
      <w:r w:rsidRPr="00CB6B4E">
        <w:rPr>
          <w:rFonts w:cs="Times New Roman"/>
          <w:noProof/>
        </w:rPr>
        <w:t>, 408–415.</w:t>
      </w:r>
    </w:p>
    <w:p w14:paraId="75DD3C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Mehta, M.R., Lee, A.K., and Wilson, M.A. (2002). Role of experience and oscillations in transforming a rate code into a temporal code. Nature </w:t>
      </w:r>
      <w:r w:rsidRPr="00CB6B4E">
        <w:rPr>
          <w:rFonts w:cs="Times New Roman"/>
          <w:i/>
          <w:iCs/>
          <w:noProof/>
        </w:rPr>
        <w:t>417</w:t>
      </w:r>
      <w:r w:rsidRPr="00CB6B4E">
        <w:rPr>
          <w:rFonts w:cs="Times New Roman"/>
          <w:noProof/>
        </w:rPr>
        <w:t>, 741–746.</w:t>
      </w:r>
    </w:p>
    <w:p w14:paraId="435676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Miao, C., Cao, Q., Ito, H.T., Yamahachi, H., Witter, M.P., Moser, M.-B., and Moser, E.I. (2015). Hippocampal Remapping after Partial Inactivation of the Medial Entorhinal Cortex. Neuron </w:t>
      </w:r>
      <w:r w:rsidRPr="00CB6B4E">
        <w:rPr>
          <w:rFonts w:cs="Times New Roman"/>
          <w:i/>
          <w:iCs/>
          <w:noProof/>
        </w:rPr>
        <w:t>88</w:t>
      </w:r>
      <w:r w:rsidRPr="00CB6B4E">
        <w:rPr>
          <w:rFonts w:cs="Times New Roman"/>
          <w:noProof/>
        </w:rPr>
        <w:t>, 590–603.</w:t>
      </w:r>
    </w:p>
    <w:p w14:paraId="670FBE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Middleton, S.J., and McHugh, T.J. (2016). Silencing CA3 disrupts temporal coding in the CA1 ensemble. Nat. Neurosci. </w:t>
      </w:r>
      <w:r w:rsidRPr="00CB6B4E">
        <w:rPr>
          <w:rFonts w:cs="Times New Roman"/>
          <w:i/>
          <w:iCs/>
          <w:noProof/>
        </w:rPr>
        <w:t>19</w:t>
      </w:r>
      <w:r w:rsidRPr="00CB6B4E">
        <w:rPr>
          <w:rFonts w:cs="Times New Roman"/>
          <w:noProof/>
        </w:rPr>
        <w:t>, 945–951.</w:t>
      </w:r>
    </w:p>
    <w:p w14:paraId="621CFF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Milstein, A.D., Bloss, E.B., Apostolides, P.F., Vaidya, S.P., Dilly, G.A., Zemelman, B.V., and Magee, J.C. (2015). Inhibitory Gating of Input Comparison in the CA1 Microcircuit. Neuron </w:t>
      </w:r>
      <w:r w:rsidRPr="00CB6B4E">
        <w:rPr>
          <w:rFonts w:cs="Times New Roman"/>
          <w:i/>
          <w:iCs/>
          <w:noProof/>
        </w:rPr>
        <w:t>87</w:t>
      </w:r>
      <w:r w:rsidRPr="00CB6B4E">
        <w:rPr>
          <w:rFonts w:cs="Times New Roman"/>
          <w:noProof/>
        </w:rPr>
        <w:t>, 1274–1289.</w:t>
      </w:r>
    </w:p>
    <w:p w14:paraId="0D8AD2F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Mishra, R.K., Kim, S., Guzman, S.J., and Jonas, P. (2016). Symmetric spike timing-dependent plasticity at CA3–CA3 synapses optimizes storage and recall in autoassociative networks. Nat. Commun. </w:t>
      </w:r>
      <w:r w:rsidRPr="00CB6B4E">
        <w:rPr>
          <w:rFonts w:cs="Times New Roman"/>
          <w:i/>
          <w:iCs/>
          <w:noProof/>
        </w:rPr>
        <w:t>7</w:t>
      </w:r>
      <w:r w:rsidRPr="00CB6B4E">
        <w:rPr>
          <w:rFonts w:cs="Times New Roman"/>
          <w:noProof/>
        </w:rPr>
        <w:t>, 11552.</w:t>
      </w:r>
    </w:p>
    <w:p w14:paraId="21CD270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Modi, M.N., Dhawale, A.K., and Bhalla, U.S. (2014). CA1 cell activity sequences emerge after reorganization of network correlation structure during associative learning. Elife </w:t>
      </w:r>
      <w:r w:rsidRPr="00CB6B4E">
        <w:rPr>
          <w:rFonts w:cs="Times New Roman"/>
          <w:i/>
          <w:iCs/>
          <w:noProof/>
        </w:rPr>
        <w:t>3</w:t>
      </w:r>
      <w:r w:rsidRPr="00CB6B4E">
        <w:rPr>
          <w:rFonts w:cs="Times New Roman"/>
          <w:noProof/>
        </w:rPr>
        <w:t>, e01982.</w:t>
      </w:r>
    </w:p>
    <w:p w14:paraId="565E04D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Morton, N.W., Sherrill, K.R., and Preston, A.R. (2017). Memory integration constructs maps of space, time, and concepts. Curr. Opin. Behav. Sci. </w:t>
      </w:r>
      <w:r w:rsidRPr="00CB6B4E">
        <w:rPr>
          <w:rFonts w:cs="Times New Roman"/>
          <w:i/>
          <w:iCs/>
          <w:noProof/>
        </w:rPr>
        <w:t>17</w:t>
      </w:r>
      <w:r w:rsidRPr="00CB6B4E">
        <w:rPr>
          <w:rFonts w:cs="Times New Roman"/>
          <w:noProof/>
        </w:rPr>
        <w:t>, 161–168.</w:t>
      </w:r>
    </w:p>
    <w:p w14:paraId="6FEC7DC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Moser, E.I., Kropff, E., and Moser, M.-B. (2008). Place Cells, Grid Cells, and the Brain’s Spatial Representation System. Annu. Rev. Neurosci. </w:t>
      </w:r>
      <w:r w:rsidRPr="00CB6B4E">
        <w:rPr>
          <w:rFonts w:cs="Times New Roman"/>
          <w:i/>
          <w:iCs/>
          <w:noProof/>
        </w:rPr>
        <w:t>31</w:t>
      </w:r>
      <w:r w:rsidRPr="00CB6B4E">
        <w:rPr>
          <w:rFonts w:cs="Times New Roman"/>
          <w:noProof/>
        </w:rPr>
        <w:t>, 69–89.</w:t>
      </w:r>
    </w:p>
    <w:p w14:paraId="5EA214A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Mou, X., and Ji, D. (2016). Social observation enhances cross-environment activation of hippocampal place cell patterns. Elife </w:t>
      </w:r>
      <w:r w:rsidRPr="00CB6B4E">
        <w:rPr>
          <w:rFonts w:cs="Times New Roman"/>
          <w:i/>
          <w:iCs/>
          <w:noProof/>
        </w:rPr>
        <w:t>5</w:t>
      </w:r>
      <w:r w:rsidRPr="00CB6B4E">
        <w:rPr>
          <w:rFonts w:cs="Times New Roman"/>
          <w:noProof/>
        </w:rPr>
        <w:t>.</w:t>
      </w:r>
    </w:p>
    <w:p w14:paraId="0B004B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Mukamel, E.A., Nimmerjahn, A., and Schnitzer, M.J. (2009). Automated analysis of cellular signals from large-scale calcium imaging data. Neuron </w:t>
      </w:r>
      <w:r w:rsidRPr="00CB6B4E">
        <w:rPr>
          <w:rFonts w:cs="Times New Roman"/>
          <w:i/>
          <w:iCs/>
          <w:noProof/>
        </w:rPr>
        <w:t>63</w:t>
      </w:r>
      <w:r w:rsidRPr="00CB6B4E">
        <w:rPr>
          <w:rFonts w:cs="Times New Roman"/>
          <w:noProof/>
        </w:rPr>
        <w:t>, 747–760.</w:t>
      </w:r>
    </w:p>
    <w:p w14:paraId="256BA3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and Ranck, J.B. (1987a). Spatial firing patterns of hippocampal complex-spike cells in a fixed environment. J. Neurosci. </w:t>
      </w:r>
      <w:r w:rsidRPr="00CB6B4E">
        <w:rPr>
          <w:rFonts w:cs="Times New Roman"/>
          <w:i/>
          <w:iCs/>
          <w:noProof/>
        </w:rPr>
        <w:t>7</w:t>
      </w:r>
      <w:r w:rsidRPr="00CB6B4E">
        <w:rPr>
          <w:rFonts w:cs="Times New Roman"/>
          <w:noProof/>
        </w:rPr>
        <w:t>, 1935–1950.</w:t>
      </w:r>
    </w:p>
    <w:p w14:paraId="2D5CBD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Muller, R.U., Kubie, J.L., Hirase, H., Leinekugel, X., Dragoi, G., and Buzsáki, G. (1987b). The effects of changes in the environment on the spatial firing of hippocampal complex-spike cells. J. Neurosci. </w:t>
      </w:r>
      <w:r w:rsidRPr="00CB6B4E">
        <w:rPr>
          <w:rFonts w:cs="Times New Roman"/>
          <w:i/>
          <w:iCs/>
          <w:noProof/>
        </w:rPr>
        <w:t>7</w:t>
      </w:r>
      <w:r w:rsidRPr="00CB6B4E">
        <w:rPr>
          <w:rFonts w:cs="Times New Roman"/>
          <w:noProof/>
        </w:rPr>
        <w:t>, 1951–1968.</w:t>
      </w:r>
    </w:p>
    <w:p w14:paraId="59EF81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Nabavi, S., Fox, R., Proulx, C.D., Lin, J.Y., Tsien, R.Y., and Malinow, R. (2014). Engineering a memory with LTD and LTP. Nature </w:t>
      </w:r>
      <w:r w:rsidRPr="00CB6B4E">
        <w:rPr>
          <w:rFonts w:cs="Times New Roman"/>
          <w:i/>
          <w:iCs/>
          <w:noProof/>
        </w:rPr>
        <w:t>511</w:t>
      </w:r>
      <w:r w:rsidRPr="00CB6B4E">
        <w:rPr>
          <w:rFonts w:cs="Times New Roman"/>
          <w:noProof/>
        </w:rPr>
        <w:t>, 348–352.</w:t>
      </w:r>
    </w:p>
    <w:p w14:paraId="5445C36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Nádasdy, Z., Hirase, H., Czurkó, A., Csicsvari, J., and Buzsáki, G. (1999). Replay and time compression of recurring spike sequences in the hippocampus. J. Neurosci. </w:t>
      </w:r>
      <w:r w:rsidRPr="00CB6B4E">
        <w:rPr>
          <w:rFonts w:cs="Times New Roman"/>
          <w:i/>
          <w:iCs/>
          <w:noProof/>
        </w:rPr>
        <w:t>19</w:t>
      </w:r>
      <w:r w:rsidRPr="00CB6B4E">
        <w:rPr>
          <w:rFonts w:cs="Times New Roman"/>
          <w:noProof/>
        </w:rPr>
        <w:t>, 9497–9507.</w:t>
      </w:r>
    </w:p>
    <w:p w14:paraId="13667A8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Nadel, L., and Moscovitch, M. (1997). Memory consolidation, retrograde amnesia and the hippocampal complex. Curr. Opin. Neurobiol. </w:t>
      </w:r>
      <w:r w:rsidRPr="00CB6B4E">
        <w:rPr>
          <w:rFonts w:cs="Times New Roman"/>
          <w:i/>
          <w:iCs/>
          <w:noProof/>
        </w:rPr>
        <w:t>7</w:t>
      </w:r>
      <w:r w:rsidRPr="00CB6B4E">
        <w:rPr>
          <w:rFonts w:cs="Times New Roman"/>
          <w:noProof/>
        </w:rPr>
        <w:t>, 217–227.</w:t>
      </w:r>
    </w:p>
    <w:p w14:paraId="5D7819C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Naya, Y., and Suzuki, W.A. (2011). Integrating What and When Across the Primate Medial Temporal Lobe. Science (80-. ). </w:t>
      </w:r>
      <w:r w:rsidRPr="00CB6B4E">
        <w:rPr>
          <w:rFonts w:cs="Times New Roman"/>
          <w:i/>
          <w:iCs/>
          <w:noProof/>
        </w:rPr>
        <w:t>333</w:t>
      </w:r>
      <w:r w:rsidRPr="00CB6B4E">
        <w:rPr>
          <w:rFonts w:cs="Times New Roman"/>
          <w:noProof/>
        </w:rPr>
        <w:t>, 773–776.</w:t>
      </w:r>
    </w:p>
    <w:p w14:paraId="638308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Neunuebel, J.P., and Knierim, J.J. (2014). CA3 Retrieves Coherent Representations from Degraded Input: Direct Evidence for CA3 Pattern Completion and Dentate Gyrus Pattern Separation. Neuron </w:t>
      </w:r>
      <w:r w:rsidRPr="00CB6B4E">
        <w:rPr>
          <w:rFonts w:cs="Times New Roman"/>
          <w:i/>
          <w:iCs/>
          <w:noProof/>
        </w:rPr>
        <w:t>81</w:t>
      </w:r>
      <w:r w:rsidRPr="00CB6B4E">
        <w:rPr>
          <w:rFonts w:cs="Times New Roman"/>
          <w:noProof/>
        </w:rPr>
        <w:t>, 416–427.</w:t>
      </w:r>
    </w:p>
    <w:p w14:paraId="34FAF1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Nielson, D.M., Smith, T.A., Sreekumar, V., Dennis, S., and Sederberg, P.B. (2015). Human hippocampus represents space and time during retrieval of real-world memories. Proc. Natl. Acad. Sci. </w:t>
      </w:r>
      <w:r w:rsidRPr="00CB6B4E">
        <w:rPr>
          <w:rFonts w:cs="Times New Roman"/>
          <w:i/>
          <w:iCs/>
          <w:noProof/>
        </w:rPr>
        <w:t>112</w:t>
      </w:r>
      <w:r w:rsidRPr="00CB6B4E">
        <w:rPr>
          <w:rFonts w:cs="Times New Roman"/>
          <w:noProof/>
        </w:rPr>
        <w:t>, 11078–11083.</w:t>
      </w:r>
    </w:p>
    <w:p w14:paraId="1A04F23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Nadel, L. (1978). The hippocampus as a cognitive map (Clarendon </w:t>
      </w:r>
      <w:r w:rsidRPr="00CB6B4E">
        <w:rPr>
          <w:rFonts w:cs="Times New Roman"/>
          <w:noProof/>
        </w:rPr>
        <w:lastRenderedPageBreak/>
        <w:t>Press).</w:t>
      </w:r>
    </w:p>
    <w:p w14:paraId="4ACD38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Recce, M.L. (1993). Phase relationship between hippocampal place units and the EEG theta rhythm. Hippocampus </w:t>
      </w:r>
      <w:r w:rsidRPr="00CB6B4E">
        <w:rPr>
          <w:rFonts w:cs="Times New Roman"/>
          <w:i/>
          <w:iCs/>
          <w:noProof/>
        </w:rPr>
        <w:t>3</w:t>
      </w:r>
      <w:r w:rsidRPr="00CB6B4E">
        <w:rPr>
          <w:rFonts w:cs="Times New Roman"/>
          <w:noProof/>
        </w:rPr>
        <w:t>, 317–330.</w:t>
      </w:r>
    </w:p>
    <w:p w14:paraId="3DF848D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 and Speakman, A. (1987). Single unit activity in the rat hippocampus during a spatial memory task. Exp. Brain Res. </w:t>
      </w:r>
      <w:r w:rsidRPr="00CB6B4E">
        <w:rPr>
          <w:rFonts w:cs="Times New Roman"/>
          <w:i/>
          <w:iCs/>
          <w:noProof/>
        </w:rPr>
        <w:t>68</w:t>
      </w:r>
      <w:r w:rsidRPr="00CB6B4E">
        <w:rPr>
          <w:rFonts w:cs="Times New Roman"/>
          <w:noProof/>
        </w:rPr>
        <w:t>, 1–27.</w:t>
      </w:r>
    </w:p>
    <w:p w14:paraId="790E25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O’Keefe, J.M., and Dostrovsky, J.O. (1971). The hippocampus as a spatial map. Preliminary evidence from unit activity in the freely-moving rat. Brain Res. </w:t>
      </w:r>
      <w:r w:rsidRPr="00CB6B4E">
        <w:rPr>
          <w:rFonts w:cs="Times New Roman"/>
          <w:i/>
          <w:iCs/>
          <w:noProof/>
        </w:rPr>
        <w:t>34</w:t>
      </w:r>
      <w:r w:rsidRPr="00CB6B4E">
        <w:rPr>
          <w:rFonts w:cs="Times New Roman"/>
          <w:noProof/>
        </w:rPr>
        <w:t>, 171–175.</w:t>
      </w:r>
    </w:p>
    <w:p w14:paraId="2EB468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O’Neill, J., Senior, T.J., Allen, K., Huxter, J.R., and Csicsvari, J. (2008). Reactivation of experience-dependent cell assembly patterns in the hippocampus. Nat. Neurosci. </w:t>
      </w:r>
      <w:r w:rsidRPr="00CB6B4E">
        <w:rPr>
          <w:rFonts w:cs="Times New Roman"/>
          <w:i/>
          <w:iCs/>
          <w:noProof/>
        </w:rPr>
        <w:t>11</w:t>
      </w:r>
      <w:r w:rsidRPr="00CB6B4E">
        <w:rPr>
          <w:rFonts w:cs="Times New Roman"/>
          <w:noProof/>
        </w:rPr>
        <w:t>, 209–215.</w:t>
      </w:r>
    </w:p>
    <w:p w14:paraId="5A12BDC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CB6B4E">
        <w:rPr>
          <w:rFonts w:cs="Times New Roman"/>
          <w:i/>
          <w:iCs/>
          <w:noProof/>
        </w:rPr>
        <w:t>11</w:t>
      </w:r>
      <w:r w:rsidRPr="00CB6B4E">
        <w:rPr>
          <w:rFonts w:cs="Times New Roman"/>
          <w:noProof/>
        </w:rPr>
        <w:t>, 261–269.</w:t>
      </w:r>
    </w:p>
    <w:p w14:paraId="1C07204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Oliva, A., Fernández-Ruiz, A., Buzsáki, G., and Berényi, A. (2016). Role of Hippocampal CA2 Region in Triggering Sharp-Wave Ripples. Neuron </w:t>
      </w:r>
      <w:r w:rsidRPr="00CB6B4E">
        <w:rPr>
          <w:rFonts w:cs="Times New Roman"/>
          <w:i/>
          <w:iCs/>
          <w:noProof/>
        </w:rPr>
        <w:t>91</w:t>
      </w:r>
      <w:r w:rsidRPr="00CB6B4E">
        <w:rPr>
          <w:rFonts w:cs="Times New Roman"/>
          <w:noProof/>
        </w:rPr>
        <w:t>, 1342–1355.</w:t>
      </w:r>
    </w:p>
    <w:p w14:paraId="586F463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Omer, D.B., Maimon, S.R., Las, L., and Ulanovsky, N. (2018). Social place-cells in the bat hippocampus. Science (80-. ). </w:t>
      </w:r>
      <w:r w:rsidRPr="00CB6B4E">
        <w:rPr>
          <w:rFonts w:cs="Times New Roman"/>
          <w:i/>
          <w:iCs/>
          <w:noProof/>
        </w:rPr>
        <w:t>359</w:t>
      </w:r>
      <w:r w:rsidRPr="00CB6B4E">
        <w:rPr>
          <w:rFonts w:cs="Times New Roman"/>
          <w:noProof/>
        </w:rPr>
        <w:t>, 218–224.</w:t>
      </w:r>
    </w:p>
    <w:p w14:paraId="3FE4E1A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Paré, D., Pelletier, J.G., and Collins, D.R. (2002). Amygdala oscillations and the consolidation of emotional memories. Trends Cogn. Sci. </w:t>
      </w:r>
      <w:r w:rsidRPr="00CB6B4E">
        <w:rPr>
          <w:rFonts w:cs="Times New Roman"/>
          <w:i/>
          <w:iCs/>
          <w:noProof/>
        </w:rPr>
        <w:t>6</w:t>
      </w:r>
      <w:r w:rsidRPr="00CB6B4E">
        <w:rPr>
          <w:rFonts w:cs="Times New Roman"/>
          <w:noProof/>
        </w:rPr>
        <w:t>.</w:t>
      </w:r>
    </w:p>
    <w:p w14:paraId="4AB1965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Park, S., Kramer, E.E., Mercaldo, V., Rashid, A.J., Insel, N., Frankland, P.W., and Josselyn, S.A. (2016). Neuronal Allocation to a Hippocampal Engram. Neuropsychopharmacology </w:t>
      </w:r>
      <w:r w:rsidRPr="00CB6B4E">
        <w:rPr>
          <w:rFonts w:cs="Times New Roman"/>
          <w:i/>
          <w:iCs/>
          <w:noProof/>
        </w:rPr>
        <w:t>41</w:t>
      </w:r>
      <w:r w:rsidRPr="00CB6B4E">
        <w:rPr>
          <w:rFonts w:cs="Times New Roman"/>
          <w:noProof/>
        </w:rPr>
        <w:t>, 2987–2993.</w:t>
      </w:r>
    </w:p>
    <w:p w14:paraId="19E062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Pastalkova, E., Itskov, V., Amarasingham, A., and Buzsáki, G. (2008). Internally generated cell assembly sequences in the rat hippocampus. Science (80-. ). </w:t>
      </w:r>
      <w:r w:rsidRPr="00CB6B4E">
        <w:rPr>
          <w:rFonts w:cs="Times New Roman"/>
          <w:i/>
          <w:iCs/>
          <w:noProof/>
        </w:rPr>
        <w:t>321</w:t>
      </w:r>
      <w:r w:rsidRPr="00CB6B4E">
        <w:rPr>
          <w:rFonts w:cs="Times New Roman"/>
          <w:noProof/>
        </w:rPr>
        <w:t>, 1322–1327.</w:t>
      </w:r>
    </w:p>
    <w:p w14:paraId="50287C7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Penfield, W., and Rasmussen, T. (1950). The cerebral cortex of man; a clinical study of localization of function (Oxford, England: Macmillan).</w:t>
      </w:r>
    </w:p>
    <w:p w14:paraId="3C3ACB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B.E., and Foster, D.J. (2013). Hippocampal place-cell sequences depict future paths to remembered goals. Nature </w:t>
      </w:r>
      <w:r w:rsidRPr="00CB6B4E">
        <w:rPr>
          <w:rFonts w:cs="Times New Roman"/>
          <w:i/>
          <w:iCs/>
          <w:noProof/>
        </w:rPr>
        <w:t>497</w:t>
      </w:r>
      <w:r w:rsidRPr="00CB6B4E">
        <w:rPr>
          <w:rFonts w:cs="Times New Roman"/>
          <w:noProof/>
        </w:rPr>
        <w:t>, 74–79.</w:t>
      </w:r>
    </w:p>
    <w:p w14:paraId="36A470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CB6B4E">
        <w:rPr>
          <w:rFonts w:cs="Times New Roman"/>
          <w:i/>
          <w:iCs/>
          <w:noProof/>
        </w:rPr>
        <w:t>7</w:t>
      </w:r>
      <w:r w:rsidRPr="00CB6B4E">
        <w:rPr>
          <w:rFonts w:cs="Times New Roman"/>
          <w:noProof/>
        </w:rPr>
        <w:t>.</w:t>
      </w:r>
    </w:p>
    <w:p w14:paraId="5D79275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Piaget, J. (1952). The origins of intelligence in children. (New York, NY, US: W W Norton &amp; Co).</w:t>
      </w:r>
    </w:p>
    <w:p w14:paraId="0BE6FB1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Pignatelli, M., Ryan, T.J., Roy, D.S., Lovett, C., Smith, L.M., Muralidhar, S., and Tonegawa, S. (2019). Engram Cell Excitability State Determines the Efficacy of Memory Retrieval. Neuron </w:t>
      </w:r>
      <w:r w:rsidRPr="00CB6B4E">
        <w:rPr>
          <w:rFonts w:cs="Times New Roman"/>
          <w:i/>
          <w:iCs/>
          <w:noProof/>
        </w:rPr>
        <w:t>101</w:t>
      </w:r>
      <w:r w:rsidRPr="00CB6B4E">
        <w:rPr>
          <w:rFonts w:cs="Times New Roman"/>
          <w:noProof/>
        </w:rPr>
        <w:t>, 274-284.e5.</w:t>
      </w:r>
    </w:p>
    <w:p w14:paraId="373C5E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CB6B4E">
        <w:rPr>
          <w:rFonts w:cs="Times New Roman"/>
          <w:i/>
          <w:iCs/>
          <w:noProof/>
        </w:rPr>
        <w:t>403</w:t>
      </w:r>
      <w:r w:rsidRPr="00CB6B4E">
        <w:rPr>
          <w:rFonts w:cs="Times New Roman"/>
          <w:noProof/>
        </w:rPr>
        <w:t>, 229–260.</w:t>
      </w:r>
    </w:p>
    <w:p w14:paraId="2200569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CB6B4E">
        <w:rPr>
          <w:rFonts w:cs="Times New Roman"/>
          <w:i/>
          <w:iCs/>
          <w:noProof/>
        </w:rPr>
        <w:t>911</w:t>
      </w:r>
      <w:r w:rsidRPr="00CB6B4E">
        <w:rPr>
          <w:rFonts w:cs="Times New Roman"/>
          <w:noProof/>
        </w:rPr>
        <w:t>, 369–391.</w:t>
      </w:r>
    </w:p>
    <w:p w14:paraId="0206BF8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Rainnie, D.G., Mania, I., Mascagni, F., and McDonald, A.J. (2006). Physiological and morphological characterization of parvalbumin-containing interneurons of the rat basolateral amygdala. J. Comp. Neurol. </w:t>
      </w:r>
      <w:r w:rsidRPr="00CB6B4E">
        <w:rPr>
          <w:rFonts w:cs="Times New Roman"/>
          <w:i/>
          <w:iCs/>
          <w:noProof/>
        </w:rPr>
        <w:t>498</w:t>
      </w:r>
      <w:r w:rsidRPr="00CB6B4E">
        <w:rPr>
          <w:rFonts w:cs="Times New Roman"/>
          <w:noProof/>
        </w:rPr>
        <w:t>, 142–161.</w:t>
      </w:r>
    </w:p>
    <w:p w14:paraId="57EDEA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Rajan, K., Harvey, C.D., and Tank, D.W. (2016). Recurrent Network Models of Sequence Generation and Memory.</w:t>
      </w:r>
    </w:p>
    <w:p w14:paraId="5D4C9E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Rajasethupathy, P., Sankaran, S., Marshel, J.H., Kim, C.K., Ferenczi, E., Lee, S.Y., Berndt, A., Ramakrishnan, C., Jaffe, A., Lo, M., et al. (2015). Projections from neocortex mediate top-down control of memory retrieval. Nature </w:t>
      </w:r>
      <w:r w:rsidRPr="00CB6B4E">
        <w:rPr>
          <w:rFonts w:cs="Times New Roman"/>
          <w:i/>
          <w:iCs/>
          <w:noProof/>
        </w:rPr>
        <w:t>526</w:t>
      </w:r>
      <w:r w:rsidRPr="00CB6B4E">
        <w:rPr>
          <w:rFonts w:cs="Times New Roman"/>
          <w:noProof/>
        </w:rPr>
        <w:t>, 653–659.</w:t>
      </w:r>
    </w:p>
    <w:p w14:paraId="5F70808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Lin, P.A., Suh, J., Pignatelli, M., Redondo, R.L., Ryan, T.J., and Tonegawa, S. (2013). Creating a false memory in the hippocampus. Science (80-. ). </w:t>
      </w:r>
      <w:r w:rsidRPr="00CB6B4E">
        <w:rPr>
          <w:rFonts w:cs="Times New Roman"/>
          <w:i/>
          <w:iCs/>
          <w:noProof/>
        </w:rPr>
        <w:t>341</w:t>
      </w:r>
      <w:r w:rsidRPr="00CB6B4E">
        <w:rPr>
          <w:rFonts w:cs="Times New Roman"/>
          <w:noProof/>
        </w:rPr>
        <w:t>, 387–391.</w:t>
      </w:r>
    </w:p>
    <w:p w14:paraId="79FFBCE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Ramirez, S., Liu, X., MacDonald, C.J., Moffa, A., Zhou, J., Redondo, R.L., and Tonegawa, S. (2015). Activating positive memory engrams suppresses depression-like behaviour. Nature </w:t>
      </w:r>
      <w:r w:rsidRPr="00CB6B4E">
        <w:rPr>
          <w:rFonts w:cs="Times New Roman"/>
          <w:i/>
          <w:iCs/>
          <w:noProof/>
        </w:rPr>
        <w:t>522</w:t>
      </w:r>
      <w:r w:rsidRPr="00CB6B4E">
        <w:rPr>
          <w:rFonts w:cs="Times New Roman"/>
          <w:noProof/>
        </w:rPr>
        <w:t>, 335–339.</w:t>
      </w:r>
    </w:p>
    <w:p w14:paraId="62FE6EB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Ranck, J.B.J. (1984). Head-direction cells in the deep cell layers of dorsal presubiculum in freely moving rats. In Society for Neuroscience Abstracts, p. 10: 599.</w:t>
      </w:r>
    </w:p>
    <w:p w14:paraId="55EA2DE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Ranganath, C., and Hsieh, L.-T. (2016). The hippocampus: a special place for time. Ann. N. Y. Acad. Sci. </w:t>
      </w:r>
      <w:r w:rsidRPr="00CB6B4E">
        <w:rPr>
          <w:rFonts w:cs="Times New Roman"/>
          <w:i/>
          <w:iCs/>
          <w:noProof/>
        </w:rPr>
        <w:t>1369</w:t>
      </w:r>
      <w:r w:rsidRPr="00CB6B4E">
        <w:rPr>
          <w:rFonts w:cs="Times New Roman"/>
          <w:noProof/>
        </w:rPr>
        <w:t>, 93–110.</w:t>
      </w:r>
    </w:p>
    <w:p w14:paraId="13F1004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Rangel, L.M., Alexander, A.S., Aimone, J.B., Wiles, J., Gage, F.H., Chiba, A.A., and Quinn, L.K. (2014). Temporally selective contextual encoding in the dentate gyrus of the hippocampus. Nat. Commun. </w:t>
      </w:r>
      <w:r w:rsidRPr="00CB6B4E">
        <w:rPr>
          <w:rFonts w:cs="Times New Roman"/>
          <w:i/>
          <w:iCs/>
          <w:noProof/>
        </w:rPr>
        <w:t>5</w:t>
      </w:r>
      <w:r w:rsidRPr="00CB6B4E">
        <w:rPr>
          <w:rFonts w:cs="Times New Roman"/>
          <w:noProof/>
        </w:rPr>
        <w:t>, 3181.</w:t>
      </w:r>
    </w:p>
    <w:p w14:paraId="1FA5084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Rashid, A.J., Yan, C., Mercaldo, V., Hsiang, H.-L.L., Park, S., Cole, C.J., De Cristofaro, </w:t>
      </w:r>
      <w:r w:rsidRPr="00CB6B4E">
        <w:rPr>
          <w:rFonts w:cs="Times New Roman"/>
          <w:noProof/>
        </w:rPr>
        <w:lastRenderedPageBreak/>
        <w:t xml:space="preserve">A., Yu, J., Ramakrishnan, C., Lee, S.Y., et al. (2016). Competition between engrams influences fear memory formation and recall. Science (80-. ). </w:t>
      </w:r>
      <w:r w:rsidRPr="00CB6B4E">
        <w:rPr>
          <w:rFonts w:cs="Times New Roman"/>
          <w:i/>
          <w:iCs/>
          <w:noProof/>
        </w:rPr>
        <w:t>353</w:t>
      </w:r>
      <w:r w:rsidRPr="00CB6B4E">
        <w:rPr>
          <w:rFonts w:cs="Times New Roman"/>
          <w:noProof/>
        </w:rPr>
        <w:t>, 383–387.</w:t>
      </w:r>
    </w:p>
    <w:p w14:paraId="193A524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Redish, A.D. (2016). Vicarious trial and error. Nat. Rev. Neurosci. </w:t>
      </w:r>
      <w:r w:rsidRPr="00CB6B4E">
        <w:rPr>
          <w:rFonts w:cs="Times New Roman"/>
          <w:i/>
          <w:iCs/>
          <w:noProof/>
        </w:rPr>
        <w:t>17</w:t>
      </w:r>
      <w:r w:rsidRPr="00CB6B4E">
        <w:rPr>
          <w:rFonts w:cs="Times New Roman"/>
          <w:noProof/>
        </w:rPr>
        <w:t>, 147–159.</w:t>
      </w:r>
    </w:p>
    <w:p w14:paraId="6D7304C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Redondo, R.L., Kim, J., Arons, A.L., Ramirez, S., Liu, X., and Tonegawa, S. (2014). Bidirectional switch of the valence associated with a hippocampal contextual memory engram. Nature </w:t>
      </w:r>
      <w:r w:rsidRPr="00CB6B4E">
        <w:rPr>
          <w:rFonts w:cs="Times New Roman"/>
          <w:i/>
          <w:iCs/>
          <w:noProof/>
        </w:rPr>
        <w:t>513</w:t>
      </w:r>
      <w:r w:rsidRPr="00CB6B4E">
        <w:rPr>
          <w:rFonts w:cs="Times New Roman"/>
          <w:noProof/>
        </w:rPr>
        <w:t>, 426–430.</w:t>
      </w:r>
    </w:p>
    <w:p w14:paraId="708BD6E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Reijmers, L.G., Perkins, B.L., Matsuo, N., and Mayford, M. (2007). Localization of a Stable Neural Correlate of Associative Memory. Science (80-. ). </w:t>
      </w:r>
      <w:r w:rsidRPr="00CB6B4E">
        <w:rPr>
          <w:rFonts w:cs="Times New Roman"/>
          <w:i/>
          <w:iCs/>
          <w:noProof/>
        </w:rPr>
        <w:t>317</w:t>
      </w:r>
      <w:r w:rsidRPr="00CB6B4E">
        <w:rPr>
          <w:rFonts w:cs="Times New Roman"/>
          <w:noProof/>
        </w:rPr>
        <w:t>, 1230–1233.</w:t>
      </w:r>
    </w:p>
    <w:p w14:paraId="3FBF6EB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Rescorla, R.A., and Heth, C.D. (1975). Reinstatement of fear to an extinguished conditioned stimulus. J. Exp. Psychol. Anim. Behav. Process. </w:t>
      </w:r>
      <w:r w:rsidRPr="00CB6B4E">
        <w:rPr>
          <w:rFonts w:cs="Times New Roman"/>
          <w:i/>
          <w:iCs/>
          <w:noProof/>
        </w:rPr>
        <w:t>1</w:t>
      </w:r>
      <w:r w:rsidRPr="00CB6B4E">
        <w:rPr>
          <w:rFonts w:cs="Times New Roman"/>
          <w:noProof/>
        </w:rPr>
        <w:t>, 88–96.</w:t>
      </w:r>
    </w:p>
    <w:p w14:paraId="2E087C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CB6B4E">
        <w:rPr>
          <w:rFonts w:cs="Times New Roman"/>
          <w:i/>
          <w:iCs/>
          <w:noProof/>
        </w:rPr>
        <w:t>11</w:t>
      </w:r>
      <w:r w:rsidRPr="00CB6B4E">
        <w:rPr>
          <w:rFonts w:cs="Times New Roman"/>
          <w:noProof/>
        </w:rPr>
        <w:t>, 566–597.</w:t>
      </w:r>
    </w:p>
    <w:p w14:paraId="16A53E7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Ribot, T. (1882). Diseases of the Memory: An Essay in the Positive Psychology (New York, NY: D. Appleton and Company).</w:t>
      </w:r>
    </w:p>
    <w:p w14:paraId="5C5A27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Rickgauer, J.P., Deisseroth, K., and Tank, D.W. (2014). Simultaneous cellular-resolution optical perturbation and imaging of place cell firing fields. Nat. Neurosci. </w:t>
      </w:r>
      <w:r w:rsidRPr="00CB6B4E">
        <w:rPr>
          <w:rFonts w:cs="Times New Roman"/>
          <w:i/>
          <w:iCs/>
          <w:noProof/>
        </w:rPr>
        <w:t>17</w:t>
      </w:r>
      <w:r w:rsidRPr="00CB6B4E">
        <w:rPr>
          <w:rFonts w:cs="Times New Roman"/>
          <w:noProof/>
        </w:rPr>
        <w:t>, 1816–1824.</w:t>
      </w:r>
    </w:p>
    <w:p w14:paraId="09B31C3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Robinson, N.T.M., Priestley, J.B., Rueckemann, J.W., Garcia, A.D., Smeglin, V.A., Marino, F.A., and Eichenbaum, H. (2017). Medial Entorhinal Cortex Selectively Supports Temporal Coding by Hippocampal Neurons. Neuron </w:t>
      </w:r>
      <w:r w:rsidRPr="00CB6B4E">
        <w:rPr>
          <w:rFonts w:cs="Times New Roman"/>
          <w:i/>
          <w:iCs/>
          <w:noProof/>
        </w:rPr>
        <w:t>94</w:t>
      </w:r>
      <w:r w:rsidRPr="00CB6B4E">
        <w:rPr>
          <w:rFonts w:cs="Times New Roman"/>
          <w:noProof/>
        </w:rPr>
        <w:t>, 677-688.e6.</w:t>
      </w:r>
    </w:p>
    <w:p w14:paraId="374EE17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Rogan, M.T., Stäubli, U. V., and LeDoux, J.E. (1997). Fear conditioning induces associative long-term potentiation in the amygdala. Nature </w:t>
      </w:r>
      <w:r w:rsidRPr="00CB6B4E">
        <w:rPr>
          <w:rFonts w:cs="Times New Roman"/>
          <w:i/>
          <w:iCs/>
          <w:noProof/>
        </w:rPr>
        <w:t>390</w:t>
      </w:r>
      <w:r w:rsidRPr="00CB6B4E">
        <w:rPr>
          <w:rFonts w:cs="Times New Roman"/>
          <w:noProof/>
        </w:rPr>
        <w:t>, 604–607.</w:t>
      </w:r>
    </w:p>
    <w:p w14:paraId="682C90D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Rogerson, T., Cai, D.J., Frank, A., Sano, Y., Shobe, J., Lopez-Aranda, M.F., and Silva, A.J. (2014). Synaptic tagging during memory allocation. Nat. Rev. Neurosci. </w:t>
      </w:r>
      <w:r w:rsidRPr="00CB6B4E">
        <w:rPr>
          <w:rFonts w:cs="Times New Roman"/>
          <w:i/>
          <w:iCs/>
          <w:noProof/>
        </w:rPr>
        <w:t>15</w:t>
      </w:r>
      <w:r w:rsidRPr="00CB6B4E">
        <w:rPr>
          <w:rFonts w:cs="Times New Roman"/>
          <w:noProof/>
        </w:rPr>
        <w:t>, 157–169.</w:t>
      </w:r>
    </w:p>
    <w:p w14:paraId="10BE20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(1996). A theory of hippocampal function in memory. Hippocampus </w:t>
      </w:r>
      <w:r w:rsidRPr="00CB6B4E">
        <w:rPr>
          <w:rFonts w:cs="Times New Roman"/>
          <w:i/>
          <w:iCs/>
          <w:noProof/>
        </w:rPr>
        <w:t>6</w:t>
      </w:r>
      <w:r w:rsidRPr="00CB6B4E">
        <w:rPr>
          <w:rFonts w:cs="Times New Roman"/>
          <w:noProof/>
        </w:rPr>
        <w:t>, 601–620.</w:t>
      </w:r>
    </w:p>
    <w:p w14:paraId="68F9C95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Rolls, E.T., Stringer, S.M., and Elliot, T. (2006). Entorhinal cortex grid cells can map to hippocampal place cells by competitive learning. Netw. Comput. Neural Syst. </w:t>
      </w:r>
      <w:r w:rsidRPr="00CB6B4E">
        <w:rPr>
          <w:rFonts w:cs="Times New Roman"/>
          <w:i/>
          <w:iCs/>
          <w:noProof/>
        </w:rPr>
        <w:t>17</w:t>
      </w:r>
      <w:r w:rsidRPr="00CB6B4E">
        <w:rPr>
          <w:rFonts w:cs="Times New Roman"/>
          <w:noProof/>
        </w:rPr>
        <w:t>, 447–465.</w:t>
      </w:r>
    </w:p>
    <w:p w14:paraId="51AD3B8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Roux, L., Hu, B., Eichler, R., Stark, E., and Buzsáki, G. (2017). Sharp wave ripples during learning stabilize the hippocampal spatial map. Nat. Neurosci. </w:t>
      </w:r>
      <w:r w:rsidRPr="00CB6B4E">
        <w:rPr>
          <w:rFonts w:cs="Times New Roman"/>
          <w:i/>
          <w:iCs/>
          <w:noProof/>
        </w:rPr>
        <w:t>20</w:t>
      </w:r>
      <w:r w:rsidRPr="00CB6B4E">
        <w:rPr>
          <w:rFonts w:cs="Times New Roman"/>
          <w:noProof/>
        </w:rPr>
        <w:t>, 845–853.</w:t>
      </w:r>
    </w:p>
    <w:p w14:paraId="7DD0D9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Roy, D.S., Kitamura, T., Okuyama, T., Ogawa, S.K., Sun, C., Obata, Y., Yoshiki, A., and Tonegawa, S. (2017). Distinct Neural Circuits for the Formation and Retrieval of Episodic Memories. Cell </w:t>
      </w:r>
      <w:r w:rsidRPr="00CB6B4E">
        <w:rPr>
          <w:rFonts w:cs="Times New Roman"/>
          <w:i/>
          <w:iCs/>
          <w:noProof/>
        </w:rPr>
        <w:t>170</w:t>
      </w:r>
      <w:r w:rsidRPr="00CB6B4E">
        <w:rPr>
          <w:rFonts w:cs="Times New Roman"/>
          <w:noProof/>
        </w:rPr>
        <w:t>, 1000-1012.e19.</w:t>
      </w:r>
    </w:p>
    <w:p w14:paraId="50378CB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Rubin, A., Geva, N., Sheintuch, L., and Ziv, Y. (2015). Hippocampal ensemble dynamics timestamp events in long-term memory. Elife </w:t>
      </w:r>
      <w:r w:rsidRPr="00CB6B4E">
        <w:rPr>
          <w:rFonts w:cs="Times New Roman"/>
          <w:i/>
          <w:iCs/>
          <w:noProof/>
        </w:rPr>
        <w:t>4</w:t>
      </w:r>
      <w:r w:rsidRPr="00CB6B4E">
        <w:rPr>
          <w:rFonts w:cs="Times New Roman"/>
          <w:noProof/>
        </w:rPr>
        <w:t>, e12247.</w:t>
      </w:r>
    </w:p>
    <w:p w14:paraId="7E1EC1E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CB6B4E">
        <w:rPr>
          <w:rFonts w:cs="Times New Roman"/>
          <w:i/>
          <w:iCs/>
          <w:noProof/>
        </w:rPr>
        <w:t>26</w:t>
      </w:r>
      <w:r w:rsidRPr="00CB6B4E">
        <w:rPr>
          <w:rFonts w:cs="Times New Roman"/>
          <w:noProof/>
        </w:rPr>
        <w:t>, 246–260.</w:t>
      </w:r>
    </w:p>
    <w:p w14:paraId="7D0221F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Ryan, T.J., Roy, D.S., Pignatelli, M., Arons, A., and Tonegawa, S. (2015). Engram cells retain memory under retrograde amnesia. Science </w:t>
      </w:r>
      <w:r w:rsidRPr="00CB6B4E">
        <w:rPr>
          <w:rFonts w:cs="Times New Roman"/>
          <w:i/>
          <w:iCs/>
          <w:noProof/>
        </w:rPr>
        <w:t>348</w:t>
      </w:r>
      <w:r w:rsidRPr="00CB6B4E">
        <w:rPr>
          <w:rFonts w:cs="Times New Roman"/>
          <w:noProof/>
        </w:rPr>
        <w:t>, 1007–1013.</w:t>
      </w:r>
    </w:p>
    <w:p w14:paraId="55DF145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Salz, D.M., Tiganj, Z., Khasnabish, S., Kohley, A., Sheehan, D., Howard, M.W., and Eichenbaum, H. (2016). Time Cells in Hippocampal Area CA3. J. Neurosci. </w:t>
      </w:r>
      <w:r w:rsidRPr="00CB6B4E">
        <w:rPr>
          <w:rFonts w:cs="Times New Roman"/>
          <w:i/>
          <w:iCs/>
          <w:noProof/>
        </w:rPr>
        <w:t>36</w:t>
      </w:r>
      <w:r w:rsidRPr="00CB6B4E">
        <w:rPr>
          <w:rFonts w:cs="Times New Roman"/>
          <w:noProof/>
        </w:rPr>
        <w:t>, 7476–7484.</w:t>
      </w:r>
    </w:p>
    <w:p w14:paraId="6A1D472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Sano, Y., Shobe, J.L., Zhou, M., Huang, S., Shuman, T., Cai, D.J., Golshani, P., Kamata, M., and Silva, A.J. (2014). CREB Regulates Memory Allocation in the Insular Cortex. Curr. Biol. </w:t>
      </w:r>
      <w:r w:rsidRPr="00CB6B4E">
        <w:rPr>
          <w:rFonts w:cs="Times New Roman"/>
          <w:i/>
          <w:iCs/>
          <w:noProof/>
        </w:rPr>
        <w:t>24</w:t>
      </w:r>
      <w:r w:rsidRPr="00CB6B4E">
        <w:rPr>
          <w:rFonts w:cs="Times New Roman"/>
          <w:noProof/>
        </w:rPr>
        <w:t>, 2833–2837.</w:t>
      </w:r>
    </w:p>
    <w:p w14:paraId="004021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Schafe, G.E., and LeDoux, J.E. (2000). Memory consolidation of auditory pavlovian fear conditioning requires protein synthesis and protein kinase A in the amygdala. J. Neurosci. </w:t>
      </w:r>
      <w:r w:rsidRPr="00CB6B4E">
        <w:rPr>
          <w:rFonts w:cs="Times New Roman"/>
          <w:i/>
          <w:iCs/>
          <w:noProof/>
        </w:rPr>
        <w:t>20</w:t>
      </w:r>
      <w:r w:rsidRPr="00CB6B4E">
        <w:rPr>
          <w:rFonts w:cs="Times New Roman"/>
          <w:noProof/>
        </w:rPr>
        <w:t>, RC96.</w:t>
      </w:r>
    </w:p>
    <w:p w14:paraId="37510B8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CB6B4E">
        <w:rPr>
          <w:rFonts w:cs="Times New Roman"/>
          <w:i/>
          <w:iCs/>
          <w:noProof/>
        </w:rPr>
        <w:t>18</w:t>
      </w:r>
      <w:r w:rsidRPr="00CB6B4E">
        <w:rPr>
          <w:rFonts w:cs="Times New Roman"/>
          <w:noProof/>
        </w:rPr>
        <w:t>, 1123–1132.</w:t>
      </w:r>
    </w:p>
    <w:p w14:paraId="3B341B7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Schlesiger, M.I., Boublil, B.L., Hales, J.B., Leutgeb, J.K., and Leutgeb, S. (2018). Hippocampal Global Remapping Can Occur without Input from the Medial Entorhinal Cortex. Cell Rep. </w:t>
      </w:r>
      <w:r w:rsidRPr="00CB6B4E">
        <w:rPr>
          <w:rFonts w:cs="Times New Roman"/>
          <w:i/>
          <w:iCs/>
          <w:noProof/>
        </w:rPr>
        <w:t>22</w:t>
      </w:r>
      <w:r w:rsidRPr="00CB6B4E">
        <w:rPr>
          <w:rFonts w:cs="Times New Roman"/>
          <w:noProof/>
        </w:rPr>
        <w:t>, 3152–3159.</w:t>
      </w:r>
    </w:p>
    <w:p w14:paraId="590DF81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07F3B17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Schmidt, R., Diba, K., Leibold, C., Schmitz, D., Buzsáki, G., and Kempter, R. (2009). Single-Trial Phase Precession in the Hippocampus. J. Neurosci. </w:t>
      </w:r>
      <w:r w:rsidRPr="00CB6B4E">
        <w:rPr>
          <w:rFonts w:cs="Times New Roman"/>
          <w:i/>
          <w:iCs/>
          <w:noProof/>
        </w:rPr>
        <w:t>29</w:t>
      </w:r>
      <w:r w:rsidRPr="00CB6B4E">
        <w:rPr>
          <w:rFonts w:cs="Times New Roman"/>
          <w:noProof/>
        </w:rPr>
        <w:t>, 13232–13241.</w:t>
      </w:r>
    </w:p>
    <w:p w14:paraId="2AEB3E8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Scoville, W.B., and Milner, B. (1957). Loss of recent memory after bilateral hippocampal lesions. J. Neurol. Neurosurg. Psychiat </w:t>
      </w:r>
      <w:r w:rsidRPr="00CB6B4E">
        <w:rPr>
          <w:rFonts w:cs="Times New Roman"/>
          <w:i/>
          <w:iCs/>
          <w:noProof/>
        </w:rPr>
        <w:t>20</w:t>
      </w:r>
      <w:r w:rsidRPr="00CB6B4E">
        <w:rPr>
          <w:rFonts w:cs="Times New Roman"/>
          <w:noProof/>
        </w:rPr>
        <w:t>, 103–113.</w:t>
      </w:r>
    </w:p>
    <w:p w14:paraId="1DC9976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Seidenbecher, T., Laxmi, T.R., Stork, O., and Pape, H.-C. (2003). Amygdalar and Hippocampal Theta Rhythm Synchronization During Fear Memory Retrieval. Science (80-. ). </w:t>
      </w:r>
      <w:r w:rsidRPr="00CB6B4E">
        <w:rPr>
          <w:rFonts w:cs="Times New Roman"/>
          <w:i/>
          <w:iCs/>
          <w:noProof/>
        </w:rPr>
        <w:t>301</w:t>
      </w:r>
      <w:r w:rsidRPr="00CB6B4E">
        <w:rPr>
          <w:rFonts w:cs="Times New Roman"/>
          <w:noProof/>
        </w:rPr>
        <w:t>, 846–850.</w:t>
      </w:r>
    </w:p>
    <w:p w14:paraId="59C241A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CB6B4E">
        <w:rPr>
          <w:rFonts w:cs="Times New Roman"/>
          <w:i/>
          <w:iCs/>
          <w:noProof/>
        </w:rPr>
        <w:t>32</w:t>
      </w:r>
      <w:r w:rsidRPr="00CB6B4E">
        <w:rPr>
          <w:rFonts w:cs="Times New Roman"/>
          <w:noProof/>
        </w:rPr>
        <w:t>, 17857–17868.</w:t>
      </w:r>
    </w:p>
    <w:p w14:paraId="0C5C96F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Semon, R. (1921). The Mneme (London: George Allen &amp; Unwin).</w:t>
      </w:r>
    </w:p>
    <w:p w14:paraId="5717E3D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Senn, V., Wolff, S.B.E., Herry, C., Grenier, F., Ehrlich, I., Gründemann, J., Fadok, J.P., Müller, C., Letzkus, J.J., and Lüthi, A. (2014). Long-Range Connectivity Defines Behavioral Specificity of Amygdala Neurons. Neuron </w:t>
      </w:r>
      <w:r w:rsidRPr="00CB6B4E">
        <w:rPr>
          <w:rFonts w:cs="Times New Roman"/>
          <w:i/>
          <w:iCs/>
          <w:noProof/>
        </w:rPr>
        <w:t>81</w:t>
      </w:r>
      <w:r w:rsidRPr="00CB6B4E">
        <w:rPr>
          <w:rFonts w:cs="Times New Roman"/>
          <w:noProof/>
        </w:rPr>
        <w:t>, 428–437.</w:t>
      </w:r>
    </w:p>
    <w:p w14:paraId="4A8C506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and Dombeck, D.A. (2015). Calcium transient prevalence across the dendritic arbour predicts place field properties. Nature </w:t>
      </w:r>
      <w:r w:rsidRPr="00CB6B4E">
        <w:rPr>
          <w:rFonts w:cs="Times New Roman"/>
          <w:i/>
          <w:iCs/>
          <w:noProof/>
        </w:rPr>
        <w:t>517</w:t>
      </w:r>
      <w:r w:rsidRPr="00CB6B4E">
        <w:rPr>
          <w:rFonts w:cs="Times New Roman"/>
          <w:noProof/>
        </w:rPr>
        <w:t>, 200–204.</w:t>
      </w:r>
    </w:p>
    <w:p w14:paraId="03F43F3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Sheffield, M.E.J., Adoff, M.D., and Dombeck, D.A. (2017). Increased Prevalence of Calcium Transients across the Dendritic Arbor during Place Field Formation. Neuron </w:t>
      </w:r>
      <w:r w:rsidRPr="00CB6B4E">
        <w:rPr>
          <w:rFonts w:cs="Times New Roman"/>
          <w:i/>
          <w:iCs/>
          <w:noProof/>
        </w:rPr>
        <w:t>96</w:t>
      </w:r>
      <w:r w:rsidRPr="00CB6B4E">
        <w:rPr>
          <w:rFonts w:cs="Times New Roman"/>
          <w:noProof/>
        </w:rPr>
        <w:t>, 490–504.</w:t>
      </w:r>
    </w:p>
    <w:p w14:paraId="4C2A71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Sheintuch, L., Rubin, A., Brande-Eilat, N., Geva, N., Sadeh, N., Pinchasof, O., and Ziv, Y. (2017). Tracking the Same Neurons across Multiple Days in Ca2+ Imaging Data. Cell Rep. </w:t>
      </w:r>
      <w:r w:rsidRPr="00CB6B4E">
        <w:rPr>
          <w:rFonts w:cs="Times New Roman"/>
          <w:i/>
          <w:iCs/>
          <w:noProof/>
        </w:rPr>
        <w:t>21</w:t>
      </w:r>
      <w:r w:rsidRPr="00CB6B4E">
        <w:rPr>
          <w:rFonts w:cs="Times New Roman"/>
          <w:noProof/>
        </w:rPr>
        <w:t>, 1102–1115.</w:t>
      </w:r>
    </w:p>
    <w:p w14:paraId="134E6F3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Silva, A.J., Zhou, Y., Rogerson, T., Shobe, J., and Balaji, J. (2009). Molecular and cellular approaches to memory allocation in neural circuits. Science (80-. ). </w:t>
      </w:r>
      <w:r w:rsidRPr="00CB6B4E">
        <w:rPr>
          <w:rFonts w:cs="Times New Roman"/>
          <w:i/>
          <w:iCs/>
          <w:noProof/>
        </w:rPr>
        <w:t>326</w:t>
      </w:r>
      <w:r w:rsidRPr="00CB6B4E">
        <w:rPr>
          <w:rFonts w:cs="Times New Roman"/>
          <w:noProof/>
        </w:rPr>
        <w:t>, 391–395.</w:t>
      </w:r>
    </w:p>
    <w:p w14:paraId="430E4EA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Singer, A.C., Carr, M.F., Karlsson, M.P., and Frank, L.M. (2013). Hippocampal SWR Activity Predicts Correct Decisions during the Initial Learning of an Alternation Task. Neuron </w:t>
      </w:r>
      <w:r w:rsidRPr="00CB6B4E">
        <w:rPr>
          <w:rFonts w:cs="Times New Roman"/>
          <w:i/>
          <w:iCs/>
          <w:noProof/>
        </w:rPr>
        <w:t>77</w:t>
      </w:r>
      <w:r w:rsidRPr="00CB6B4E">
        <w:rPr>
          <w:rFonts w:cs="Times New Roman"/>
          <w:noProof/>
        </w:rPr>
        <w:t>, 1163–1173.</w:t>
      </w:r>
    </w:p>
    <w:p w14:paraId="16ED22A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and McNaughton, B.L. (1996). Replay of neuronal firing sequences in rat hippocampus during sleep following spatial experience. Science </w:t>
      </w:r>
      <w:r w:rsidRPr="00CB6B4E">
        <w:rPr>
          <w:rFonts w:cs="Times New Roman"/>
          <w:i/>
          <w:iCs/>
          <w:noProof/>
        </w:rPr>
        <w:t>271</w:t>
      </w:r>
      <w:r w:rsidRPr="00CB6B4E">
        <w:rPr>
          <w:rFonts w:cs="Times New Roman"/>
          <w:noProof/>
        </w:rPr>
        <w:t>, 1870–1873.</w:t>
      </w:r>
    </w:p>
    <w:p w14:paraId="2258534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Skaggs, W.E., McNaughton, B.L., Wilson, M.A., and Barnes, C.A. (1996). Theta phase precession in hippocampal neuronal populations and the compression of temporal sequences. Hippocampus </w:t>
      </w:r>
      <w:r w:rsidRPr="00CB6B4E">
        <w:rPr>
          <w:rFonts w:cs="Times New Roman"/>
          <w:i/>
          <w:iCs/>
          <w:noProof/>
        </w:rPr>
        <w:t>6</w:t>
      </w:r>
      <w:r w:rsidRPr="00CB6B4E">
        <w:rPr>
          <w:rFonts w:cs="Times New Roman"/>
          <w:noProof/>
        </w:rPr>
        <w:t>, 149–172.</w:t>
      </w:r>
    </w:p>
    <w:p w14:paraId="317F1A5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 and Mizumori, S. (2006). Learning-Related Development of Context-Specific </w:t>
      </w:r>
      <w:r w:rsidRPr="00CB6B4E">
        <w:rPr>
          <w:rFonts w:cs="Times New Roman"/>
          <w:noProof/>
        </w:rPr>
        <w:lastRenderedPageBreak/>
        <w:t xml:space="preserve">Neuronal Responses to Places and Events: The Hippocampal Role in Context Processing. J. Neurosci. </w:t>
      </w:r>
      <w:r w:rsidRPr="00CB6B4E">
        <w:rPr>
          <w:rFonts w:cs="Times New Roman"/>
          <w:i/>
          <w:iCs/>
          <w:noProof/>
        </w:rPr>
        <w:t>26</w:t>
      </w:r>
      <w:r w:rsidRPr="00CB6B4E">
        <w:rPr>
          <w:rFonts w:cs="Times New Roman"/>
          <w:noProof/>
        </w:rPr>
        <w:t>, 3154–3163.</w:t>
      </w:r>
    </w:p>
    <w:p w14:paraId="74215B4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Smith, D.M., and Bulkin, D.A. (2014). The form and function of hippocampal context representations. Neurosci. Biobehav. Rev. </w:t>
      </w:r>
      <w:r w:rsidRPr="00CB6B4E">
        <w:rPr>
          <w:rFonts w:cs="Times New Roman"/>
          <w:i/>
          <w:iCs/>
          <w:noProof/>
        </w:rPr>
        <w:t>40</w:t>
      </w:r>
      <w:r w:rsidRPr="00CB6B4E">
        <w:rPr>
          <w:rFonts w:cs="Times New Roman"/>
          <w:noProof/>
        </w:rPr>
        <w:t>, 52–61.</w:t>
      </w:r>
    </w:p>
    <w:p w14:paraId="3EB6D7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Solstad, T., Moser, E.I., and Einevoll, G.T. (2006). From grid cells to place cells: A mathematical model. Hippocampus </w:t>
      </w:r>
      <w:r w:rsidRPr="00CB6B4E">
        <w:rPr>
          <w:rFonts w:cs="Times New Roman"/>
          <w:i/>
          <w:iCs/>
          <w:noProof/>
        </w:rPr>
        <w:t>16</w:t>
      </w:r>
      <w:r w:rsidRPr="00CB6B4E">
        <w:rPr>
          <w:rFonts w:cs="Times New Roman"/>
          <w:noProof/>
        </w:rPr>
        <w:t>, 1026–1031.</w:t>
      </w:r>
    </w:p>
    <w:p w14:paraId="0785AC8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(1992). Memory and the hippocampus: a synthesis from findings with rats, monkeys, and humans. Psychol. Rev. </w:t>
      </w:r>
      <w:r w:rsidRPr="00CB6B4E">
        <w:rPr>
          <w:rFonts w:cs="Times New Roman"/>
          <w:i/>
          <w:iCs/>
          <w:noProof/>
        </w:rPr>
        <w:t>99</w:t>
      </w:r>
      <w:r w:rsidRPr="00CB6B4E">
        <w:rPr>
          <w:rFonts w:cs="Times New Roman"/>
          <w:noProof/>
        </w:rPr>
        <w:t>, 195–231.</w:t>
      </w:r>
    </w:p>
    <w:p w14:paraId="2E38C1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Squire, L.R., and Alvarez, P. (1995). Retrograde amnesia and memory consolidation: a neurobiological perspective. Curr. Opin. Neurobiol. </w:t>
      </w:r>
      <w:r w:rsidRPr="00CB6B4E">
        <w:rPr>
          <w:rFonts w:cs="Times New Roman"/>
          <w:i/>
          <w:iCs/>
          <w:noProof/>
        </w:rPr>
        <w:t>5</w:t>
      </w:r>
      <w:r w:rsidRPr="00CB6B4E">
        <w:rPr>
          <w:rFonts w:cs="Times New Roman"/>
          <w:noProof/>
        </w:rPr>
        <w:t>, 169–177.</w:t>
      </w:r>
    </w:p>
    <w:p w14:paraId="526A4B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Squire, L.R., and Zola-Morgan, S. (1991). The Medial Temporal Lobe Memory System Downloaded from.</w:t>
      </w:r>
    </w:p>
    <w:p w14:paraId="52E26F2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Srivastava, N., Hinton, G., Krizhevsky, A., Sutskever, I., and Salakhutdinov, R. (2014). Dropout: A Simple Way to Prevent Neural Networks from Overfitting. J. Mach. Learn. Res. </w:t>
      </w:r>
      <w:r w:rsidRPr="00CB6B4E">
        <w:rPr>
          <w:rFonts w:cs="Times New Roman"/>
          <w:i/>
          <w:iCs/>
          <w:noProof/>
        </w:rPr>
        <w:t>15</w:t>
      </w:r>
      <w:r w:rsidRPr="00CB6B4E">
        <w:rPr>
          <w:rFonts w:cs="Times New Roman"/>
          <w:noProof/>
        </w:rPr>
        <w:t>, 1929–1958.</w:t>
      </w:r>
    </w:p>
    <w:p w14:paraId="53CE940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Stella, F., Baracskay, P., O’Neill, J., and Csicsvari, J. (2019). Hippocampal Reactivation of Random Trajectories Resembling Brownian Diffusion. Neuron.</w:t>
      </w:r>
    </w:p>
    <w:p w14:paraId="371132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van Strien, N.M., Cappaert, N.L.M., and Witter, M.P. (2009). The anatomy of memory: an interactive overview of the parahippocampal–hippocampal network. Nat. Rev. Neurosci. </w:t>
      </w:r>
      <w:r w:rsidRPr="00CB6B4E">
        <w:rPr>
          <w:rFonts w:cs="Times New Roman"/>
          <w:i/>
          <w:iCs/>
          <w:noProof/>
        </w:rPr>
        <w:t>10</w:t>
      </w:r>
      <w:r w:rsidRPr="00CB6B4E">
        <w:rPr>
          <w:rFonts w:cs="Times New Roman"/>
          <w:noProof/>
        </w:rPr>
        <w:t>, 272–282.</w:t>
      </w:r>
    </w:p>
    <w:p w14:paraId="29C8325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Stujenske, J.M., Likhtik, E., Topiwala, M.A., and Gordon, J.A. (2014). Fear and Safety Engage Competing Patterns of Theta-Gamma Coupling in the Basolateral Amygdala. Neuron </w:t>
      </w:r>
      <w:r w:rsidRPr="00CB6B4E">
        <w:rPr>
          <w:rFonts w:cs="Times New Roman"/>
          <w:i/>
          <w:iCs/>
          <w:noProof/>
        </w:rPr>
        <w:t>83</w:t>
      </w:r>
      <w:r w:rsidRPr="00CB6B4E">
        <w:rPr>
          <w:rFonts w:cs="Times New Roman"/>
          <w:noProof/>
        </w:rPr>
        <w:t>, 919–933.</w:t>
      </w:r>
    </w:p>
    <w:p w14:paraId="003F72D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1D268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Sun, Y., Nguyen, A.Q., Nguyen, J.P., Le, L., Saur, D., Choi, J., Callaway, E.M., and Xu, X. (2014). Cell-Type-Specific Circuit Connectivity of Hippocampal CA1 Revealed through Cre-Dependent Rabies Tracing. Cell Rep. </w:t>
      </w:r>
      <w:r w:rsidRPr="00CB6B4E">
        <w:rPr>
          <w:rFonts w:cs="Times New Roman"/>
          <w:i/>
          <w:iCs/>
          <w:noProof/>
        </w:rPr>
        <w:t>7</w:t>
      </w:r>
      <w:r w:rsidRPr="00CB6B4E">
        <w:rPr>
          <w:rFonts w:cs="Times New Roman"/>
          <w:noProof/>
        </w:rPr>
        <w:t>, 269–280.</w:t>
      </w:r>
    </w:p>
    <w:p w14:paraId="6AAAF0F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Tanaka, K.Z., He, H., Tomar, A., Niisato, K., Huang, A.J.Y., and McHugh, T.J. (2018). The hippocampal engram maps experience but not place. Science </w:t>
      </w:r>
      <w:r w:rsidRPr="00CB6B4E">
        <w:rPr>
          <w:rFonts w:cs="Times New Roman"/>
          <w:i/>
          <w:iCs/>
          <w:noProof/>
        </w:rPr>
        <w:t>361</w:t>
      </w:r>
      <w:r w:rsidRPr="00CB6B4E">
        <w:rPr>
          <w:rFonts w:cs="Times New Roman"/>
          <w:noProof/>
        </w:rPr>
        <w:t>, 392–397.</w:t>
      </w:r>
    </w:p>
    <w:p w14:paraId="3AEA4AE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CB6B4E">
        <w:rPr>
          <w:rFonts w:cs="Times New Roman"/>
          <w:i/>
          <w:iCs/>
          <w:noProof/>
        </w:rPr>
        <w:t>84</w:t>
      </w:r>
      <w:r w:rsidRPr="00CB6B4E">
        <w:rPr>
          <w:rFonts w:cs="Times New Roman"/>
          <w:noProof/>
        </w:rPr>
        <w:t>, 1191–1197.</w:t>
      </w:r>
    </w:p>
    <w:p w14:paraId="49487B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Taube, J.S., Muller, R.U., and Ranck, J.B. (1990). Head-direction cells recorded from the postsubiculum in freely moving rats. II. Effects of environmental manipulations. J. Neurosci. </w:t>
      </w:r>
      <w:r w:rsidRPr="00CB6B4E">
        <w:rPr>
          <w:rFonts w:cs="Times New Roman"/>
          <w:i/>
          <w:iCs/>
          <w:noProof/>
        </w:rPr>
        <w:t>10</w:t>
      </w:r>
      <w:r w:rsidRPr="00CB6B4E">
        <w:rPr>
          <w:rFonts w:cs="Times New Roman"/>
          <w:noProof/>
        </w:rPr>
        <w:t>, 436–447.</w:t>
      </w:r>
    </w:p>
    <w:p w14:paraId="7CBE5E8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2E3EA0A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Terada, S., Sakurai, Y., Nakahara, H., and Fujisawa, S. (2017). Temporal and Rate Coding for Discrete Event Sequences in the Hippocampus. Neuron </w:t>
      </w:r>
      <w:r w:rsidRPr="00CB6B4E">
        <w:rPr>
          <w:rFonts w:cs="Times New Roman"/>
          <w:i/>
          <w:iCs/>
          <w:noProof/>
        </w:rPr>
        <w:t>94</w:t>
      </w:r>
      <w:r w:rsidRPr="00CB6B4E">
        <w:rPr>
          <w:rFonts w:cs="Times New Roman"/>
          <w:noProof/>
        </w:rPr>
        <w:t>, 1248-1262.e4.</w:t>
      </w:r>
    </w:p>
    <w:p w14:paraId="33A6786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Teyler, T.J., and DiScenna, P. (1986). The hippocampal memory indexing theory. Behav. Neurosci. </w:t>
      </w:r>
      <w:r w:rsidRPr="00CB6B4E">
        <w:rPr>
          <w:rFonts w:cs="Times New Roman"/>
          <w:i/>
          <w:iCs/>
          <w:noProof/>
        </w:rPr>
        <w:t>100</w:t>
      </w:r>
      <w:r w:rsidRPr="00CB6B4E">
        <w:rPr>
          <w:rFonts w:cs="Times New Roman"/>
          <w:noProof/>
        </w:rPr>
        <w:t>, 147–154.</w:t>
      </w:r>
    </w:p>
    <w:p w14:paraId="14657D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Thompson, L.T., and Best, P.J. (1990). Long-term stability of the place-field activity of single units recorded from the dorsal hippocampus of freely behaving rats. Brain Res. </w:t>
      </w:r>
      <w:r w:rsidRPr="00CB6B4E">
        <w:rPr>
          <w:rFonts w:cs="Times New Roman"/>
          <w:i/>
          <w:iCs/>
          <w:noProof/>
        </w:rPr>
        <w:t>509</w:t>
      </w:r>
      <w:r w:rsidRPr="00CB6B4E">
        <w:rPr>
          <w:rFonts w:cs="Times New Roman"/>
          <w:noProof/>
        </w:rPr>
        <w:t>, 299–308.</w:t>
      </w:r>
    </w:p>
    <w:p w14:paraId="149EBE0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Tiganj, Z., Hasselmo, M.E., and Howard, M.W. (2015). A simple biophysically plausible model for long time constants in single neurons. Hippocampus </w:t>
      </w:r>
      <w:r w:rsidRPr="00CB6B4E">
        <w:rPr>
          <w:rFonts w:cs="Times New Roman"/>
          <w:i/>
          <w:iCs/>
          <w:noProof/>
        </w:rPr>
        <w:t>25</w:t>
      </w:r>
      <w:r w:rsidRPr="00CB6B4E">
        <w:rPr>
          <w:rFonts w:cs="Times New Roman"/>
          <w:noProof/>
        </w:rPr>
        <w:t>, 27–37.</w:t>
      </w:r>
    </w:p>
    <w:p w14:paraId="28EC129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Tolman, E.C. (1948). Cognitive maps in rats and men. Psychol. Rev. </w:t>
      </w:r>
      <w:r w:rsidRPr="00CB6B4E">
        <w:rPr>
          <w:rFonts w:cs="Times New Roman"/>
          <w:i/>
          <w:iCs/>
          <w:noProof/>
        </w:rPr>
        <w:t>55</w:t>
      </w:r>
      <w:r w:rsidRPr="00CB6B4E">
        <w:rPr>
          <w:rFonts w:cs="Times New Roman"/>
          <w:noProof/>
        </w:rPr>
        <w:t>, 189–208.</w:t>
      </w:r>
    </w:p>
    <w:p w14:paraId="0391153A"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Pignatelli, M., Roy, D.S., and Ryan, T.J. (2015a). Memory engram storage and retrieval. Curr. Opin. Neurobiol. </w:t>
      </w:r>
      <w:r w:rsidRPr="00CB6B4E">
        <w:rPr>
          <w:rFonts w:cs="Times New Roman"/>
          <w:i/>
          <w:iCs/>
          <w:noProof/>
        </w:rPr>
        <w:t>35</w:t>
      </w:r>
      <w:r w:rsidRPr="00CB6B4E">
        <w:rPr>
          <w:rFonts w:cs="Times New Roman"/>
          <w:noProof/>
        </w:rPr>
        <w:t>, 101–109.</w:t>
      </w:r>
    </w:p>
    <w:p w14:paraId="6FE80FA9"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Liu, X., Ramirez, S., and Redondo, R. (2015b). Memory Engram Cells Have Come of Age. Neuron </w:t>
      </w:r>
      <w:r w:rsidRPr="00CB6B4E">
        <w:rPr>
          <w:rFonts w:cs="Times New Roman"/>
          <w:i/>
          <w:iCs/>
          <w:noProof/>
        </w:rPr>
        <w:t>87</w:t>
      </w:r>
      <w:r w:rsidRPr="00CB6B4E">
        <w:rPr>
          <w:rFonts w:cs="Times New Roman"/>
          <w:noProof/>
        </w:rPr>
        <w:t>, 918–931.</w:t>
      </w:r>
    </w:p>
    <w:p w14:paraId="34ADAC1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Tonegawa, S., Morrissey, M.D., and Kitamura, T. (2018). The role of engram cells in the systems consolidation of memory. Nat. Rev. Neurosci. </w:t>
      </w:r>
      <w:r w:rsidRPr="00CB6B4E">
        <w:rPr>
          <w:rFonts w:cs="Times New Roman"/>
          <w:i/>
          <w:iCs/>
          <w:noProof/>
        </w:rPr>
        <w:t>19</w:t>
      </w:r>
      <w:r w:rsidRPr="00CB6B4E">
        <w:rPr>
          <w:rFonts w:cs="Times New Roman"/>
          <w:noProof/>
        </w:rPr>
        <w:t>, 485–498.</w:t>
      </w:r>
    </w:p>
    <w:p w14:paraId="05AF1B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Tovote, P., Fadok, J.P., and Lüthi, A. (2015). Neuronal circuits for fear and anxiety. Nat. Rev. Neurosci. </w:t>
      </w:r>
      <w:r w:rsidRPr="00CB6B4E">
        <w:rPr>
          <w:rFonts w:cs="Times New Roman"/>
          <w:i/>
          <w:iCs/>
          <w:noProof/>
        </w:rPr>
        <w:t>16</w:t>
      </w:r>
      <w:r w:rsidRPr="00CB6B4E">
        <w:rPr>
          <w:rFonts w:cs="Times New Roman"/>
          <w:noProof/>
        </w:rPr>
        <w:t>, 317–331.</w:t>
      </w:r>
    </w:p>
    <w:p w14:paraId="29AFE29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Treves, A., and Rolls, E.T. (1994). Computational analysis of the role of the hippocampus in memory. Hippocampus </w:t>
      </w:r>
      <w:r w:rsidRPr="00CB6B4E">
        <w:rPr>
          <w:rFonts w:cs="Times New Roman"/>
          <w:i/>
          <w:iCs/>
          <w:noProof/>
        </w:rPr>
        <w:t>4</w:t>
      </w:r>
      <w:r w:rsidRPr="00CB6B4E">
        <w:rPr>
          <w:rFonts w:cs="Times New Roman"/>
          <w:noProof/>
        </w:rPr>
        <w:t>, 374–391.</w:t>
      </w:r>
    </w:p>
    <w:p w14:paraId="5B9426B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w:t>
      </w:r>
      <w:r w:rsidRPr="00CB6B4E">
        <w:rPr>
          <w:rFonts w:cs="Times New Roman"/>
          <w:noProof/>
        </w:rPr>
        <w:lastRenderedPageBreak/>
        <w:t xml:space="preserve">Neurosci. </w:t>
      </w:r>
      <w:r w:rsidRPr="00CB6B4E">
        <w:rPr>
          <w:rFonts w:cs="Times New Roman"/>
          <w:i/>
          <w:iCs/>
          <w:noProof/>
        </w:rPr>
        <w:t>29</w:t>
      </w:r>
      <w:r w:rsidRPr="00CB6B4E">
        <w:rPr>
          <w:rFonts w:cs="Times New Roman"/>
          <w:noProof/>
        </w:rPr>
        <w:t>, 3387–3394.</w:t>
      </w:r>
    </w:p>
    <w:p w14:paraId="5D9D80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Sasaki, J.M., Tu, T., and Reijmers, L.G. (2013). Fear Extinction Causes Target-Specific Remodeling of Perisomatic Inhibitory Synapses. Neuron </w:t>
      </w:r>
      <w:r w:rsidRPr="00CB6B4E">
        <w:rPr>
          <w:rFonts w:cs="Times New Roman"/>
          <w:i/>
          <w:iCs/>
          <w:noProof/>
        </w:rPr>
        <w:t>80</w:t>
      </w:r>
      <w:r w:rsidRPr="00CB6B4E">
        <w:rPr>
          <w:rFonts w:cs="Times New Roman"/>
          <w:noProof/>
        </w:rPr>
        <w:t>, 1054–1065.</w:t>
      </w:r>
    </w:p>
    <w:p w14:paraId="7E4B7F2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CB6B4E">
        <w:rPr>
          <w:rFonts w:cs="Times New Roman"/>
          <w:i/>
          <w:iCs/>
          <w:noProof/>
        </w:rPr>
        <w:t>19</w:t>
      </w:r>
      <w:r w:rsidRPr="00CB6B4E">
        <w:rPr>
          <w:rFonts w:cs="Times New Roman"/>
          <w:noProof/>
        </w:rPr>
        <w:t>, 564–567.</w:t>
      </w:r>
    </w:p>
    <w:p w14:paraId="3159496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Moser, M.-B., and Moser, E.I. (2013). Traces of Experience in the Lateral Entorhinal Cortex. Curr. Biol. </w:t>
      </w:r>
      <w:r w:rsidRPr="00CB6B4E">
        <w:rPr>
          <w:rFonts w:cs="Times New Roman"/>
          <w:i/>
          <w:iCs/>
          <w:noProof/>
        </w:rPr>
        <w:t>23</w:t>
      </w:r>
      <w:r w:rsidRPr="00CB6B4E">
        <w:rPr>
          <w:rFonts w:cs="Times New Roman"/>
          <w:noProof/>
        </w:rPr>
        <w:t>, 399–405.</w:t>
      </w:r>
    </w:p>
    <w:p w14:paraId="4962505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Tsao, A., Sugar, J., Lu, L., Wang, C., Knierim, J.J., Moser, M.-B., and Moser, E.I. (2018). Integrating time from experience in the lateral entorhinal cortex. Nature </w:t>
      </w:r>
      <w:r w:rsidRPr="00CB6B4E">
        <w:rPr>
          <w:rFonts w:cs="Times New Roman"/>
          <w:i/>
          <w:iCs/>
          <w:noProof/>
        </w:rPr>
        <w:t>561</w:t>
      </w:r>
      <w:r w:rsidRPr="00CB6B4E">
        <w:rPr>
          <w:rFonts w:cs="Times New Roman"/>
          <w:noProof/>
        </w:rPr>
        <w:t>, 57–62.</w:t>
      </w:r>
    </w:p>
    <w:p w14:paraId="5BB0AB2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Langston, R.F., Kakeyama, M., Bethus, I., Spooner, P. a, Wood, E.R., Witter, M.P., and Morris, R.G.M. (2007). Schemas and Memory Consolidation. </w:t>
      </w:r>
      <w:r w:rsidRPr="00CB6B4E">
        <w:rPr>
          <w:rFonts w:cs="Times New Roman"/>
          <w:i/>
          <w:iCs/>
          <w:noProof/>
        </w:rPr>
        <w:t>316</w:t>
      </w:r>
      <w:r w:rsidRPr="00CB6B4E">
        <w:rPr>
          <w:rFonts w:cs="Times New Roman"/>
          <w:noProof/>
        </w:rPr>
        <w:t>, 76–82.</w:t>
      </w:r>
    </w:p>
    <w:p w14:paraId="23A24AE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Tse, D., Takeuchi, T., Kakeyama, M., Kajii, Y., Okuno, H., Tohyama, C., Bito, H., and Morris, R.G.M. (2011). Schema-Dependent Gene Activation and Memory Encoding in Neocortex. Science (80-. ). </w:t>
      </w:r>
      <w:r w:rsidRPr="00CB6B4E">
        <w:rPr>
          <w:rFonts w:cs="Times New Roman"/>
          <w:i/>
          <w:iCs/>
          <w:noProof/>
        </w:rPr>
        <w:t>333</w:t>
      </w:r>
      <w:r w:rsidRPr="00CB6B4E">
        <w:rPr>
          <w:rFonts w:cs="Times New Roman"/>
          <w:noProof/>
        </w:rPr>
        <w:t>, 891–895.</w:t>
      </w:r>
    </w:p>
    <w:p w14:paraId="241FB2E5"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Tsien, J.Z., Huerta, P.T., and Tonegawa, S. (1996). The essential role of hippocampal CA1 NMDA receptor-dependent synaptic plasticity in spatial memory. Cell </w:t>
      </w:r>
      <w:r w:rsidRPr="00CB6B4E">
        <w:rPr>
          <w:rFonts w:cs="Times New Roman"/>
          <w:i/>
          <w:iCs/>
          <w:noProof/>
        </w:rPr>
        <w:t>87</w:t>
      </w:r>
      <w:r w:rsidRPr="00CB6B4E">
        <w:rPr>
          <w:rFonts w:cs="Times New Roman"/>
          <w:noProof/>
        </w:rPr>
        <w:t>, 1327–1338.</w:t>
      </w:r>
    </w:p>
    <w:p w14:paraId="6F1EB92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van de Ven, G.M., Trouche, S., McNamara, C.G., Allen, K., and Dupret, D. (2016). Hippocampal Offline Reactivation Consolidates Recently Formed Cell Assembly Patterns during Sharp Wave-Ripples. Neuron 1–7.</w:t>
      </w:r>
    </w:p>
    <w:p w14:paraId="08B215B1"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Villette, V., Malvache, A., Tressard, T., Dupuy, N., and Cossart, R. (2015). Internally Recurring Hippocampal Sequences as a Population Template of Spatiotemporal Information. Neuron </w:t>
      </w:r>
      <w:r w:rsidRPr="00CB6B4E">
        <w:rPr>
          <w:rFonts w:cs="Times New Roman"/>
          <w:i/>
          <w:iCs/>
          <w:noProof/>
        </w:rPr>
        <w:t>88</w:t>
      </w:r>
      <w:r w:rsidRPr="00CB6B4E">
        <w:rPr>
          <w:rFonts w:cs="Times New Roman"/>
          <w:noProof/>
        </w:rPr>
        <w:t>, 357–366.</w:t>
      </w:r>
    </w:p>
    <w:p w14:paraId="32F6D8F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Wallenstein, G. V, Eichenbaum, H., and Hasselmo, M.E. (1998). The hippocampus as an associator of discontiguous events. Trends Neurosci. </w:t>
      </w:r>
      <w:r w:rsidRPr="00CB6B4E">
        <w:rPr>
          <w:rFonts w:cs="Times New Roman"/>
          <w:i/>
          <w:iCs/>
          <w:noProof/>
        </w:rPr>
        <w:t>21</w:t>
      </w:r>
      <w:r w:rsidRPr="00CB6B4E">
        <w:rPr>
          <w:rFonts w:cs="Times New Roman"/>
          <w:noProof/>
        </w:rPr>
        <w:t>, 317–323.</w:t>
      </w:r>
    </w:p>
    <w:p w14:paraId="42EED91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Wang, Y., Romani, S., Lustig, B., Leonardo, A., and Pastalkova, E. (2015). Theta sequences are essential for internally generated hippocampal firing fields. Nat. Neurosci. </w:t>
      </w:r>
      <w:r w:rsidRPr="00CB6B4E">
        <w:rPr>
          <w:rFonts w:cs="Times New Roman"/>
          <w:i/>
          <w:iCs/>
          <w:noProof/>
        </w:rPr>
        <w:t>18</w:t>
      </w:r>
      <w:r w:rsidRPr="00CB6B4E">
        <w:rPr>
          <w:rFonts w:cs="Times New Roman"/>
          <w:noProof/>
        </w:rPr>
        <w:t>, 282–288.</w:t>
      </w:r>
    </w:p>
    <w:p w14:paraId="600A50B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Wikenheiser, A.M., and Redish, A.D. (2015). Hippocampal theta sequences reflect current goals. Nat. Neurosci. </w:t>
      </w:r>
      <w:r w:rsidRPr="00CB6B4E">
        <w:rPr>
          <w:rFonts w:cs="Times New Roman"/>
          <w:i/>
          <w:iCs/>
          <w:noProof/>
        </w:rPr>
        <w:t>18</w:t>
      </w:r>
      <w:r w:rsidRPr="00CB6B4E">
        <w:rPr>
          <w:rFonts w:cs="Times New Roman"/>
          <w:noProof/>
        </w:rPr>
        <w:t>, 289–294.</w:t>
      </w:r>
    </w:p>
    <w:p w14:paraId="06C874A0"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lastRenderedPageBreak/>
        <w:t xml:space="preserve">Wilson, M.A., and McNaughton, B.L. (1993). Dynamics of the hippocampal ensemble code for space. Science </w:t>
      </w:r>
      <w:r w:rsidRPr="00CB6B4E">
        <w:rPr>
          <w:rFonts w:cs="Times New Roman"/>
          <w:i/>
          <w:iCs/>
          <w:noProof/>
        </w:rPr>
        <w:t>261</w:t>
      </w:r>
      <w:r w:rsidRPr="00CB6B4E">
        <w:rPr>
          <w:rFonts w:cs="Times New Roman"/>
          <w:noProof/>
        </w:rPr>
        <w:t>, 1055–1058.</w:t>
      </w:r>
    </w:p>
    <w:p w14:paraId="532ECB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Wilson, M.A., and McNaughton, B.L. (1994). Reactivation of hippocampal ensemble memories during sleep. Science </w:t>
      </w:r>
      <w:r w:rsidRPr="00CB6B4E">
        <w:rPr>
          <w:rFonts w:cs="Times New Roman"/>
          <w:i/>
          <w:iCs/>
          <w:noProof/>
        </w:rPr>
        <w:t>265</w:t>
      </w:r>
      <w:r w:rsidRPr="00CB6B4E">
        <w:rPr>
          <w:rFonts w:cs="Times New Roman"/>
          <w:noProof/>
        </w:rPr>
        <w:t>, 676–679.</w:t>
      </w:r>
    </w:p>
    <w:p w14:paraId="453A5D7B"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Wintzer, M.E., Boehringer, R., Polygalov, D., and McHugh, T.J. (2014). The Hippocampal CA2 Ensemble Is Sensitive to Contextual Change. J. Neurosci. </w:t>
      </w:r>
      <w:r w:rsidRPr="00CB6B4E">
        <w:rPr>
          <w:rFonts w:cs="Times New Roman"/>
          <w:i/>
          <w:iCs/>
          <w:noProof/>
        </w:rPr>
        <w:t>34</w:t>
      </w:r>
      <w:r w:rsidRPr="00CB6B4E">
        <w:rPr>
          <w:rFonts w:cs="Times New Roman"/>
          <w:noProof/>
        </w:rPr>
        <w:t>, 3056–3066.</w:t>
      </w:r>
    </w:p>
    <w:p w14:paraId="6B2111F8"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Witter, M.P. (1993). Organization of the entorhinal—hippocampal system: A review of current anatomical data. Hippocampus </w:t>
      </w:r>
      <w:r w:rsidRPr="00CB6B4E">
        <w:rPr>
          <w:rFonts w:cs="Times New Roman"/>
          <w:i/>
          <w:iCs/>
          <w:noProof/>
        </w:rPr>
        <w:t>3</w:t>
      </w:r>
      <w:r w:rsidRPr="00CB6B4E">
        <w:rPr>
          <w:rFonts w:cs="Times New Roman"/>
          <w:noProof/>
        </w:rPr>
        <w:t>, 33–44.</w:t>
      </w:r>
    </w:p>
    <w:p w14:paraId="6EBB529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Wood, E.R., Dudchenko, P. a, Robitsek, R.J., and Eichenbaum, H. (2000). Hippocampal neurons encode information about different types of memory episodes occurring in the same location. Neuron </w:t>
      </w:r>
      <w:r w:rsidRPr="00CB6B4E">
        <w:rPr>
          <w:rFonts w:cs="Times New Roman"/>
          <w:i/>
          <w:iCs/>
          <w:noProof/>
        </w:rPr>
        <w:t>27</w:t>
      </w:r>
      <w:r w:rsidRPr="00CB6B4E">
        <w:rPr>
          <w:rFonts w:cs="Times New Roman"/>
          <w:noProof/>
        </w:rPr>
        <w:t>, 623–633.</w:t>
      </w:r>
    </w:p>
    <w:p w14:paraId="235BB86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Wu, C.-T., Haggerty, D., Kemere, C., and Ji, D. (2017). Hippocampal awake replay in fear memory retrieval. Nat. Neurosci. </w:t>
      </w:r>
      <w:r w:rsidRPr="00CB6B4E">
        <w:rPr>
          <w:rFonts w:cs="Times New Roman"/>
          <w:i/>
          <w:iCs/>
          <w:noProof/>
        </w:rPr>
        <w:t>20</w:t>
      </w:r>
      <w:r w:rsidRPr="00CB6B4E">
        <w:rPr>
          <w:rFonts w:cs="Times New Roman"/>
          <w:noProof/>
        </w:rPr>
        <w:t>, 571–580.</w:t>
      </w:r>
    </w:p>
    <w:p w14:paraId="10BF248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Wyss, J.M., and Van Groen, T. (1992). Connections between the retrosplenial cortex and the hippocampal formation in the rat: A review. Hippocampus </w:t>
      </w:r>
      <w:r w:rsidRPr="00CB6B4E">
        <w:rPr>
          <w:rFonts w:cs="Times New Roman"/>
          <w:i/>
          <w:iCs/>
          <w:noProof/>
        </w:rPr>
        <w:t>2</w:t>
      </w:r>
      <w:r w:rsidRPr="00CB6B4E">
        <w:rPr>
          <w:rFonts w:cs="Times New Roman"/>
          <w:noProof/>
        </w:rPr>
        <w:t>, 1–11.</w:t>
      </w:r>
    </w:p>
    <w:p w14:paraId="0FE8732F"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CB6B4E">
        <w:rPr>
          <w:rFonts w:cs="Times New Roman"/>
          <w:i/>
          <w:iCs/>
          <w:noProof/>
        </w:rPr>
        <w:t>167</w:t>
      </w:r>
      <w:r w:rsidRPr="00CB6B4E">
        <w:rPr>
          <w:rFonts w:cs="Times New Roman"/>
          <w:noProof/>
        </w:rPr>
        <w:t>, 961-972.e16.</w:t>
      </w:r>
    </w:p>
    <w:p w14:paraId="6397916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Xu, X., Sun, Y., Holmes, T.C., and López, A.J. (2016b). Noncanonical connections between the subiculum and hippocampal CA1. J. Comp. Neurol. </w:t>
      </w:r>
      <w:r w:rsidRPr="00CB6B4E">
        <w:rPr>
          <w:rFonts w:cs="Times New Roman"/>
          <w:i/>
          <w:iCs/>
          <w:noProof/>
        </w:rPr>
        <w:t>524</w:t>
      </w:r>
      <w:r w:rsidRPr="00CB6B4E">
        <w:rPr>
          <w:rFonts w:cs="Times New Roman"/>
          <w:noProof/>
        </w:rPr>
        <w:t>, 3666–3673.</w:t>
      </w:r>
    </w:p>
    <w:p w14:paraId="48B16F76"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CB6B4E">
        <w:rPr>
          <w:rFonts w:cs="Times New Roman"/>
          <w:i/>
          <w:iCs/>
          <w:noProof/>
        </w:rPr>
        <w:t>7</w:t>
      </w:r>
      <w:r w:rsidRPr="00CB6B4E">
        <w:rPr>
          <w:rFonts w:cs="Times New Roman"/>
          <w:noProof/>
        </w:rPr>
        <w:t>, 11935.</w:t>
      </w:r>
    </w:p>
    <w:p w14:paraId="5A0DDC4E"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Yassa, M.A., and Stark, C.E.L. (2011). Pattern separation in the hippocampus. Trends Neurosci. </w:t>
      </w:r>
      <w:r w:rsidRPr="00CB6B4E">
        <w:rPr>
          <w:rFonts w:cs="Times New Roman"/>
          <w:i/>
          <w:iCs/>
          <w:noProof/>
        </w:rPr>
        <w:t>34</w:t>
      </w:r>
      <w:r w:rsidRPr="00CB6B4E">
        <w:rPr>
          <w:rFonts w:cs="Times New Roman"/>
          <w:noProof/>
        </w:rPr>
        <w:t>, 515–525.</w:t>
      </w:r>
    </w:p>
    <w:p w14:paraId="60C97F64"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CB6B4E">
        <w:rPr>
          <w:rFonts w:cs="Times New Roman"/>
          <w:i/>
          <w:iCs/>
          <w:noProof/>
        </w:rPr>
        <w:t>83</w:t>
      </w:r>
      <w:r w:rsidRPr="00CB6B4E">
        <w:rPr>
          <w:rFonts w:cs="Times New Roman"/>
          <w:noProof/>
        </w:rPr>
        <w:t>, 722–735.</w:t>
      </w:r>
    </w:p>
    <w:p w14:paraId="2D28FE1D"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Yokose, J., Okubo-Suzuki, R., Nomoto, M., Ohkawa, N., Nishizono, H., Suzuki, A., Matsuo, M., Tsujimura, S., Takahashi, Y., Nagase, M., et al. (2017). Overlapping </w:t>
      </w:r>
      <w:r w:rsidRPr="00CB6B4E">
        <w:rPr>
          <w:rFonts w:cs="Times New Roman"/>
          <w:noProof/>
        </w:rPr>
        <w:lastRenderedPageBreak/>
        <w:t xml:space="preserve">memory trace indispensable for linking, but not recalling, individual memories. Science (80-. ). </w:t>
      </w:r>
      <w:r w:rsidRPr="00CB6B4E">
        <w:rPr>
          <w:rFonts w:cs="Times New Roman"/>
          <w:i/>
          <w:iCs/>
          <w:noProof/>
        </w:rPr>
        <w:t>355</w:t>
      </w:r>
      <w:r w:rsidRPr="00CB6B4E">
        <w:rPr>
          <w:rFonts w:cs="Times New Roman"/>
          <w:noProof/>
        </w:rPr>
        <w:t>, 398–403.</w:t>
      </w:r>
    </w:p>
    <w:p w14:paraId="18A96FC3"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Young, W.S., Li, J., Wersinger, S.R., and Palkovits, M. (2006). The vasopressin 1b receptor is prominent in the hippocampal area CA2 where it is unaffected by restraint stress or adrenalectomy. Neuroscience </w:t>
      </w:r>
      <w:r w:rsidRPr="00CB6B4E">
        <w:rPr>
          <w:rFonts w:cs="Times New Roman"/>
          <w:i/>
          <w:iCs/>
          <w:noProof/>
        </w:rPr>
        <w:t>143</w:t>
      </w:r>
      <w:r w:rsidRPr="00CB6B4E">
        <w:rPr>
          <w:rFonts w:cs="Times New Roman"/>
          <w:noProof/>
        </w:rPr>
        <w:t>, 1031–1039.</w:t>
      </w:r>
    </w:p>
    <w:p w14:paraId="37313B6C"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Zeithamova, D., Dominick, A.L., and Preston, A.R. (2012). Hippocampal and Ventral Medial Prefrontal Activation during Retrieval-Mediated Learning Supports Novel Inference. Neuron </w:t>
      </w:r>
      <w:r w:rsidRPr="00CB6B4E">
        <w:rPr>
          <w:rFonts w:cs="Times New Roman"/>
          <w:i/>
          <w:iCs/>
          <w:noProof/>
        </w:rPr>
        <w:t>75</w:t>
      </w:r>
      <w:r w:rsidRPr="00CB6B4E">
        <w:rPr>
          <w:rFonts w:cs="Times New Roman"/>
          <w:noProof/>
        </w:rPr>
        <w:t>, 168–179.</w:t>
      </w:r>
    </w:p>
    <w:p w14:paraId="76C15ED2"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CB6B4E">
        <w:rPr>
          <w:rFonts w:cs="Times New Roman"/>
          <w:i/>
          <w:iCs/>
          <w:noProof/>
        </w:rPr>
        <w:t>12</w:t>
      </w:r>
      <w:r w:rsidRPr="00CB6B4E">
        <w:rPr>
          <w:rFonts w:cs="Times New Roman"/>
          <w:noProof/>
        </w:rPr>
        <w:t>, 1438–1443.</w:t>
      </w:r>
    </w:p>
    <w:p w14:paraId="735F8E2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Zielinski, M.C., Tang, W., and Jadhav, S.P. (2018). The role of replay and theta sequences in mediating hippocampal-prefrontal interactions for memory and cognition. Hippocampus.</w:t>
      </w:r>
    </w:p>
    <w:p w14:paraId="33DD75B7" w14:textId="77777777" w:rsidR="00CB6B4E" w:rsidRPr="00CB6B4E" w:rsidRDefault="00CB6B4E" w:rsidP="00CB6B4E">
      <w:pPr>
        <w:widowControl w:val="0"/>
        <w:autoSpaceDE w:val="0"/>
        <w:autoSpaceDN w:val="0"/>
        <w:adjustRightInd w:val="0"/>
        <w:spacing w:after="240" w:line="240" w:lineRule="auto"/>
        <w:rPr>
          <w:rFonts w:cs="Times New Roman"/>
          <w:noProof/>
        </w:rPr>
      </w:pPr>
      <w:r w:rsidRPr="00CB6B4E">
        <w:rPr>
          <w:rFonts w:cs="Times New Roman"/>
          <w:noProof/>
        </w:rPr>
        <w:t xml:space="preserve">Ziv, Y., Burns, L.D., Cocker, E.D., Hamel, E.O., Ghosh, K.K., Kitch, L.J., Gamal, A. El, and Schnitzer, M.J. (2013). Long-term dynamics of CA1 hippocampal place codes. Nat. Neurosci. </w:t>
      </w:r>
      <w:r w:rsidRPr="00CB6B4E">
        <w:rPr>
          <w:rFonts w:cs="Times New Roman"/>
          <w:i/>
          <w:iCs/>
          <w:noProof/>
        </w:rPr>
        <w:t>16</w:t>
      </w:r>
      <w:r w:rsidRPr="00CB6B4E">
        <w:rPr>
          <w:rFonts w:cs="Times New Roman"/>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206" w:name="_Toc8313448"/>
      <w:r>
        <w:lastRenderedPageBreak/>
        <w:t>CURRICULUM VITAE</w:t>
      </w:r>
      <w:bookmarkEnd w:id="206"/>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07822D5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w:t>
            </w:r>
            <w:ins w:id="207" w:author="Mau, William" w:date="2019-05-09T11:15:00Z">
              <w:r w:rsidR="00342C31" w:rsidRPr="00342C31">
                <w:t>Hippocampus and amygdala fear memory engrams re-emerge after contextual fear reinstatement</w:t>
              </w:r>
            </w:ins>
            <w:r>
              <w:t xml:space="preserve">.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3F7CC362" w14:textId="0360494A" w:rsidR="00833663" w:rsidRDefault="00833663" w:rsidP="00F42550">
            <w:pPr>
              <w:pStyle w:val="NoSpacing"/>
              <w:rPr>
                <w:ins w:id="208" w:author="Mau, William" w:date="2019-05-03T12:47:00Z"/>
              </w:rPr>
            </w:pPr>
            <w:ins w:id="209" w:author="Mau, William" w:date="2019-05-03T12:42:00Z">
              <w:r>
                <w:t xml:space="preserve">Zaki Y.*, </w:t>
              </w:r>
              <w:r>
                <w:rPr>
                  <w:b/>
                </w:rPr>
                <w:t>Mau W.*</w:t>
              </w:r>
            </w:ins>
            <w:ins w:id="210" w:author="Mau, William" w:date="2019-05-03T12:43:00Z">
              <w:r>
                <w:t xml:space="preserve">, Cincotta </w:t>
              </w:r>
            </w:ins>
            <w:ins w:id="211" w:author="Mau, William" w:date="2019-05-03T12:46:00Z">
              <w:r>
                <w:t xml:space="preserve">C.R., McKissick O.P., Shpokayte M., Hamidi A., Doucette E., Grella S.L., Murawski N.J., Merfeld E., &amp; Ramirez S. (2019). </w:t>
              </w:r>
            </w:ins>
            <w:ins w:id="212" w:author="Mau, William" w:date="2019-05-03T12:47:00Z">
              <w:r>
                <w:t xml:space="preserve">Hippocampus and amygdala fear memory engrams re-emerge after contextual fear conditioning. </w:t>
              </w:r>
              <w:r>
                <w:rPr>
                  <w:i/>
                </w:rPr>
                <w:t>Society for Neuroscience Abstracts</w:t>
              </w:r>
              <w:r>
                <w:t xml:space="preserve">. </w:t>
              </w:r>
            </w:ins>
          </w:p>
          <w:p w14:paraId="1FE85C79" w14:textId="77777777" w:rsidR="00833663" w:rsidRDefault="00833663" w:rsidP="00F42550">
            <w:pPr>
              <w:pStyle w:val="NoSpacing"/>
              <w:rPr>
                <w:ins w:id="213" w:author="Mau, William" w:date="2019-05-03T12:47:00Z"/>
              </w:rPr>
            </w:pPr>
          </w:p>
          <w:p w14:paraId="49982AF9" w14:textId="7C2DA0D9" w:rsidR="00833663" w:rsidRPr="006900F9" w:rsidRDefault="006900F9" w:rsidP="00F42550">
            <w:pPr>
              <w:pStyle w:val="NoSpacing"/>
              <w:rPr>
                <w:ins w:id="214" w:author="Mau, William" w:date="2019-05-03T12:41:00Z"/>
              </w:rPr>
            </w:pPr>
            <w:ins w:id="215" w:author="Mau, William" w:date="2019-05-03T12:48:00Z">
              <w:r>
                <w:t xml:space="preserve">Dong Z., Feng Y., </w:t>
              </w:r>
              <w:r>
                <w:rPr>
                  <w:b/>
                </w:rPr>
                <w:t>Mau W.</w:t>
              </w:r>
              <w:r>
                <w:t xml:space="preserve">, Chen L., </w:t>
              </w:r>
            </w:ins>
            <w:ins w:id="216" w:author="Mau, William" w:date="2019-05-03T12:49:00Z">
              <w:r>
                <w:t>Pennington Z.T., Zaki Y., Rajan K., Shuman T., Aharoni D., &amp; Cai D.J. (2019). Minian: Open-source miniscope analysis pipeline</w:t>
              </w:r>
            </w:ins>
            <w:ins w:id="217" w:author="Mau, William" w:date="2019-05-09T17:06:00Z">
              <w:r w:rsidR="007A3547">
                <w:t xml:space="preserve"> with interactive visualization tools</w:t>
              </w:r>
            </w:ins>
            <w:bookmarkStart w:id="218" w:name="_GoBack"/>
            <w:bookmarkEnd w:id="218"/>
            <w:ins w:id="219" w:author="Mau, William" w:date="2019-05-03T12:49:00Z">
              <w:r>
                <w:t xml:space="preserve">. </w:t>
              </w:r>
              <w:r>
                <w:rPr>
                  <w:i/>
                </w:rPr>
                <w:t>Society for Neuroscience Abstracts.</w:t>
              </w:r>
            </w:ins>
          </w:p>
          <w:p w14:paraId="30606550" w14:textId="77777777" w:rsidR="00833663" w:rsidRDefault="00833663" w:rsidP="00F42550">
            <w:pPr>
              <w:pStyle w:val="NoSpacing"/>
              <w:rPr>
                <w:ins w:id="220" w:author="Mau, William" w:date="2019-05-03T12:41:00Z"/>
              </w:rPr>
            </w:pPr>
          </w:p>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30305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342C31" w:rsidRPr="00923E55" w14:paraId="7135CBF5" w14:textId="77777777" w:rsidTr="00342C31">
        <w:tc>
          <w:tcPr>
            <w:tcW w:w="1818" w:type="dxa"/>
            <w:shd w:val="clear" w:color="auto" w:fill="auto"/>
          </w:tcPr>
          <w:p w14:paraId="15218266" w14:textId="7E4A1056" w:rsidR="00342C31" w:rsidRDefault="00342C31" w:rsidP="00E67E72">
            <w:pPr>
              <w:pStyle w:val="NoSpacing"/>
            </w:pPr>
            <w:r>
              <w:t>2019</w:t>
            </w:r>
          </w:p>
        </w:tc>
        <w:tc>
          <w:tcPr>
            <w:tcW w:w="7038" w:type="dxa"/>
            <w:shd w:val="clear" w:color="auto" w:fill="auto"/>
          </w:tcPr>
          <w:p w14:paraId="74964801" w14:textId="77777777" w:rsidR="00342C31" w:rsidRDefault="00342C31" w:rsidP="00E67E72">
            <w:pPr>
              <w:pStyle w:val="NoSpacing"/>
              <w:rPr>
                <w:ins w:id="221" w:author="Mau, William" w:date="2019-05-09T11:16:00Z"/>
              </w:rPr>
            </w:pPr>
            <w:ins w:id="222" w:author="Mau, William" w:date="2019-05-09T11:15:00Z">
              <w:r w:rsidRPr="00342C31">
                <w:t>Hippocampus and amygdala fear memory engrams re-emerge after contextual fear reinstatement</w:t>
              </w:r>
              <w:r>
                <w:t>.</w:t>
              </w:r>
            </w:ins>
          </w:p>
          <w:p w14:paraId="41944C09" w14:textId="5E99D02E" w:rsidR="00342C31" w:rsidRDefault="00342C31" w:rsidP="00E67E72">
            <w:pPr>
              <w:pStyle w:val="NoSpacing"/>
            </w:pPr>
            <w:ins w:id="223" w:author="Mau, William" w:date="2019-05-09T11:16:00Z">
              <w:r>
                <w:t xml:space="preserve">    Inscopix East Coast User Group Meeting. Boston, MA.</w:t>
              </w:r>
            </w:ins>
          </w:p>
        </w:tc>
      </w:tr>
      <w:tr w:rsidR="00342C31" w:rsidRPr="00923E55" w14:paraId="0F96FEA2" w14:textId="77777777" w:rsidTr="00342C31">
        <w:tc>
          <w:tcPr>
            <w:tcW w:w="1818" w:type="dxa"/>
            <w:shd w:val="clear" w:color="auto" w:fill="auto"/>
          </w:tcPr>
          <w:p w14:paraId="37DE7C47" w14:textId="77777777" w:rsidR="00342C31" w:rsidRDefault="00342C31" w:rsidP="00E67E72">
            <w:pPr>
              <w:pStyle w:val="NoSpacing"/>
            </w:pPr>
          </w:p>
        </w:tc>
        <w:tc>
          <w:tcPr>
            <w:tcW w:w="7038" w:type="dxa"/>
            <w:shd w:val="clear" w:color="auto" w:fill="auto"/>
          </w:tcPr>
          <w:p w14:paraId="6D527673" w14:textId="77777777" w:rsidR="00342C31" w:rsidRDefault="00342C31" w:rsidP="00E67E72">
            <w:pPr>
              <w:pStyle w:val="NoSpacing"/>
            </w:pPr>
          </w:p>
        </w:tc>
      </w:tr>
      <w:tr w:rsidR="00342C31" w:rsidRPr="00923E55" w14:paraId="070C4F47" w14:textId="77777777" w:rsidTr="00342C31">
        <w:tc>
          <w:tcPr>
            <w:tcW w:w="1818" w:type="dxa"/>
            <w:shd w:val="clear" w:color="auto" w:fill="auto"/>
          </w:tcPr>
          <w:p w14:paraId="2EB35336" w14:textId="77777777" w:rsidR="00342C31" w:rsidRDefault="00342C31" w:rsidP="00E67E72">
            <w:pPr>
              <w:pStyle w:val="NoSpacing"/>
            </w:pPr>
          </w:p>
        </w:tc>
        <w:tc>
          <w:tcPr>
            <w:tcW w:w="7038" w:type="dxa"/>
            <w:shd w:val="clear" w:color="auto" w:fill="auto"/>
          </w:tcPr>
          <w:p w14:paraId="308C0799" w14:textId="77777777" w:rsidR="00342C31" w:rsidRDefault="00342C31" w:rsidP="00E67E72">
            <w:pPr>
              <w:pStyle w:val="NoSpacing"/>
            </w:pPr>
          </w:p>
        </w:tc>
      </w:tr>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lastRenderedPageBreak/>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4B466C" w:rsidRPr="00923E55" w14:paraId="446C74D2" w14:textId="77777777" w:rsidTr="00237B92">
        <w:tc>
          <w:tcPr>
            <w:tcW w:w="1818" w:type="dxa"/>
          </w:tcPr>
          <w:p w14:paraId="33DE167E" w14:textId="666C9948" w:rsidR="004B466C" w:rsidRDefault="004B466C" w:rsidP="00E67E72">
            <w:pPr>
              <w:pStyle w:val="NoSpacing"/>
            </w:pPr>
            <w:ins w:id="224" w:author="Mau, William" w:date="2019-05-09T11:16:00Z">
              <w:r>
                <w:t>2019</w:t>
              </w:r>
            </w:ins>
          </w:p>
        </w:tc>
        <w:tc>
          <w:tcPr>
            <w:tcW w:w="7038" w:type="dxa"/>
          </w:tcPr>
          <w:p w14:paraId="6A11B57D" w14:textId="21CB63CA" w:rsidR="004B466C" w:rsidRDefault="004B466C" w:rsidP="00E67E72">
            <w:pPr>
              <w:pStyle w:val="NoSpacing"/>
            </w:pPr>
            <w:ins w:id="225" w:author="Mau, William" w:date="2019-05-09T11:16:00Z">
              <w:r>
                <w:t>Henry I. Russek Day Student Achievement Award, 1</w:t>
              </w:r>
              <w:r w:rsidRPr="004B466C">
                <w:rPr>
                  <w:vertAlign w:val="superscript"/>
                </w:rPr>
                <w:t>st</w:t>
              </w:r>
              <w:r>
                <w:t xml:space="preserve"> </w:t>
              </w:r>
            </w:ins>
            <w:ins w:id="226" w:author="Mau, William" w:date="2019-05-09T11:17:00Z">
              <w:r>
                <w:t>place</w:t>
              </w:r>
            </w:ins>
          </w:p>
        </w:tc>
      </w:tr>
      <w:tr w:rsidR="004B466C" w:rsidRPr="00923E55" w14:paraId="280CBD95" w14:textId="77777777" w:rsidTr="00237B92">
        <w:tc>
          <w:tcPr>
            <w:tcW w:w="1818" w:type="dxa"/>
          </w:tcPr>
          <w:p w14:paraId="0FCA7229" w14:textId="77777777" w:rsidR="004B466C" w:rsidRDefault="004B466C" w:rsidP="00E67E72">
            <w:pPr>
              <w:pStyle w:val="NoSpacing"/>
            </w:pPr>
          </w:p>
        </w:tc>
        <w:tc>
          <w:tcPr>
            <w:tcW w:w="7038" w:type="dxa"/>
          </w:tcPr>
          <w:p w14:paraId="648A4883" w14:textId="77777777" w:rsidR="004B466C" w:rsidRDefault="004B466C" w:rsidP="00E67E72">
            <w:pPr>
              <w:pStyle w:val="NoSpacing"/>
            </w:pPr>
          </w:p>
        </w:tc>
      </w:tr>
      <w:tr w:rsidR="008D432B" w:rsidRPr="00923E55" w14:paraId="58CDB383" w14:textId="77777777" w:rsidTr="00237B92">
        <w:tc>
          <w:tcPr>
            <w:tcW w:w="1818" w:type="dxa"/>
          </w:tcPr>
          <w:p w14:paraId="0BD1B780" w14:textId="0B9F1191" w:rsidR="008D432B" w:rsidRDefault="008D432B" w:rsidP="00E67E72">
            <w:pPr>
              <w:pStyle w:val="NoSpacing"/>
            </w:pPr>
            <w:r>
              <w:t>2018</w:t>
            </w:r>
          </w:p>
        </w:tc>
        <w:tc>
          <w:tcPr>
            <w:tcW w:w="7038" w:type="dxa"/>
          </w:tcPr>
          <w:p w14:paraId="70718BF1" w14:textId="77777777" w:rsidR="008D432B" w:rsidRDefault="008D432B" w:rsidP="00E67E72">
            <w:pPr>
              <w:pStyle w:val="NoSpacing"/>
            </w:pPr>
            <w:r>
              <w:t xml:space="preserve">F1000Prime featured article, Mau et al., 2018. </w:t>
            </w:r>
          </w:p>
          <w:p w14:paraId="4F127E98" w14:textId="77777777" w:rsidR="008D432B" w:rsidRDefault="008D432B" w:rsidP="00E67E72">
            <w:pPr>
              <w:pStyle w:val="NoSpacing"/>
            </w:pPr>
            <w:r>
              <w:t>NSF Neurophotonics Research Traineeship Travel Award</w:t>
            </w:r>
          </w:p>
          <w:p w14:paraId="138F6DF4" w14:textId="77777777" w:rsidR="008D432B" w:rsidRDefault="008D432B" w:rsidP="00E67E72">
            <w:pPr>
              <w:pStyle w:val="NoSpacing"/>
            </w:pPr>
            <w:r>
              <w:t>Henry I. Russek Day Student Achievement Award, 3</w:t>
            </w:r>
            <w:r w:rsidRPr="00E67E72">
              <w:rPr>
                <w:vertAlign w:val="superscript"/>
              </w:rPr>
              <w:t>rd</w:t>
            </w:r>
            <w:r>
              <w:t xml:space="preserve"> place</w:t>
            </w:r>
          </w:p>
          <w:p w14:paraId="0079F03A" w14:textId="77777777" w:rsidR="008D432B" w:rsidRDefault="008D432B" w:rsidP="00E67E72">
            <w:pPr>
              <w:pStyle w:val="NoSpacing"/>
            </w:pPr>
            <w:r>
              <w:t>Frontiers in Neurophotonics Summer School completion</w:t>
            </w:r>
          </w:p>
          <w:p w14:paraId="07797016" w14:textId="77777777" w:rsidR="008D432B" w:rsidRDefault="008D432B" w:rsidP="00E67E72">
            <w:pPr>
              <w:pStyle w:val="NoSpacing"/>
            </w:pPr>
          </w:p>
        </w:tc>
      </w:tr>
      <w:tr w:rsidR="008D432B" w:rsidRPr="00923E55" w14:paraId="54AB4D68" w14:textId="77777777" w:rsidTr="00237B92">
        <w:tc>
          <w:tcPr>
            <w:tcW w:w="1818" w:type="dxa"/>
          </w:tcPr>
          <w:p w14:paraId="71DD0FFD" w14:textId="4BC871A4" w:rsidR="008D432B" w:rsidRDefault="008D432B" w:rsidP="00E67E72">
            <w:pPr>
              <w:pStyle w:val="NoSpacing"/>
            </w:pPr>
            <w:r>
              <w:t>2014</w:t>
            </w:r>
          </w:p>
        </w:tc>
        <w:tc>
          <w:tcPr>
            <w:tcW w:w="7038" w:type="dxa"/>
          </w:tcPr>
          <w:p w14:paraId="029287C7" w14:textId="77777777" w:rsidR="008D432B" w:rsidRDefault="008D432B" w:rsidP="00E67E72">
            <w:pPr>
              <w:pStyle w:val="NoSpacing"/>
            </w:pPr>
            <w:r>
              <w:rPr>
                <w:i/>
              </w:rPr>
              <w:t>Magna cum laude</w:t>
            </w:r>
            <w:r>
              <w:t xml:space="preserve"> in Psychology</w:t>
            </w:r>
          </w:p>
          <w:p w14:paraId="4A6F8202" w14:textId="77777777" w:rsidR="008D432B" w:rsidRDefault="008D432B" w:rsidP="00E67E72">
            <w:pPr>
              <w:pStyle w:val="NoSpacing"/>
            </w:pPr>
            <w:r>
              <w:t>Halpern &amp; Rosevear Undergraduate Research Grant</w:t>
            </w:r>
          </w:p>
          <w:p w14:paraId="48BB4DFA" w14:textId="3AB63253" w:rsidR="008D432B" w:rsidRPr="00162197" w:rsidRDefault="008D432B" w:rsidP="00E67E72">
            <w:pPr>
              <w:pStyle w:val="NoSpacing"/>
            </w:pPr>
          </w:p>
        </w:tc>
      </w:tr>
      <w:tr w:rsidR="008D432B" w:rsidRPr="00923E55" w14:paraId="15970F01" w14:textId="77777777" w:rsidTr="00237B92">
        <w:tc>
          <w:tcPr>
            <w:tcW w:w="1818" w:type="dxa"/>
          </w:tcPr>
          <w:p w14:paraId="01ECE95A" w14:textId="4D0AC2DC" w:rsidR="008D432B" w:rsidRDefault="008D432B" w:rsidP="00E67E72">
            <w:pPr>
              <w:pStyle w:val="NoSpacing"/>
            </w:pPr>
            <w:r>
              <w:t>2011</w:t>
            </w:r>
          </w:p>
        </w:tc>
        <w:tc>
          <w:tcPr>
            <w:tcW w:w="7038" w:type="dxa"/>
          </w:tcPr>
          <w:p w14:paraId="78C0C01D" w14:textId="01C3BBDD" w:rsidR="008D432B" w:rsidRPr="00B41ABA" w:rsidRDefault="008D432B" w:rsidP="00E67E72">
            <w:pPr>
              <w:pStyle w:val="NoSpacing"/>
            </w:pPr>
            <w:r>
              <w:t xml:space="preserve">Dean’s List in the College of Arts &amp; Sciences </w:t>
            </w:r>
          </w:p>
        </w:tc>
      </w:tr>
      <w:tr w:rsidR="008D432B" w:rsidRPr="00923E55" w14:paraId="570E6186" w14:textId="77777777" w:rsidTr="00237B92">
        <w:tc>
          <w:tcPr>
            <w:tcW w:w="1818" w:type="dxa"/>
          </w:tcPr>
          <w:p w14:paraId="27AB9501" w14:textId="73C688EB" w:rsidR="008D432B" w:rsidRDefault="008D432B" w:rsidP="00E67E72">
            <w:pPr>
              <w:pStyle w:val="NoSpacing"/>
            </w:pPr>
          </w:p>
        </w:tc>
        <w:tc>
          <w:tcPr>
            <w:tcW w:w="7038" w:type="dxa"/>
          </w:tcPr>
          <w:p w14:paraId="7C800A0C" w14:textId="30E246E5" w:rsidR="008D432B" w:rsidRPr="00B41ABA" w:rsidRDefault="008D432B" w:rsidP="00E67E72">
            <w:pPr>
              <w:pStyle w:val="NoSpacing"/>
            </w:pP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lastRenderedPageBreak/>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8D432B" w:rsidRPr="00923E55" w14:paraId="2573A0CE" w14:textId="77777777" w:rsidTr="00B41ABA">
        <w:tc>
          <w:tcPr>
            <w:tcW w:w="1818" w:type="dxa"/>
          </w:tcPr>
          <w:p w14:paraId="7D1FFD07" w14:textId="5FECD00E" w:rsidR="008D432B" w:rsidRDefault="008D432B" w:rsidP="00B41ABA">
            <w:pPr>
              <w:pStyle w:val="NoSpacing"/>
            </w:pPr>
            <w:ins w:id="227" w:author="Mau, William" w:date="2019-05-09T11:19:00Z">
              <w:r>
                <w:t>2019 - present</w:t>
              </w:r>
            </w:ins>
          </w:p>
        </w:tc>
        <w:tc>
          <w:tcPr>
            <w:tcW w:w="7038" w:type="dxa"/>
          </w:tcPr>
          <w:p w14:paraId="1AF6A565" w14:textId="77777777" w:rsidR="008D432B" w:rsidRDefault="008D432B" w:rsidP="00B41ABA">
            <w:pPr>
              <w:pStyle w:val="NoSpacing"/>
              <w:rPr>
                <w:ins w:id="228" w:author="Mau, William" w:date="2019-05-09T11:19:00Z"/>
                <w:i/>
              </w:rPr>
            </w:pPr>
            <w:ins w:id="229" w:author="Mau, William" w:date="2019-05-09T11:19:00Z">
              <w:r>
                <w:rPr>
                  <w:i/>
                </w:rPr>
                <w:t>Python for Neuroscience Workshops</w:t>
              </w:r>
            </w:ins>
          </w:p>
          <w:p w14:paraId="766397A8" w14:textId="77777777" w:rsidR="008D432B" w:rsidRDefault="008D432B" w:rsidP="00B41ABA">
            <w:pPr>
              <w:pStyle w:val="NoSpacing"/>
              <w:rPr>
                <w:ins w:id="230" w:author="Mau, William" w:date="2019-05-09T11:19:00Z"/>
              </w:rPr>
            </w:pPr>
            <w:ins w:id="231" w:author="Mau, William" w:date="2019-05-09T11:19:00Z">
              <w:r>
                <w:t>Lead instructor</w:t>
              </w:r>
            </w:ins>
          </w:p>
          <w:p w14:paraId="7420531A" w14:textId="15648643" w:rsidR="008D432B" w:rsidRDefault="00C215DD" w:rsidP="008D432B">
            <w:pPr>
              <w:pStyle w:val="NoSpacing"/>
              <w:ind w:left="342" w:hanging="342"/>
              <w:rPr>
                <w:ins w:id="232" w:author="Mau, William" w:date="2019-05-09T11:25:00Z"/>
              </w:rPr>
            </w:pPr>
            <w:ins w:id="233" w:author="Mau, William" w:date="2019-05-09T11:25:00Z">
              <w:r>
                <w:t>Designed</w:t>
              </w:r>
              <w:r w:rsidR="008D432B">
                <w:t xml:space="preserve"> and led </w:t>
              </w:r>
              <w:r>
                <w:t>IPython notebooks for teaching fundamental programming principles for analyzing neurophysiological data.</w:t>
              </w:r>
              <w:r w:rsidR="008D432B">
                <w:t xml:space="preserve"> </w:t>
              </w:r>
            </w:ins>
          </w:p>
          <w:p w14:paraId="4F3AFFC9" w14:textId="77777777" w:rsidR="008D432B" w:rsidRPr="008D432B" w:rsidRDefault="008D432B" w:rsidP="00B41ABA">
            <w:pPr>
              <w:pStyle w:val="NoSpacing"/>
            </w:pPr>
          </w:p>
        </w:tc>
      </w:tr>
      <w:tr w:rsidR="00B41ABA" w:rsidRPr="00923E55" w14:paraId="73404EE8" w14:textId="77777777" w:rsidTr="00B41ABA">
        <w:tc>
          <w:tcPr>
            <w:tcW w:w="1818" w:type="dxa"/>
          </w:tcPr>
          <w:p w14:paraId="31C671A6" w14:textId="77B9636F"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22610D51" w:rsidR="00B41ABA" w:rsidRDefault="00B41ABA" w:rsidP="00C215DD">
            <w:pPr>
              <w:pStyle w:val="NoSpacing"/>
            </w:pPr>
            <w:r>
              <w:t xml:space="preserve">2016 – </w:t>
            </w:r>
            <w:ins w:id="234" w:author="Mau, William" w:date="2019-05-09T11:26:00Z">
              <w:r w:rsidR="00C215DD">
                <w:t>2018</w:t>
              </w:r>
            </w:ins>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71BBFD86" w:rsidR="00B41ABA" w:rsidRDefault="00B41ABA" w:rsidP="00C215DD">
            <w:pPr>
              <w:pStyle w:val="NoSpacing"/>
            </w:pPr>
            <w:r>
              <w:t xml:space="preserve">2015 – </w:t>
            </w:r>
            <w:ins w:id="235" w:author="Mau, William" w:date="2019-05-09T11:26:00Z">
              <w:r w:rsidR="00C215DD">
                <w:t>2018</w:t>
              </w:r>
            </w:ins>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lastRenderedPageBreak/>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C5428" w14:textId="77777777" w:rsidR="00F51B6B" w:rsidRDefault="00F51B6B" w:rsidP="002112A8">
      <w:r>
        <w:separator/>
      </w:r>
    </w:p>
  </w:endnote>
  <w:endnote w:type="continuationSeparator" w:id="0">
    <w:p w14:paraId="1EB55093" w14:textId="77777777" w:rsidR="00F51B6B" w:rsidRDefault="00F51B6B"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8313F0" w:rsidRDefault="008313F0"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8313F0" w:rsidRDefault="008313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8313F0" w:rsidRPr="000A05E4" w:rsidRDefault="008313F0"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294CDC">
      <w:rPr>
        <w:rStyle w:val="PageNumber"/>
        <w:rFonts w:cs="Times New Roman"/>
        <w:noProof/>
      </w:rPr>
      <w:t>xviii</w:t>
    </w:r>
    <w:r w:rsidRPr="000A05E4">
      <w:rPr>
        <w:rStyle w:val="PageNumber"/>
        <w:rFonts w:cs="Times New Roman"/>
      </w:rPr>
      <w:fldChar w:fldCharType="end"/>
    </w:r>
  </w:p>
  <w:p w14:paraId="590ADF32" w14:textId="77777777" w:rsidR="008313F0" w:rsidRDefault="008313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8313F0" w:rsidRDefault="008313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8313F0" w:rsidRDefault="00831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CEDA5" w14:textId="77777777" w:rsidR="00F51B6B" w:rsidRDefault="00F51B6B" w:rsidP="002112A8">
      <w:r>
        <w:separator/>
      </w:r>
    </w:p>
  </w:footnote>
  <w:footnote w:type="continuationSeparator" w:id="0">
    <w:p w14:paraId="7F0189A1" w14:textId="77777777" w:rsidR="00F51B6B" w:rsidRDefault="00F51B6B" w:rsidP="002112A8">
      <w:r>
        <w:continuationSeparator/>
      </w:r>
    </w:p>
  </w:footnote>
  <w:footnote w:id="1">
    <w:p w14:paraId="641E1578" w14:textId="4F5F1B05" w:rsidR="008313F0" w:rsidRPr="00D039E9" w:rsidRDefault="008313F0">
      <w:pPr>
        <w:pStyle w:val="FootnoteText"/>
      </w:pPr>
      <w:ins w:id="51" w:author="Mau, William" w:date="2019-05-09T12:56:00Z">
        <w:r>
          <w:rPr>
            <w:rStyle w:val="FootnoteReference"/>
          </w:rPr>
          <w:footnoteRef/>
        </w:r>
        <w:r>
          <w:t xml:space="preserve"> </w:t>
        </w:r>
      </w:ins>
      <w:ins w:id="52" w:author="Mau, William" w:date="2019-05-09T12:57:00Z">
        <w:r>
          <w:t xml:space="preserve">Chapter Two, in full, is a reprint of the material as it appears in the following published manuscript: </w:t>
        </w:r>
      </w:ins>
      <w:ins w:id="53" w:author="Mau, William" w:date="2019-05-09T12:58:00Z">
        <w:r w:rsidRPr="00D039E9">
          <w:t>Mau, W., Sullivan, D.W., Kinsky, N.R., Hasselmo, M.E., Howard, M.W., and Eichenbaum, H. (2018). The Same Hippocampal CA1 Population Simultaneously Codes Temporal Information over Multiple Timescales. Curr. Biol.</w:t>
        </w:r>
        <w:r>
          <w:t xml:space="preserve"> </w:t>
        </w:r>
        <w:r>
          <w:rPr>
            <w:b/>
          </w:rPr>
          <w:t>28</w:t>
        </w:r>
        <w:r>
          <w:t>(10), p. 1499-1508.</w:t>
        </w:r>
      </w:ins>
    </w:p>
  </w:footnote>
  <w:footnote w:id="2">
    <w:p w14:paraId="150CA8E0" w14:textId="098FBF40" w:rsidR="008313F0" w:rsidRDefault="008313F0">
      <w:pPr>
        <w:pStyle w:val="FootnoteText"/>
      </w:pPr>
      <w:ins w:id="136" w:author="Mau, William" w:date="2019-05-09T13:22:00Z">
        <w:r>
          <w:rPr>
            <w:rStyle w:val="FootnoteReference"/>
          </w:rPr>
          <w:footnoteRef/>
        </w:r>
        <w:r>
          <w:t xml:space="preserve"> Chapter Three, in full, is a reprint of a submitted article of the following title: </w:t>
        </w:r>
      </w:ins>
      <w:ins w:id="137" w:author="Mau, William" w:date="2019-05-09T13:23:00Z">
        <w:r w:rsidRPr="00306FC2">
          <w:t xml:space="preserve">Zaki Y.*, Mau W.*, Hamidi A.B., Doucette E., Grella S.L., Murawski N.J., Merfeld E., Shpokayte M., &amp; Ramirez S. (2019). Hippocampus and amygdala fear memory engrams re-emerge after contextual fear reinstatement. </w:t>
        </w:r>
        <w:r w:rsidRPr="00306FC2">
          <w:rPr>
            <w:i/>
          </w:rPr>
          <w:t>eLife</w:t>
        </w:r>
        <w:r w:rsidRPr="00306FC2">
          <w:t>, under revision.</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8313F0" w:rsidRDefault="008313F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8313F0" w:rsidRDefault="008313F0"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8313F0" w:rsidRDefault="008313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8313F0" w:rsidRPr="000A05E4" w:rsidRDefault="008313F0"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7A3547">
      <w:rPr>
        <w:rStyle w:val="PageNumber"/>
        <w:rFonts w:cs="Times New Roman"/>
        <w:noProof/>
      </w:rPr>
      <w:t>182</w:t>
    </w:r>
    <w:r w:rsidRPr="000A05E4">
      <w:rPr>
        <w:rStyle w:val="PageNumber"/>
        <w:rFonts w:cs="Times New Roman"/>
      </w:rPr>
      <w:fldChar w:fldCharType="end"/>
    </w:r>
  </w:p>
  <w:p w14:paraId="1BCBD2C9" w14:textId="77777777" w:rsidR="008313F0" w:rsidRDefault="008313F0"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8313F0" w:rsidRDefault="008313F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8313F0" w:rsidRDefault="008313F0"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u, William">
    <w15:presenceInfo w15:providerId="None" w15:userId="Mau,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477FD"/>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92F"/>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0F1B"/>
    <w:rsid w:val="00181C6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0D24"/>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37B92"/>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35B7"/>
    <w:rsid w:val="00294CDC"/>
    <w:rsid w:val="00297225"/>
    <w:rsid w:val="002A617F"/>
    <w:rsid w:val="002A7F50"/>
    <w:rsid w:val="002B30B8"/>
    <w:rsid w:val="002B325A"/>
    <w:rsid w:val="002B74CC"/>
    <w:rsid w:val="002B75B0"/>
    <w:rsid w:val="002C10D1"/>
    <w:rsid w:val="002C291E"/>
    <w:rsid w:val="002C2DE9"/>
    <w:rsid w:val="002D1404"/>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0593E"/>
    <w:rsid w:val="00306FC2"/>
    <w:rsid w:val="003134B6"/>
    <w:rsid w:val="00314EA5"/>
    <w:rsid w:val="00316BE3"/>
    <w:rsid w:val="0032234C"/>
    <w:rsid w:val="003226D8"/>
    <w:rsid w:val="003246FA"/>
    <w:rsid w:val="00326BB1"/>
    <w:rsid w:val="00331E35"/>
    <w:rsid w:val="00333636"/>
    <w:rsid w:val="00334C88"/>
    <w:rsid w:val="00335B23"/>
    <w:rsid w:val="00335F56"/>
    <w:rsid w:val="00342C31"/>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B466C"/>
    <w:rsid w:val="004C0813"/>
    <w:rsid w:val="004C31C1"/>
    <w:rsid w:val="004C51FD"/>
    <w:rsid w:val="004C64DF"/>
    <w:rsid w:val="004C69E6"/>
    <w:rsid w:val="004D50AE"/>
    <w:rsid w:val="004D6EED"/>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00F9"/>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4953"/>
    <w:rsid w:val="00786BB9"/>
    <w:rsid w:val="00787863"/>
    <w:rsid w:val="0079126C"/>
    <w:rsid w:val="00791795"/>
    <w:rsid w:val="00794B37"/>
    <w:rsid w:val="007A354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13F0"/>
    <w:rsid w:val="00833663"/>
    <w:rsid w:val="00833823"/>
    <w:rsid w:val="00833964"/>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75F"/>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34"/>
    <w:rsid w:val="008B1F7C"/>
    <w:rsid w:val="008B6AC8"/>
    <w:rsid w:val="008B6CB2"/>
    <w:rsid w:val="008C6255"/>
    <w:rsid w:val="008C67A3"/>
    <w:rsid w:val="008D03C7"/>
    <w:rsid w:val="008D16D1"/>
    <w:rsid w:val="008D38D4"/>
    <w:rsid w:val="008D432B"/>
    <w:rsid w:val="008D49D8"/>
    <w:rsid w:val="008E03B3"/>
    <w:rsid w:val="008E1172"/>
    <w:rsid w:val="008E17A8"/>
    <w:rsid w:val="008E7494"/>
    <w:rsid w:val="008F1DE6"/>
    <w:rsid w:val="008F21E7"/>
    <w:rsid w:val="008F2F28"/>
    <w:rsid w:val="008F3CC0"/>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0857"/>
    <w:rsid w:val="0099437F"/>
    <w:rsid w:val="009A060D"/>
    <w:rsid w:val="009A753B"/>
    <w:rsid w:val="009A7694"/>
    <w:rsid w:val="009B2F28"/>
    <w:rsid w:val="009B5483"/>
    <w:rsid w:val="009B6252"/>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043A"/>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116"/>
    <w:rsid w:val="00B62395"/>
    <w:rsid w:val="00B63EB2"/>
    <w:rsid w:val="00B65490"/>
    <w:rsid w:val="00B65DA0"/>
    <w:rsid w:val="00B6690C"/>
    <w:rsid w:val="00B679A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15DD"/>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B6B4E"/>
    <w:rsid w:val="00CC4663"/>
    <w:rsid w:val="00CC69FD"/>
    <w:rsid w:val="00CC6A6E"/>
    <w:rsid w:val="00CC7B5A"/>
    <w:rsid w:val="00CD02E1"/>
    <w:rsid w:val="00CD1992"/>
    <w:rsid w:val="00CD75CB"/>
    <w:rsid w:val="00CD78B8"/>
    <w:rsid w:val="00CE0C80"/>
    <w:rsid w:val="00CE6078"/>
    <w:rsid w:val="00CF047B"/>
    <w:rsid w:val="00CF32D1"/>
    <w:rsid w:val="00D039E9"/>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6292F"/>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EF5ACB"/>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1B6B"/>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E513C"/>
    <w:rsid w:val="00FE6A4E"/>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 w:type="paragraph" w:styleId="FootnoteText">
    <w:name w:val="footnote text"/>
    <w:basedOn w:val="Normal"/>
    <w:link w:val="FootnoteTextChar"/>
    <w:uiPriority w:val="99"/>
    <w:semiHidden/>
    <w:unhideWhenUsed/>
    <w:rsid w:val="00A9043A"/>
    <w:pPr>
      <w:spacing w:line="240" w:lineRule="auto"/>
    </w:pPr>
    <w:rPr>
      <w:sz w:val="20"/>
      <w:szCs w:val="20"/>
    </w:rPr>
  </w:style>
  <w:style w:type="character" w:customStyle="1" w:styleId="FootnoteTextChar">
    <w:name w:val="Footnote Text Char"/>
    <w:basedOn w:val="DefaultParagraphFont"/>
    <w:link w:val="FootnoteText"/>
    <w:uiPriority w:val="99"/>
    <w:semiHidden/>
    <w:rsid w:val="00A9043A"/>
    <w:rPr>
      <w:rFonts w:ascii="Times New Roman" w:hAnsi="Times New Roman"/>
      <w:sz w:val="20"/>
      <w:szCs w:val="20"/>
    </w:rPr>
  </w:style>
  <w:style w:type="character" w:styleId="FootnoteReference">
    <w:name w:val="footnote reference"/>
    <w:basedOn w:val="DefaultParagraphFont"/>
    <w:uiPriority w:val="99"/>
    <w:semiHidden/>
    <w:unhideWhenUsed/>
    <w:rsid w:val="00A904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8996976">
      <w:bodyDiv w:val="1"/>
      <w:marLeft w:val="0"/>
      <w:marRight w:val="0"/>
      <w:marTop w:val="0"/>
      <w:marBottom w:val="0"/>
      <w:divBdr>
        <w:top w:val="none" w:sz="0" w:space="0" w:color="auto"/>
        <w:left w:val="none" w:sz="0" w:space="0" w:color="auto"/>
        <w:bottom w:val="none" w:sz="0" w:space="0" w:color="auto"/>
        <w:right w:val="none" w:sz="0" w:space="0" w:color="auto"/>
      </w:divBdr>
      <w:divsChild>
        <w:div w:id="1884639114">
          <w:marLeft w:val="0"/>
          <w:marRight w:val="0"/>
          <w:marTop w:val="0"/>
          <w:marBottom w:val="0"/>
          <w:divBdr>
            <w:top w:val="none" w:sz="0" w:space="0" w:color="auto"/>
            <w:left w:val="none" w:sz="0" w:space="0" w:color="auto"/>
            <w:bottom w:val="none" w:sz="0" w:space="0" w:color="auto"/>
            <w:right w:val="none" w:sz="0" w:space="0" w:color="auto"/>
          </w:divBdr>
        </w:div>
      </w:divsChild>
    </w:div>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869864-2CCC-4DF6-90D1-ECADAB567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204</Pages>
  <Words>295378</Words>
  <Characters>1683661</Characters>
  <Application>Microsoft Office Word</Application>
  <DocSecurity>0</DocSecurity>
  <Lines>14030</Lines>
  <Paragraphs>3950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1975089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3</cp:revision>
  <cp:lastPrinted>2013-09-12T18:27:00Z</cp:lastPrinted>
  <dcterms:created xsi:type="dcterms:W3CDTF">2019-05-09T21:05:00Z</dcterms:created>
  <dcterms:modified xsi:type="dcterms:W3CDTF">2019-05-09T21:06:00Z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http://www.zotero.org/styles/current-biology</vt:lpwstr>
  </property>
  <property fmtid="{D5CDD505-2E9C-101B-9397-08002B2CF9AE}" pid="12" name="Mendeley Recent Style Name 3_1">
    <vt:lpwstr>Current Biology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